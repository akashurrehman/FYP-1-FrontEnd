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9ABE5" w14:textId="1E7E4DB1" w:rsidR="00445AE2" w:rsidRDefault="00445AE2" w:rsidP="00F85349">
      <w:pPr>
        <w:jc w:val="center"/>
        <w:rPr>
          <w:rFonts w:ascii="Times New Roman" w:hAnsi="Times New Roman" w:cs="Times New Roman"/>
          <w:b/>
          <w:sz w:val="40"/>
          <w:szCs w:val="40"/>
        </w:rPr>
      </w:pPr>
      <w:r w:rsidRPr="00F85349">
        <w:rPr>
          <w:rFonts w:ascii="Times New Roman" w:hAnsi="Times New Roman" w:cs="Times New Roman"/>
          <w:b/>
          <w:sz w:val="40"/>
          <w:szCs w:val="40"/>
        </w:rPr>
        <w:fldChar w:fldCharType="begin"/>
      </w:r>
      <w:r w:rsidRPr="00F85349">
        <w:rPr>
          <w:rFonts w:ascii="Times New Roman" w:hAnsi="Times New Roman" w:cs="Times New Roman"/>
          <w:b/>
          <w:sz w:val="40"/>
          <w:szCs w:val="40"/>
        </w:rPr>
        <w:instrText xml:space="preserve"> ASK ReportTitle "Please enter your report/project title." \* MERGEFORMAT </w:instrText>
      </w:r>
      <w:r w:rsidRPr="00F85349">
        <w:rPr>
          <w:rFonts w:ascii="Times New Roman" w:hAnsi="Times New Roman" w:cs="Times New Roman"/>
          <w:b/>
          <w:sz w:val="40"/>
          <w:szCs w:val="40"/>
        </w:rPr>
        <w:fldChar w:fldCharType="separate"/>
      </w:r>
      <w:bookmarkStart w:id="0" w:name="ReportTitle"/>
      <w:r w:rsidRPr="00F85349">
        <w:rPr>
          <w:rFonts w:ascii="Times New Roman" w:hAnsi="Times New Roman" w:cs="Times New Roman"/>
          <w:b/>
          <w:sz w:val="40"/>
          <w:szCs w:val="40"/>
        </w:rPr>
        <w:t>Style Guidelines for Final Year Project Reports</w:t>
      </w:r>
      <w:bookmarkEnd w:id="0"/>
      <w:r w:rsidRPr="00F85349">
        <w:rPr>
          <w:rFonts w:ascii="Times New Roman" w:hAnsi="Times New Roman" w:cs="Times New Roman"/>
          <w:b/>
          <w:sz w:val="40"/>
          <w:szCs w:val="40"/>
        </w:rPr>
        <w:fldChar w:fldCharType="end"/>
      </w:r>
      <w:r w:rsidRPr="00F85349">
        <w:rPr>
          <w:rFonts w:ascii="Times New Roman" w:hAnsi="Times New Roman" w:cs="Times New Roman"/>
          <w:b/>
          <w:sz w:val="40"/>
          <w:szCs w:val="40"/>
        </w:rPr>
        <w:t xml:space="preserve">ML </w:t>
      </w:r>
      <w:r w:rsidRPr="00F85349">
        <w:rPr>
          <w:rStyle w:val="Strong"/>
          <w:rFonts w:ascii="Times New Roman" w:hAnsi="Times New Roman" w:cs="Times New Roman"/>
          <w:sz w:val="40"/>
          <w:szCs w:val="40"/>
        </w:rPr>
        <w:t>Ontology</w:t>
      </w:r>
      <w:r w:rsidRPr="00F85349">
        <w:rPr>
          <w:rFonts w:ascii="Times New Roman" w:hAnsi="Times New Roman" w:cs="Times New Roman"/>
          <w:b/>
          <w:sz w:val="40"/>
          <w:szCs w:val="40"/>
        </w:rPr>
        <w:t xml:space="preserve"> solution for Blood Donation System</w:t>
      </w:r>
    </w:p>
    <w:p w14:paraId="6E773971" w14:textId="77777777" w:rsidR="00F85349" w:rsidRPr="00F85349" w:rsidRDefault="00F85349" w:rsidP="00F85349">
      <w:pPr>
        <w:jc w:val="center"/>
        <w:rPr>
          <w:rFonts w:ascii="Times New Roman" w:hAnsi="Times New Roman" w:cs="Times New Roman"/>
          <w:b/>
          <w:sz w:val="40"/>
          <w:szCs w:val="40"/>
        </w:rPr>
      </w:pPr>
    </w:p>
    <w:p w14:paraId="2DDC2677" w14:textId="184562BE"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Final Year Project Report</w:t>
      </w:r>
    </w:p>
    <w:p w14:paraId="1BBF8C83" w14:textId="77777777"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Session 2022-2023</w:t>
      </w:r>
    </w:p>
    <w:p w14:paraId="0427B4CA" w14:textId="59FEB701" w:rsidR="00445AE2" w:rsidRPr="00F85349" w:rsidRDefault="00445AE2" w:rsidP="00F85349">
      <w:pPr>
        <w:jc w:val="center"/>
        <w:rPr>
          <w:rFonts w:ascii="Times New Roman" w:hAnsi="Times New Roman" w:cs="Times New Roman"/>
          <w:b/>
          <w:sz w:val="28"/>
          <w:szCs w:val="28"/>
        </w:rPr>
      </w:pPr>
      <w:r w:rsidRPr="007061D3">
        <w:rPr>
          <w:rFonts w:ascii="Times New Roman" w:hAnsi="Times New Roman"/>
        </w:rPr>
        <w:fldChar w:fldCharType="begin"/>
      </w:r>
      <w:r w:rsidRPr="007061D3">
        <w:rPr>
          <w:rFonts w:ascii="Times New Roman" w:hAnsi="Times New Roman"/>
        </w:rPr>
        <w:instrText xml:space="preserve"> ASK ReportAuthor "Please enter your full name." \* MERGEFORMAT </w:instrText>
      </w:r>
      <w:r w:rsidRPr="007061D3">
        <w:rPr>
          <w:rFonts w:ascii="Times New Roman" w:hAnsi="Times New Roman"/>
        </w:rPr>
        <w:fldChar w:fldCharType="separate"/>
      </w:r>
      <w:bookmarkStart w:id="1" w:name="ReportAuthor"/>
      <w:r w:rsidRPr="007061D3">
        <w:rPr>
          <w:rFonts w:ascii="Times New Roman" w:hAnsi="Times New Roman"/>
        </w:rPr>
        <w:t>A 4th Year Student</w:t>
      </w:r>
      <w:bookmarkEnd w:id="1"/>
      <w:r w:rsidRPr="007061D3">
        <w:rPr>
          <w:rFonts w:ascii="Times New Roman" w:hAnsi="Times New Roman"/>
        </w:rPr>
        <w:fldChar w:fldCharType="end"/>
      </w:r>
    </w:p>
    <w:p w14:paraId="024F6B8C" w14:textId="77777777" w:rsidR="00445AE2" w:rsidRPr="007061D3" w:rsidRDefault="00445AE2" w:rsidP="00445AE2">
      <w:pPr>
        <w:pStyle w:val="BlockText"/>
        <w:spacing w:before="120" w:after="120"/>
        <w:ind w:left="1080" w:right="1080"/>
        <w:rPr>
          <w:sz w:val="28"/>
        </w:rPr>
      </w:pPr>
    </w:p>
    <w:p w14:paraId="3BDD9C3F" w14:textId="77777777" w:rsidR="00445AE2" w:rsidRPr="007061D3" w:rsidRDefault="00445AE2" w:rsidP="00445AE2">
      <w:pPr>
        <w:pStyle w:val="BlockText"/>
        <w:spacing w:before="120" w:after="120"/>
        <w:ind w:left="1080" w:right="1080"/>
        <w:rPr>
          <w:sz w:val="28"/>
        </w:rPr>
      </w:pPr>
      <w:r w:rsidRPr="007061D3">
        <w:rPr>
          <w:sz w:val="28"/>
        </w:rPr>
        <w:t xml:space="preserve">A project submitted in partial fulfilment of the </w:t>
      </w:r>
    </w:p>
    <w:p w14:paraId="3FBFF42E" w14:textId="77777777" w:rsidR="00445AE2" w:rsidRPr="007061D3" w:rsidRDefault="00445AE2" w:rsidP="00445AE2">
      <w:pPr>
        <w:pStyle w:val="BlockText"/>
        <w:spacing w:before="120" w:after="120"/>
        <w:ind w:left="1080" w:right="1080"/>
        <w:rPr>
          <w:sz w:val="28"/>
        </w:rPr>
      </w:pPr>
      <w:r w:rsidRPr="007061D3">
        <w:rPr>
          <w:sz w:val="28"/>
          <w:szCs w:val="28"/>
        </w:rPr>
        <w:t>COMSATS University Degree</w:t>
      </w:r>
    </w:p>
    <w:p w14:paraId="42076AA4" w14:textId="77777777" w:rsidR="00445AE2" w:rsidRPr="007061D3" w:rsidRDefault="00445AE2" w:rsidP="00445AE2">
      <w:pPr>
        <w:pStyle w:val="BlockText"/>
        <w:spacing w:before="120" w:after="120"/>
        <w:ind w:left="1080" w:right="1080"/>
        <w:rPr>
          <w:sz w:val="28"/>
        </w:rPr>
      </w:pPr>
      <w:r w:rsidRPr="007061D3">
        <w:rPr>
          <w:sz w:val="28"/>
        </w:rPr>
        <w:t xml:space="preserve">of </w:t>
      </w:r>
    </w:p>
    <w:p w14:paraId="3192FEEE" w14:textId="77777777" w:rsidR="00445AE2" w:rsidRPr="007061D3" w:rsidRDefault="00445AE2" w:rsidP="00445AE2">
      <w:pPr>
        <w:pStyle w:val="BlockText"/>
        <w:spacing w:before="120" w:after="120"/>
        <w:ind w:left="1080" w:right="1080"/>
        <w:rPr>
          <w:sz w:val="28"/>
        </w:rPr>
      </w:pPr>
      <w:r w:rsidRPr="007061D3">
        <w:rPr>
          <w:sz w:val="28"/>
        </w:rPr>
        <w:fldChar w:fldCharType="begin"/>
      </w:r>
      <w:r w:rsidRPr="007061D3">
        <w:rPr>
          <w:sz w:val="28"/>
        </w:rPr>
        <w:instrText xml:space="preserve"> ASK Degree "Please enter your degree classification (eg. BSc or BA)" \* MERGEFORMAT </w:instrText>
      </w:r>
      <w:r w:rsidRPr="007061D3">
        <w:rPr>
          <w:sz w:val="28"/>
        </w:rPr>
        <w:fldChar w:fldCharType="separate"/>
      </w:r>
      <w:r w:rsidRPr="007061D3">
        <w:rPr>
          <w:sz w:val="28"/>
        </w:rPr>
        <w:t>BSc. (Hons.)</w:t>
      </w:r>
      <w:r w:rsidRPr="007061D3">
        <w:rPr>
          <w:sz w:val="28"/>
        </w:rPr>
        <w:fldChar w:fldCharType="end"/>
      </w:r>
      <w:r w:rsidRPr="007061D3">
        <w:rPr>
          <w:sz w:val="28"/>
        </w:rPr>
        <w:t>BS in Computer Science / Software Engineering (CUI)</w:t>
      </w:r>
    </w:p>
    <w:p w14:paraId="6F4AB2C5" w14:textId="77777777" w:rsidR="00445AE2" w:rsidRPr="007061D3" w:rsidRDefault="00445AE2" w:rsidP="00445AE2">
      <w:pPr>
        <w:pStyle w:val="BlockText"/>
        <w:spacing w:before="0" w:after="0"/>
      </w:pPr>
    </w:p>
    <w:p w14:paraId="1FB92641" w14:textId="77777777" w:rsidR="00445AE2" w:rsidRPr="007061D3" w:rsidRDefault="00445AE2" w:rsidP="00445AE2">
      <w:pPr>
        <w:pStyle w:val="BlockText"/>
      </w:pPr>
      <w:r w:rsidRPr="007061D3">
        <w:rPr>
          <w:noProof/>
          <w:lang w:val="en-GB" w:eastAsia="en-GB"/>
        </w:rPr>
        <w:drawing>
          <wp:inline distT="0" distB="0" distL="0" distR="0" wp14:anchorId="3F679CDA" wp14:editId="04F920A1">
            <wp:extent cx="1581150" cy="1419225"/>
            <wp:effectExtent l="0" t="0" r="0" b="9525"/>
            <wp:docPr id="14" name="Picture 14"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419225"/>
                    </a:xfrm>
                    <a:prstGeom prst="rect">
                      <a:avLst/>
                    </a:prstGeom>
                    <a:noFill/>
                    <a:ln>
                      <a:noFill/>
                    </a:ln>
                  </pic:spPr>
                </pic:pic>
              </a:graphicData>
            </a:graphic>
          </wp:inline>
        </w:drawing>
      </w:r>
    </w:p>
    <w:p w14:paraId="1CFD5AAA" w14:textId="77777777" w:rsidR="00445AE2" w:rsidRPr="007061D3" w:rsidRDefault="00445AE2" w:rsidP="00445AE2">
      <w:pPr>
        <w:pStyle w:val="Dept"/>
        <w:rPr>
          <w:sz w:val="36"/>
        </w:rPr>
      </w:pPr>
    </w:p>
    <w:p w14:paraId="3E8BF770" w14:textId="77777777" w:rsidR="00445AE2" w:rsidRPr="007061D3" w:rsidRDefault="00445AE2" w:rsidP="00445AE2">
      <w:pPr>
        <w:pStyle w:val="Dept"/>
        <w:rPr>
          <w:sz w:val="36"/>
        </w:rPr>
      </w:pPr>
      <w:r w:rsidRPr="007061D3">
        <w:rPr>
          <w:sz w:val="36"/>
        </w:rPr>
        <w:t>Department of Computer Science</w:t>
      </w:r>
    </w:p>
    <w:p w14:paraId="1AA048B3" w14:textId="77777777" w:rsidR="00445AE2" w:rsidRPr="007061D3" w:rsidRDefault="00445AE2" w:rsidP="00445AE2">
      <w:pPr>
        <w:pStyle w:val="Dept"/>
        <w:rPr>
          <w:sz w:val="24"/>
        </w:rPr>
      </w:pPr>
      <w:r w:rsidRPr="007061D3">
        <w:rPr>
          <w:sz w:val="36"/>
        </w:rPr>
        <w:t>COMSATS University Islamabad, Lahore Campus</w:t>
      </w:r>
    </w:p>
    <w:p w14:paraId="1211B9AC" w14:textId="629E3C01" w:rsidR="00491EF7" w:rsidRPr="007061D3" w:rsidRDefault="00445AE2" w:rsidP="00445AE2">
      <w:pPr>
        <w:pStyle w:val="Dept"/>
        <w:rPr>
          <w:b/>
          <w:sz w:val="30"/>
          <w:szCs w:val="22"/>
        </w:rPr>
      </w:pPr>
      <w:r w:rsidRPr="007061D3">
        <w:rPr>
          <w:sz w:val="24"/>
        </w:rPr>
        <w:fldChar w:fldCharType="begin"/>
      </w:r>
      <w:r w:rsidRPr="007061D3">
        <w:rPr>
          <w:sz w:val="24"/>
        </w:rPr>
        <w:instrText xml:space="preserve"> TIME \@ "dd MMMM yyyy" </w:instrText>
      </w:r>
      <w:r w:rsidRPr="007061D3">
        <w:rPr>
          <w:sz w:val="24"/>
        </w:rPr>
        <w:fldChar w:fldCharType="separate"/>
      </w:r>
      <w:r w:rsidR="003E2D5F">
        <w:rPr>
          <w:noProof/>
          <w:sz w:val="24"/>
        </w:rPr>
        <w:t>08 June 2023</w:t>
      </w:r>
      <w:r w:rsidRPr="007061D3">
        <w:rPr>
          <w:sz w:val="24"/>
        </w:rPr>
        <w:fldChar w:fldCharType="end"/>
      </w:r>
    </w:p>
    <w:p w14:paraId="14170F5D" w14:textId="65488DF6" w:rsidR="00684D63" w:rsidRDefault="00684D63">
      <w:pPr>
        <w:rPr>
          <w:rFonts w:ascii="Times New Roman" w:hAnsi="Times New Roman" w:cs="Times New Roman"/>
        </w:rPr>
      </w:pPr>
    </w:p>
    <w:p w14:paraId="2B7AFD65" w14:textId="77777777" w:rsidR="00684D63" w:rsidRDefault="00684D63">
      <w:pPr>
        <w:rPr>
          <w:rFonts w:ascii="Times New Roman" w:hAnsi="Times New Roman" w:cs="Times New Roman"/>
        </w:rPr>
      </w:pPr>
      <w:r>
        <w:rPr>
          <w:rFonts w:ascii="Times New Roman" w:hAnsi="Times New Roman" w:cs="Times New Roman"/>
        </w:rPr>
        <w:br w:type="page"/>
      </w:r>
    </w:p>
    <w:p w14:paraId="40827D02" w14:textId="75F42AD6" w:rsidR="00684D63" w:rsidRPr="0067659D" w:rsidRDefault="00684D63" w:rsidP="00684D63">
      <w:pPr>
        <w:spacing w:after="120"/>
        <w:ind w:left="-426" w:right="-329"/>
        <w:rPr>
          <w:sz w:val="24"/>
        </w:rPr>
      </w:pPr>
    </w:p>
    <w:p w14:paraId="108B9759" w14:textId="77777777" w:rsidR="00684D63" w:rsidRPr="0085411D" w:rsidRDefault="00684D63" w:rsidP="00510C37">
      <w:pPr>
        <w:pStyle w:val="Heading1"/>
        <w:rPr>
          <w:rFonts w:ascii="Times New Roman" w:hAnsi="Times New Roman" w:cs="Times New Roman"/>
        </w:rPr>
      </w:pPr>
      <w:bookmarkStart w:id="2" w:name="_Toc137078772"/>
      <w:r w:rsidRPr="0085411D">
        <w:rPr>
          <w:rFonts w:ascii="Times New Roman" w:hAnsi="Times New Roman" w:cs="Times New Roman"/>
        </w:rPr>
        <w:t>Project Detail</w:t>
      </w:r>
      <w:bookmarkEnd w:id="2"/>
    </w:p>
    <w:tbl>
      <w:tblPr>
        <w:tblW w:w="9209" w:type="dxa"/>
        <w:jc w:val="center"/>
        <w:tblCellMar>
          <w:top w:w="15" w:type="dxa"/>
          <w:left w:w="15" w:type="dxa"/>
          <w:bottom w:w="15" w:type="dxa"/>
          <w:right w:w="15" w:type="dxa"/>
        </w:tblCellMar>
        <w:tblLook w:val="04A0" w:firstRow="1" w:lastRow="0" w:firstColumn="1" w:lastColumn="0" w:noHBand="0" w:noVBand="1"/>
      </w:tblPr>
      <w:tblGrid>
        <w:gridCol w:w="613"/>
        <w:gridCol w:w="1148"/>
        <w:gridCol w:w="648"/>
        <w:gridCol w:w="646"/>
        <w:gridCol w:w="3510"/>
        <w:gridCol w:w="2644"/>
      </w:tblGrid>
      <w:tr w:rsidR="00684D63" w14:paraId="359CA6F1" w14:textId="77777777" w:rsidTr="0023478C">
        <w:trPr>
          <w:trHeight w:val="283"/>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39F225" w14:textId="77777777" w:rsidR="00684D63" w:rsidRDefault="00684D63">
            <w:pPr>
              <w:pStyle w:val="NormalWeb"/>
              <w:spacing w:before="120" w:beforeAutospacing="0" w:after="120" w:afterAutospacing="0"/>
              <w:jc w:val="both"/>
            </w:pPr>
            <w:r>
              <w:rPr>
                <w:color w:val="000000"/>
                <w:sz w:val="22"/>
                <w:szCs w:val="22"/>
              </w:rPr>
              <w:t>Type (Nature of project)</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B53DB" w14:textId="77777777" w:rsidR="00684D63" w:rsidRDefault="00684D63">
            <w:pPr>
              <w:pStyle w:val="NormalWeb"/>
              <w:spacing w:before="120" w:beforeAutospacing="0" w:after="120" w:afterAutospacing="0"/>
              <w:jc w:val="both"/>
            </w:pPr>
            <w:proofErr w:type="gramStart"/>
            <w:r>
              <w:rPr>
                <w:color w:val="000000"/>
                <w:sz w:val="22"/>
                <w:szCs w:val="22"/>
              </w:rPr>
              <w:t>[  ]</w:t>
            </w:r>
            <w:proofErr w:type="gramEnd"/>
            <w:r>
              <w:rPr>
                <w:color w:val="000000"/>
                <w:sz w:val="22"/>
                <w:szCs w:val="22"/>
              </w:rPr>
              <w:t xml:space="preserve"> </w:t>
            </w:r>
            <w:r>
              <w:rPr>
                <w:b/>
                <w:bCs/>
                <w:color w:val="000000"/>
                <w:sz w:val="22"/>
                <w:szCs w:val="22"/>
              </w:rPr>
              <w:t>D</w:t>
            </w:r>
            <w:r>
              <w:rPr>
                <w:color w:val="000000"/>
                <w:sz w:val="22"/>
                <w:szCs w:val="22"/>
              </w:rPr>
              <w:t xml:space="preserve">evelopment  </w:t>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 xml:space="preserve">esearch </w:t>
            </w:r>
            <w:r>
              <w:rPr>
                <w:rStyle w:val="apple-tab-span"/>
                <w:rFonts w:eastAsiaTheme="majorEastAsia"/>
                <w:color w:val="000000"/>
                <w:sz w:val="22"/>
                <w:szCs w:val="22"/>
              </w:rPr>
              <w:tab/>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&amp;</w:t>
            </w:r>
            <w:r>
              <w:rPr>
                <w:b/>
                <w:bCs/>
                <w:color w:val="000000"/>
                <w:sz w:val="22"/>
                <w:szCs w:val="22"/>
              </w:rPr>
              <w:t>D</w:t>
            </w:r>
            <w:r>
              <w:rPr>
                <w:color w:val="000000"/>
                <w:sz w:val="22"/>
                <w:szCs w:val="22"/>
              </w:rPr>
              <w:t> </w:t>
            </w:r>
          </w:p>
        </w:tc>
      </w:tr>
      <w:tr w:rsidR="00684D63" w14:paraId="1FC951FD" w14:textId="77777777" w:rsidTr="0023478C">
        <w:trPr>
          <w:trHeight w:val="210"/>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D2FBC" w14:textId="77777777" w:rsidR="00684D63" w:rsidRDefault="00684D63">
            <w:pPr>
              <w:pStyle w:val="NormalWeb"/>
              <w:spacing w:before="120" w:beforeAutospacing="0" w:after="120" w:afterAutospacing="0"/>
              <w:jc w:val="both"/>
            </w:pPr>
            <w:r>
              <w:rPr>
                <w:color w:val="000000"/>
                <w:sz w:val="22"/>
                <w:szCs w:val="22"/>
              </w:rPr>
              <w:t>Area of specialization</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D2460" w14:textId="74C45D14" w:rsidR="00684D63" w:rsidRDefault="00684D63">
            <w:r>
              <w:t>Web Development</w:t>
            </w:r>
          </w:p>
        </w:tc>
      </w:tr>
      <w:tr w:rsidR="00684D63" w14:paraId="09B20FB4" w14:textId="77777777" w:rsidTr="0023478C">
        <w:trPr>
          <w:trHeight w:val="400"/>
          <w:jc w:val="center"/>
        </w:trPr>
        <w:tc>
          <w:tcPr>
            <w:tcW w:w="9209"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2BF5" w14:textId="77777777" w:rsidR="00684D63" w:rsidRDefault="00684D63">
            <w:pPr>
              <w:pStyle w:val="NormalWeb"/>
              <w:spacing w:before="120" w:beforeAutospacing="0" w:after="120" w:afterAutospacing="0"/>
              <w:jc w:val="center"/>
            </w:pPr>
            <w:r>
              <w:rPr>
                <w:b/>
                <w:bCs/>
                <w:color w:val="000000"/>
                <w:sz w:val="22"/>
                <w:szCs w:val="22"/>
              </w:rPr>
              <w:t>Project Group Members</w:t>
            </w:r>
          </w:p>
        </w:tc>
      </w:tr>
      <w:tr w:rsidR="00684D63" w14:paraId="1E8B3214" w14:textId="77777777" w:rsidTr="0023478C">
        <w:trPr>
          <w:trHeight w:val="3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11AA0" w14:textId="77777777" w:rsidR="00684D63" w:rsidRDefault="00684D63">
            <w:pPr>
              <w:pStyle w:val="NormalWeb"/>
              <w:spacing w:before="120" w:beforeAutospacing="0" w:after="120" w:afterAutospacing="0"/>
              <w:jc w:val="center"/>
            </w:pPr>
            <w:r>
              <w:rPr>
                <w:color w:val="000000"/>
                <w:sz w:val="22"/>
                <w:szCs w:val="22"/>
              </w:rPr>
              <w:t>Sr.#</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372260" w14:textId="77777777" w:rsidR="00684D63" w:rsidRDefault="00684D63">
            <w:pPr>
              <w:pStyle w:val="NormalWeb"/>
              <w:spacing w:before="120" w:beforeAutospacing="0" w:after="120" w:afterAutospacing="0"/>
              <w:jc w:val="center"/>
            </w:pPr>
            <w:r>
              <w:rPr>
                <w:color w:val="000000"/>
                <w:sz w:val="22"/>
                <w:szCs w:val="22"/>
              </w:rPr>
              <w:t>Reg. #</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E83D5" w14:textId="77777777" w:rsidR="00684D63" w:rsidRDefault="00684D63">
            <w:pPr>
              <w:pStyle w:val="NormalWeb"/>
              <w:spacing w:before="120" w:beforeAutospacing="0" w:after="120" w:afterAutospacing="0"/>
              <w:jc w:val="center"/>
            </w:pPr>
            <w:r>
              <w:rPr>
                <w:color w:val="000000"/>
                <w:sz w:val="22"/>
                <w:szCs w:val="22"/>
              </w:rPr>
              <w:t>Student Name</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45CBE" w14:textId="77777777" w:rsidR="00684D63" w:rsidRDefault="00684D63">
            <w:pPr>
              <w:pStyle w:val="NormalWeb"/>
              <w:spacing w:before="120" w:beforeAutospacing="0" w:after="120" w:afterAutospacing="0"/>
              <w:jc w:val="center"/>
            </w:pPr>
            <w:r>
              <w:rPr>
                <w:color w:val="000000"/>
                <w:sz w:val="22"/>
                <w:szCs w:val="22"/>
              </w:rPr>
              <w:t>Email ID</w:t>
            </w:r>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E6C11C" w14:textId="77777777" w:rsidR="00684D63" w:rsidRDefault="00684D63">
            <w:pPr>
              <w:pStyle w:val="NormalWeb"/>
              <w:spacing w:before="120" w:beforeAutospacing="0" w:after="120" w:afterAutospacing="0"/>
              <w:jc w:val="center"/>
            </w:pPr>
            <w:r>
              <w:rPr>
                <w:color w:val="000000"/>
                <w:sz w:val="22"/>
                <w:szCs w:val="22"/>
              </w:rPr>
              <w:t>*Signature</w:t>
            </w:r>
          </w:p>
        </w:tc>
      </w:tr>
      <w:tr w:rsidR="00684D63" w14:paraId="181A4C3B" w14:textId="77777777" w:rsidTr="0023478C">
        <w:trPr>
          <w:trHeight w:val="37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CFA1D"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40400" w14:textId="0EBFA027" w:rsidR="00684D63" w:rsidRPr="00684D63" w:rsidRDefault="00684D63" w:rsidP="00684D63">
            <w:pPr>
              <w:rPr>
                <w:rFonts w:ascii="Times New Roman" w:hAnsi="Times New Roman" w:cs="Times New Roman"/>
              </w:rPr>
            </w:pPr>
            <w:r>
              <w:rPr>
                <w:rFonts w:ascii="Times New Roman" w:hAnsi="Times New Roman" w:cs="Times New Roman"/>
              </w:rPr>
              <w:t>FA19-BSE-112</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A4932" w14:textId="4944D0BB" w:rsidR="00684D63" w:rsidRDefault="00684D63">
            <w:r>
              <w:rPr>
                <w:rFonts w:ascii="Times New Roman" w:hAnsi="Times New Roman" w:cs="Times New Roman"/>
              </w:rPr>
              <w:t>Akash U</w:t>
            </w:r>
            <w:r w:rsidRPr="00684D63">
              <w:rPr>
                <w:rFonts w:ascii="Times New Roman" w:hAnsi="Times New Roman" w:cs="Times New Roman"/>
              </w:rPr>
              <w:t>r Rehman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CACC" w14:textId="5B8CE61E" w:rsidR="00684D63" w:rsidRDefault="008C24FE">
            <w:hyperlink r:id="rId9" w:history="1">
              <w:r w:rsidR="00510C37" w:rsidRPr="005031E5">
                <w:rPr>
                  <w:rStyle w:val="Hyperlink"/>
                </w:rPr>
                <w:t>akashurrehman456@gmail.com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EC076" w14:textId="7F8E6EA7" w:rsidR="00684D63" w:rsidRDefault="00684D63">
            <w:r>
              <w:rPr>
                <w:noProof/>
                <w:lang w:val="en-GB" w:eastAsia="en-GB"/>
              </w:rPr>
              <w:drawing>
                <wp:inline distT="0" distB="0" distL="0" distR="0" wp14:anchorId="1637E9D7" wp14:editId="7A12A99B">
                  <wp:extent cx="1243623" cy="333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0" cstate="print">
                            <a:extLst>
                              <a:ext uri="{28A0092B-C50C-407E-A947-70E740481C1C}">
                                <a14:useLocalDpi xmlns:a14="http://schemas.microsoft.com/office/drawing/2010/main" val="0"/>
                              </a:ext>
                            </a:extLst>
                          </a:blip>
                          <a:srcRect l="14286" t="16667" r="16390" b="21394"/>
                          <a:stretch/>
                        </pic:blipFill>
                        <pic:spPr bwMode="auto">
                          <a:xfrm>
                            <a:off x="0" y="0"/>
                            <a:ext cx="1296176" cy="347428"/>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7C4F792E" w14:textId="77777777" w:rsidTr="0023478C">
        <w:trPr>
          <w:trHeight w:val="4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B3359"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DB4D9" w14:textId="600ED1E5" w:rsidR="00684D63" w:rsidRPr="00684D63" w:rsidRDefault="00684D63">
            <w:pPr>
              <w:rPr>
                <w:rFonts w:ascii="Times New Roman" w:hAnsi="Times New Roman" w:cs="Times New Roman"/>
              </w:rPr>
            </w:pPr>
            <w:r>
              <w:rPr>
                <w:rFonts w:ascii="Times New Roman" w:hAnsi="Times New Roman" w:cs="Times New Roman"/>
              </w:rPr>
              <w:t>FA19-BSE-033</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FC8AA" w14:textId="71DD2CCB" w:rsidR="00684D63" w:rsidRDefault="00684D63">
            <w:r w:rsidRPr="00684D63">
              <w:rPr>
                <w:rFonts w:ascii="Times New Roman" w:hAnsi="Times New Roman" w:cs="Times New Roman"/>
              </w:rPr>
              <w:t>Muhammad Abu Hurairah</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207D0" w14:textId="425B59D9" w:rsidR="00684D63" w:rsidRDefault="008C24FE">
            <w:hyperlink r:id="rId11" w:history="1">
              <w:r w:rsidR="00510C37" w:rsidRPr="005031E5">
                <w:rPr>
                  <w:rStyle w:val="Hyperlink"/>
                </w:rPr>
                <w:t>Abuhurairahishtiaq37@gmail.com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2792D" w14:textId="126A85B3" w:rsidR="00684D63" w:rsidRDefault="00684D63">
            <w:r>
              <w:rPr>
                <w:noProof/>
                <w:lang w:val="en-GB" w:eastAsia="en-GB"/>
              </w:rPr>
              <w:drawing>
                <wp:inline distT="0" distB="0" distL="0" distR="0" wp14:anchorId="1B97EA63" wp14:editId="2E07A0F2">
                  <wp:extent cx="1324301"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 (3).png"/>
                          <pic:cNvPicPr/>
                        </pic:nvPicPr>
                        <pic:blipFill rotWithShape="1">
                          <a:blip r:embed="rId12">
                            <a:extLst>
                              <a:ext uri="{28A0092B-C50C-407E-A947-70E740481C1C}">
                                <a14:useLocalDpi xmlns:a14="http://schemas.microsoft.com/office/drawing/2010/main" val="0"/>
                              </a:ext>
                            </a:extLst>
                          </a:blip>
                          <a:srcRect l="21316" t="15789" r="21833" b="26964"/>
                          <a:stretch/>
                        </pic:blipFill>
                        <pic:spPr bwMode="auto">
                          <a:xfrm>
                            <a:off x="0" y="0"/>
                            <a:ext cx="1341337" cy="405196"/>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6A0B277D" w14:textId="77777777" w:rsidTr="0023478C">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8D5A5"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8DF33" w14:textId="294E5D7C" w:rsidR="00684D63" w:rsidRPr="00684D63" w:rsidRDefault="00684D63">
            <w:pPr>
              <w:rPr>
                <w:rFonts w:ascii="Times New Roman" w:hAnsi="Times New Roman" w:cs="Times New Roman"/>
              </w:rPr>
            </w:pPr>
            <w:r>
              <w:rPr>
                <w:rFonts w:ascii="Times New Roman" w:hAnsi="Times New Roman" w:cs="Times New Roman"/>
              </w:rPr>
              <w:t>FA19-BSE-098</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79393" w14:textId="4E104444" w:rsidR="00684D63" w:rsidRDefault="00684D63">
            <w:r w:rsidRPr="00684D63">
              <w:rPr>
                <w:rFonts w:ascii="Times New Roman" w:hAnsi="Times New Roman" w:cs="Times New Roman"/>
              </w:rPr>
              <w:t>Muhammad Salman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5458B" w14:textId="61090ED2" w:rsidR="00684D63" w:rsidRDefault="008C24FE">
            <w:hyperlink r:id="rId13" w:history="1">
              <w:r w:rsidR="00510C37" w:rsidRPr="005031E5">
                <w:rPr>
                  <w:rStyle w:val="Hyperlink"/>
                </w:rPr>
                <w:t>Salman.ahmed.9373@gmail.com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9C8D9" w14:textId="2734EAA4" w:rsidR="00684D63" w:rsidRDefault="00684D63">
            <w:r>
              <w:rPr>
                <w:noProof/>
                <w:lang w:val="en-GB" w:eastAsia="en-GB"/>
              </w:rPr>
              <w:drawing>
                <wp:inline distT="0" distB="0" distL="0" distR="0" wp14:anchorId="341A4C80" wp14:editId="6FF5A9CE">
                  <wp:extent cx="1330187" cy="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ature (4).png"/>
                          <pic:cNvPicPr/>
                        </pic:nvPicPr>
                        <pic:blipFill rotWithShape="1">
                          <a:blip r:embed="rId14" cstate="print">
                            <a:extLst>
                              <a:ext uri="{28A0092B-C50C-407E-A947-70E740481C1C}">
                                <a14:useLocalDpi xmlns:a14="http://schemas.microsoft.com/office/drawing/2010/main" val="0"/>
                              </a:ext>
                            </a:extLst>
                          </a:blip>
                          <a:srcRect l="13607" t="6480" r="15425" b="18987"/>
                          <a:stretch/>
                        </pic:blipFill>
                        <pic:spPr bwMode="auto">
                          <a:xfrm>
                            <a:off x="0" y="0"/>
                            <a:ext cx="1344860" cy="4237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F6CD96" w14:textId="32A8C6C0" w:rsidR="00684D63" w:rsidRDefault="00684D63" w:rsidP="00684D63">
      <w:pPr>
        <w:pStyle w:val="NormalWeb"/>
        <w:spacing w:before="0" w:beforeAutospacing="0" w:after="0" w:afterAutospacing="0"/>
        <w:jc w:val="both"/>
        <w:rPr>
          <w:color w:val="000000"/>
        </w:rPr>
      </w:pPr>
      <w:r>
        <w:rPr>
          <w:color w:val="000000"/>
        </w:rPr>
        <w:t>*The candidates confirm that the work submitted is their own and appropriate credit has been given where reference has been made to work of others</w:t>
      </w:r>
    </w:p>
    <w:p w14:paraId="0FDD91F0" w14:textId="77777777" w:rsidR="0085411D" w:rsidRDefault="0085411D" w:rsidP="00684D63">
      <w:pPr>
        <w:pStyle w:val="NormalWeb"/>
        <w:spacing w:before="0" w:beforeAutospacing="0" w:after="0" w:afterAutospacing="0"/>
        <w:jc w:val="both"/>
      </w:pPr>
    </w:p>
    <w:p w14:paraId="3F39D1E7" w14:textId="77777777" w:rsidR="00684D63" w:rsidRPr="0085411D" w:rsidRDefault="00684D63" w:rsidP="00510C37">
      <w:pPr>
        <w:pStyle w:val="Heading1"/>
        <w:rPr>
          <w:rFonts w:ascii="Times New Roman" w:hAnsi="Times New Roman" w:cs="Times New Roman"/>
        </w:rPr>
      </w:pPr>
      <w:bookmarkStart w:id="3" w:name="_Toc137078773"/>
      <w:r w:rsidRPr="0085411D">
        <w:rPr>
          <w:rFonts w:ascii="Times New Roman" w:hAnsi="Times New Roman" w:cs="Times New Roman"/>
        </w:rPr>
        <w:t>Plagiarism Free Certificate</w:t>
      </w:r>
      <w:bookmarkEnd w:id="3"/>
    </w:p>
    <w:p w14:paraId="28365FAA" w14:textId="2F46704F" w:rsidR="00684D63" w:rsidRDefault="00684D63" w:rsidP="0023478C">
      <w:pPr>
        <w:pStyle w:val="NormalWeb"/>
        <w:spacing w:before="0" w:beforeAutospacing="0" w:after="0" w:afterAutospacing="0"/>
        <w:ind w:right="-432"/>
        <w:jc w:val="both"/>
      </w:pPr>
      <w:r>
        <w:rPr>
          <w:color w:val="000000"/>
          <w:sz w:val="22"/>
          <w:szCs w:val="22"/>
        </w:rPr>
        <w:t xml:space="preserve">This is to certify that, I am </w:t>
      </w:r>
      <w:r w:rsidRPr="00684D63">
        <w:rPr>
          <w:color w:val="000000"/>
          <w:sz w:val="22"/>
          <w:szCs w:val="22"/>
          <w:u w:val="single"/>
        </w:rPr>
        <w:t>________</w:t>
      </w:r>
      <w:r w:rsidR="00AE71DB">
        <w:rPr>
          <w:color w:val="000000"/>
          <w:sz w:val="22"/>
          <w:szCs w:val="22"/>
          <w:u w:val="single"/>
        </w:rPr>
        <w:t xml:space="preserve">Akash Ur </w:t>
      </w:r>
      <w:r w:rsidRPr="00684D63">
        <w:rPr>
          <w:color w:val="000000"/>
          <w:sz w:val="22"/>
          <w:szCs w:val="22"/>
          <w:u w:val="single"/>
        </w:rPr>
        <w:t>Rehman</w:t>
      </w:r>
      <w:r>
        <w:rPr>
          <w:color w:val="000000"/>
          <w:sz w:val="22"/>
          <w:szCs w:val="22"/>
        </w:rPr>
        <w:t>_ S/D/</w:t>
      </w:r>
      <w:r w:rsidR="00510C37">
        <w:rPr>
          <w:color w:val="000000"/>
          <w:sz w:val="22"/>
          <w:szCs w:val="22"/>
          <w:u w:val="single"/>
        </w:rPr>
        <w:t>o ___</w:t>
      </w:r>
      <w:r w:rsidRPr="00684D63">
        <w:rPr>
          <w:color w:val="000000"/>
          <w:sz w:val="22"/>
          <w:szCs w:val="22"/>
          <w:u w:val="single"/>
        </w:rPr>
        <w:t>_Saif Ur Rehman</w:t>
      </w:r>
      <w:r>
        <w:rPr>
          <w:color w:val="000000"/>
          <w:sz w:val="22"/>
          <w:szCs w:val="22"/>
        </w:rPr>
        <w:t xml:space="preserve">___, group leader of FYP under registration no </w:t>
      </w:r>
      <w:r>
        <w:rPr>
          <w:color w:val="000000"/>
          <w:sz w:val="22"/>
          <w:szCs w:val="22"/>
          <w:u w:val="single"/>
        </w:rPr>
        <w:t>CIIT</w:t>
      </w:r>
      <w:r w:rsidRPr="00684D63">
        <w:rPr>
          <w:color w:val="000000"/>
          <w:sz w:val="22"/>
          <w:szCs w:val="22"/>
        </w:rPr>
        <w:t>/__</w:t>
      </w:r>
      <w:r>
        <w:rPr>
          <w:color w:val="000000"/>
          <w:sz w:val="22"/>
          <w:szCs w:val="22"/>
          <w:u w:val="single"/>
        </w:rPr>
        <w:t>FA19-BSE-112</w:t>
      </w:r>
      <w:r>
        <w:rPr>
          <w:color w:val="000000"/>
          <w:sz w:val="22"/>
          <w:szCs w:val="22"/>
        </w:rPr>
        <w:t>_</w:t>
      </w:r>
      <w:r>
        <w:rPr>
          <w:color w:val="000000"/>
          <w:sz w:val="22"/>
          <w:szCs w:val="22"/>
          <w:u w:val="single"/>
        </w:rPr>
        <w:t>/LHR</w:t>
      </w:r>
      <w:r>
        <w:rPr>
          <w:color w:val="000000"/>
          <w:sz w:val="22"/>
          <w:szCs w:val="22"/>
        </w:rPr>
        <w:t xml:space="preserve"> at Computer Science Department, COMSATS University Islamabad, Lahore Campus. I declare that my FYP proposal is checked by my supervisor a</w:t>
      </w:r>
      <w:r w:rsidR="00AE71DB">
        <w:rPr>
          <w:color w:val="000000"/>
          <w:sz w:val="22"/>
          <w:szCs w:val="22"/>
        </w:rPr>
        <w:t xml:space="preserve">nd the similarity index is </w:t>
      </w:r>
      <w:r w:rsidR="00AE71DB" w:rsidRPr="00AE71DB">
        <w:rPr>
          <w:color w:val="000000"/>
          <w:sz w:val="22"/>
          <w:szCs w:val="22"/>
          <w:u w:val="single"/>
        </w:rPr>
        <w:t>_</w:t>
      </w:r>
      <w:r w:rsidRPr="00AE71DB">
        <w:rPr>
          <w:color w:val="000000"/>
          <w:sz w:val="22"/>
          <w:szCs w:val="22"/>
          <w:u w:val="single"/>
        </w:rPr>
        <w:t>8%</w:t>
      </w:r>
      <w:r>
        <w:rPr>
          <w:color w:val="000000"/>
          <w:sz w:val="22"/>
          <w:szCs w:val="22"/>
        </w:rPr>
        <w:t xml:space="preserve"> that is less than 20%, an acceptable limit by HEC. Report is attached herewith as Appendix A.</w:t>
      </w:r>
    </w:p>
    <w:p w14:paraId="3CF6C2A1" w14:textId="04DA0FB0" w:rsidR="00684D63" w:rsidRDefault="00684D63" w:rsidP="0023478C">
      <w:pPr>
        <w:pStyle w:val="NormalWeb"/>
        <w:spacing w:before="240" w:beforeAutospacing="0" w:after="120" w:afterAutospacing="0"/>
        <w:ind w:right="-432"/>
        <w:jc w:val="both"/>
        <w:rPr>
          <w:color w:val="000000"/>
          <w:sz w:val="22"/>
          <w:szCs w:val="22"/>
        </w:rPr>
      </w:pPr>
      <w:r>
        <w:rPr>
          <w:color w:val="000000"/>
          <w:sz w:val="22"/>
          <w:szCs w:val="22"/>
        </w:rPr>
        <w:t>Date: _____</w:t>
      </w:r>
      <w:r w:rsidR="00C17129" w:rsidRPr="00C17129">
        <w:rPr>
          <w:color w:val="000000"/>
          <w:sz w:val="22"/>
          <w:szCs w:val="22"/>
          <w:u w:val="single"/>
        </w:rPr>
        <w:t>4</w:t>
      </w:r>
      <w:r w:rsidR="00C17129" w:rsidRPr="00C17129">
        <w:rPr>
          <w:color w:val="000000"/>
          <w:sz w:val="22"/>
          <w:szCs w:val="22"/>
          <w:u w:val="single"/>
          <w:vertAlign w:val="superscript"/>
        </w:rPr>
        <w:t>th</w:t>
      </w:r>
      <w:r w:rsidR="00C17129" w:rsidRPr="00C17129">
        <w:rPr>
          <w:color w:val="000000"/>
          <w:sz w:val="22"/>
          <w:szCs w:val="22"/>
          <w:u w:val="single"/>
        </w:rPr>
        <w:t xml:space="preserve"> </w:t>
      </w:r>
      <w:r w:rsidR="003D3269" w:rsidRPr="00C17129">
        <w:rPr>
          <w:color w:val="000000"/>
          <w:sz w:val="22"/>
          <w:szCs w:val="22"/>
          <w:u w:val="single"/>
        </w:rPr>
        <w:t>January</w:t>
      </w:r>
      <w:r w:rsidR="00C17129" w:rsidRPr="00C17129">
        <w:rPr>
          <w:color w:val="000000"/>
          <w:sz w:val="22"/>
          <w:szCs w:val="22"/>
          <w:u w:val="single"/>
        </w:rPr>
        <w:t xml:space="preserve"> 2023___</w:t>
      </w:r>
      <w:r w:rsidR="00C17129">
        <w:rPr>
          <w:color w:val="000000"/>
          <w:sz w:val="22"/>
          <w:szCs w:val="22"/>
        </w:rPr>
        <w:t xml:space="preserve"> Name of Group Leader: _</w:t>
      </w:r>
      <w:r w:rsidR="00C17129" w:rsidRPr="00C17129">
        <w:rPr>
          <w:color w:val="000000"/>
          <w:sz w:val="22"/>
          <w:szCs w:val="22"/>
          <w:u w:val="single"/>
        </w:rPr>
        <w:t>Akash Ur Rehman</w:t>
      </w:r>
      <w:r w:rsidR="00C17129">
        <w:rPr>
          <w:color w:val="000000"/>
          <w:sz w:val="22"/>
          <w:szCs w:val="22"/>
        </w:rPr>
        <w:t>___</w:t>
      </w:r>
      <w:r w:rsidR="0023478C">
        <w:rPr>
          <w:color w:val="000000"/>
          <w:sz w:val="22"/>
          <w:szCs w:val="22"/>
        </w:rPr>
        <w:t xml:space="preserve"> Signature: </w:t>
      </w:r>
      <w:r w:rsidR="00C17129">
        <w:rPr>
          <w:noProof/>
          <w:lang w:val="en-GB" w:eastAsia="en-GB"/>
        </w:rPr>
        <w:drawing>
          <wp:inline distT="0" distB="0" distL="0" distR="0" wp14:anchorId="77C029BF" wp14:editId="58B2A430">
            <wp:extent cx="1030533" cy="276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5" cstate="print">
                      <a:extLst>
                        <a:ext uri="{28A0092B-C50C-407E-A947-70E740481C1C}">
                          <a14:useLocalDpi xmlns:a14="http://schemas.microsoft.com/office/drawing/2010/main" val="0"/>
                        </a:ext>
                      </a:extLst>
                    </a:blip>
                    <a:srcRect l="14286" t="16667" r="16390" b="21394"/>
                    <a:stretch/>
                  </pic:blipFill>
                  <pic:spPr bwMode="auto">
                    <a:xfrm>
                      <a:off x="0" y="0"/>
                      <a:ext cx="1080065" cy="289502"/>
                    </a:xfrm>
                    <a:prstGeom prst="rect">
                      <a:avLst/>
                    </a:prstGeom>
                    <a:ln>
                      <a:noFill/>
                    </a:ln>
                    <a:extLst>
                      <a:ext uri="{53640926-AAD7-44D8-BBD7-CCE9431645EC}">
                        <a14:shadowObscured xmlns:a14="http://schemas.microsoft.com/office/drawing/2010/main"/>
                      </a:ext>
                    </a:extLst>
                  </pic:spPr>
                </pic:pic>
              </a:graphicData>
            </a:graphic>
          </wp:inline>
        </w:drawing>
      </w:r>
    </w:p>
    <w:p w14:paraId="611C444A" w14:textId="77777777" w:rsidR="00C17129" w:rsidRDefault="00C17129" w:rsidP="0023478C">
      <w:pPr>
        <w:pStyle w:val="NormalWeb"/>
        <w:spacing w:before="240" w:beforeAutospacing="0" w:after="120" w:afterAutospacing="0"/>
        <w:ind w:right="-432"/>
      </w:pPr>
    </w:p>
    <w:p w14:paraId="61957599" w14:textId="59F571B2" w:rsidR="00684D63" w:rsidRDefault="00684D63" w:rsidP="0023478C">
      <w:pPr>
        <w:pStyle w:val="NormalWeb"/>
        <w:spacing w:before="120" w:beforeAutospacing="0" w:after="120" w:afterAutospacing="0"/>
        <w:ind w:right="-432"/>
      </w:pPr>
      <w:r>
        <w:rPr>
          <w:color w:val="000000"/>
        </w:rPr>
        <w:t>Name of Supervisor: __</w:t>
      </w:r>
      <w:r w:rsidR="00C17129" w:rsidRPr="00C17129">
        <w:rPr>
          <w:color w:val="000000"/>
          <w:u w:val="single"/>
        </w:rPr>
        <w:t>Miss Sana Rizwan</w:t>
      </w:r>
      <w:r>
        <w:rPr>
          <w:color w:val="000000"/>
        </w:rPr>
        <w:t xml:space="preserve">___ </w:t>
      </w:r>
      <w:r>
        <w:rPr>
          <w:rStyle w:val="apple-tab-span"/>
          <w:rFonts w:eastAsiaTheme="majorEastAsia"/>
          <w:color w:val="000000"/>
        </w:rPr>
        <w:tab/>
      </w:r>
      <w:r>
        <w:rPr>
          <w:color w:val="000000"/>
        </w:rPr>
        <w:t>Co-Supervisor (if any</w:t>
      </w:r>
      <w:r w:rsidR="003D3269">
        <w:rPr>
          <w:color w:val="000000"/>
        </w:rPr>
        <w:t>): _</w:t>
      </w:r>
      <w:r>
        <w:rPr>
          <w:color w:val="000000"/>
        </w:rPr>
        <w:t>___________________</w:t>
      </w:r>
    </w:p>
    <w:p w14:paraId="3DCD69FD" w14:textId="52CFCBD4" w:rsidR="00684D63" w:rsidRDefault="00684D63" w:rsidP="0023478C">
      <w:pPr>
        <w:pStyle w:val="NormalWeb"/>
        <w:spacing w:before="120" w:beforeAutospacing="0" w:after="120" w:afterAutospacing="0"/>
        <w:ind w:right="-432"/>
      </w:pPr>
      <w:r>
        <w:rPr>
          <w:color w:val="000000"/>
        </w:rPr>
        <w:t>Designation:</w:t>
      </w:r>
      <w:r>
        <w:rPr>
          <w:rStyle w:val="apple-tab-span"/>
          <w:rFonts w:eastAsiaTheme="majorEastAsia"/>
          <w:color w:val="000000"/>
        </w:rPr>
        <w:tab/>
      </w:r>
      <w:r w:rsidRPr="00C17129">
        <w:rPr>
          <w:color w:val="000000"/>
          <w:u w:val="single"/>
        </w:rPr>
        <w:t>____</w:t>
      </w:r>
      <w:r w:rsidR="00C17129" w:rsidRPr="00C17129">
        <w:rPr>
          <w:color w:val="000000"/>
          <w:u w:val="single"/>
        </w:rPr>
        <w:t>Assistant Professor</w:t>
      </w:r>
      <w:r>
        <w:rPr>
          <w:color w:val="000000"/>
        </w:rPr>
        <w:t xml:space="preserve"> </w:t>
      </w:r>
      <w:r>
        <w:rPr>
          <w:rStyle w:val="apple-tab-span"/>
          <w:rFonts w:eastAsiaTheme="majorEastAsia"/>
          <w:color w:val="000000"/>
        </w:rPr>
        <w:tab/>
      </w:r>
      <w:r>
        <w:rPr>
          <w:color w:val="000000"/>
        </w:rPr>
        <w:t>Designation:</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0C67EEF9" w14:textId="77777777" w:rsidR="00684D63" w:rsidRDefault="00684D63" w:rsidP="0023478C">
      <w:pPr>
        <w:pStyle w:val="NormalWeb"/>
        <w:spacing w:before="120" w:beforeAutospacing="0" w:after="120" w:afterAutospacing="0"/>
        <w:ind w:right="-432"/>
      </w:pP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 xml:space="preserve">_____________________ </w:t>
      </w:r>
      <w:r>
        <w:rPr>
          <w:rStyle w:val="apple-tab-span"/>
          <w:rFonts w:eastAsiaTheme="majorEastAsia"/>
          <w:color w:val="000000"/>
        </w:rPr>
        <w:tab/>
      </w: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74686DC8" w14:textId="08CB6C2B" w:rsidR="00234F6D" w:rsidRDefault="00234F6D">
      <w:pPr>
        <w:rPr>
          <w:rFonts w:ascii="Times New Roman" w:hAnsi="Times New Roman" w:cs="Times New Roman"/>
        </w:rPr>
      </w:pPr>
    </w:p>
    <w:p w14:paraId="7F017387" w14:textId="75B9EDF0" w:rsidR="00C17129" w:rsidRDefault="00C17129">
      <w:pPr>
        <w:rPr>
          <w:rFonts w:ascii="Times New Roman" w:hAnsi="Times New Roman" w:cs="Times New Roman"/>
        </w:rPr>
      </w:pPr>
    </w:p>
    <w:p w14:paraId="78E9FF9A" w14:textId="43FFBB0B" w:rsidR="00C17129" w:rsidRDefault="00C17129">
      <w:pPr>
        <w:rPr>
          <w:rFonts w:ascii="Times New Roman" w:hAnsi="Times New Roman" w:cs="Times New Roman"/>
        </w:rPr>
      </w:pPr>
    </w:p>
    <w:p w14:paraId="44B777D4" w14:textId="4D7CC9E5" w:rsidR="00C17129" w:rsidRDefault="00C17129">
      <w:pPr>
        <w:rPr>
          <w:rFonts w:ascii="Times New Roman" w:hAnsi="Times New Roman" w:cs="Times New Roman"/>
        </w:rPr>
      </w:pPr>
    </w:p>
    <w:p w14:paraId="3AB2CDD4" w14:textId="11771F63" w:rsidR="00C17129" w:rsidRPr="007061D3" w:rsidRDefault="00C17129">
      <w:pPr>
        <w:rPr>
          <w:rFonts w:ascii="Times New Roman" w:hAnsi="Times New Roman" w:cs="Times New Roman"/>
        </w:rPr>
      </w:pPr>
    </w:p>
    <w:sdt>
      <w:sdtPr>
        <w:rPr>
          <w:rFonts w:ascii="Times New Roman" w:eastAsiaTheme="minorHAnsi" w:hAnsi="Times New Roman" w:cs="Times New Roman"/>
          <w:color w:val="auto"/>
          <w:sz w:val="22"/>
          <w:szCs w:val="22"/>
        </w:rPr>
        <w:id w:val="-679505562"/>
        <w:docPartObj>
          <w:docPartGallery w:val="Table of Contents"/>
          <w:docPartUnique/>
        </w:docPartObj>
      </w:sdtPr>
      <w:sdtEndPr>
        <w:rPr>
          <w:b/>
          <w:bCs/>
          <w:noProof/>
        </w:rPr>
      </w:sdtEndPr>
      <w:sdtContent>
        <w:p w14:paraId="53B523C0" w14:textId="77777777" w:rsidR="00491EF7" w:rsidRPr="007061D3" w:rsidRDefault="00491EF7">
          <w:pPr>
            <w:pStyle w:val="TOCHeading"/>
            <w:rPr>
              <w:rFonts w:ascii="Times New Roman" w:hAnsi="Times New Roman" w:cs="Times New Roman"/>
            </w:rPr>
          </w:pPr>
          <w:r w:rsidRPr="007061D3">
            <w:rPr>
              <w:rFonts w:ascii="Times New Roman" w:hAnsi="Times New Roman" w:cs="Times New Roman"/>
            </w:rPr>
            <w:t>Table of Contents</w:t>
          </w:r>
        </w:p>
        <w:p w14:paraId="6AD8D18C" w14:textId="1F814E88" w:rsidR="003873B6" w:rsidRDefault="00491EF7">
          <w:pPr>
            <w:pStyle w:val="TOC1"/>
            <w:tabs>
              <w:tab w:val="right" w:leader="dot" w:pos="9350"/>
            </w:tabs>
            <w:rPr>
              <w:rFonts w:eastAsiaTheme="minorEastAsia"/>
              <w:noProof/>
              <w:kern w:val="2"/>
              <w14:ligatures w14:val="standardContextual"/>
            </w:rPr>
          </w:pPr>
          <w:r w:rsidRPr="009C58E2">
            <w:rPr>
              <w:rFonts w:ascii="Times New Roman" w:hAnsi="Times New Roman" w:cs="Times New Roman"/>
            </w:rPr>
            <w:fldChar w:fldCharType="begin"/>
          </w:r>
          <w:r w:rsidRPr="009C58E2">
            <w:rPr>
              <w:rFonts w:ascii="Times New Roman" w:hAnsi="Times New Roman" w:cs="Times New Roman"/>
            </w:rPr>
            <w:instrText xml:space="preserve"> TOC \o "1-3" \h \z \u </w:instrText>
          </w:r>
          <w:r w:rsidRPr="009C58E2">
            <w:rPr>
              <w:rFonts w:ascii="Times New Roman" w:hAnsi="Times New Roman" w:cs="Times New Roman"/>
            </w:rPr>
            <w:fldChar w:fldCharType="separate"/>
          </w:r>
          <w:hyperlink w:anchor="_Toc137078772" w:history="1">
            <w:r w:rsidR="003873B6" w:rsidRPr="00D23686">
              <w:rPr>
                <w:rStyle w:val="Hyperlink"/>
                <w:rFonts w:ascii="Times New Roman" w:hAnsi="Times New Roman" w:cs="Times New Roman"/>
                <w:noProof/>
              </w:rPr>
              <w:t>Project Detail</w:t>
            </w:r>
            <w:r w:rsidR="003873B6">
              <w:rPr>
                <w:noProof/>
                <w:webHidden/>
              </w:rPr>
              <w:tab/>
            </w:r>
            <w:r w:rsidR="003873B6">
              <w:rPr>
                <w:noProof/>
                <w:webHidden/>
              </w:rPr>
              <w:fldChar w:fldCharType="begin"/>
            </w:r>
            <w:r w:rsidR="003873B6">
              <w:rPr>
                <w:noProof/>
                <w:webHidden/>
              </w:rPr>
              <w:instrText xml:space="preserve"> PAGEREF _Toc137078772 \h </w:instrText>
            </w:r>
            <w:r w:rsidR="003873B6">
              <w:rPr>
                <w:noProof/>
                <w:webHidden/>
              </w:rPr>
            </w:r>
            <w:r w:rsidR="003873B6">
              <w:rPr>
                <w:noProof/>
                <w:webHidden/>
              </w:rPr>
              <w:fldChar w:fldCharType="separate"/>
            </w:r>
            <w:r w:rsidR="003873B6">
              <w:rPr>
                <w:noProof/>
                <w:webHidden/>
              </w:rPr>
              <w:t>2</w:t>
            </w:r>
            <w:r w:rsidR="003873B6">
              <w:rPr>
                <w:noProof/>
                <w:webHidden/>
              </w:rPr>
              <w:fldChar w:fldCharType="end"/>
            </w:r>
          </w:hyperlink>
        </w:p>
        <w:p w14:paraId="1AEBD99A" w14:textId="2D933096" w:rsidR="003873B6" w:rsidRDefault="008C24FE">
          <w:pPr>
            <w:pStyle w:val="TOC1"/>
            <w:tabs>
              <w:tab w:val="right" w:leader="dot" w:pos="9350"/>
            </w:tabs>
            <w:rPr>
              <w:rFonts w:eastAsiaTheme="minorEastAsia"/>
              <w:noProof/>
              <w:kern w:val="2"/>
              <w14:ligatures w14:val="standardContextual"/>
            </w:rPr>
          </w:pPr>
          <w:hyperlink w:anchor="_Toc137078773" w:history="1">
            <w:r w:rsidR="003873B6" w:rsidRPr="00D23686">
              <w:rPr>
                <w:rStyle w:val="Hyperlink"/>
                <w:rFonts w:ascii="Times New Roman" w:hAnsi="Times New Roman" w:cs="Times New Roman"/>
                <w:noProof/>
              </w:rPr>
              <w:t>Plagiarism Free Certificate</w:t>
            </w:r>
            <w:r w:rsidR="003873B6">
              <w:rPr>
                <w:noProof/>
                <w:webHidden/>
              </w:rPr>
              <w:tab/>
            </w:r>
            <w:r w:rsidR="003873B6">
              <w:rPr>
                <w:noProof/>
                <w:webHidden/>
              </w:rPr>
              <w:fldChar w:fldCharType="begin"/>
            </w:r>
            <w:r w:rsidR="003873B6">
              <w:rPr>
                <w:noProof/>
                <w:webHidden/>
              </w:rPr>
              <w:instrText xml:space="preserve"> PAGEREF _Toc137078773 \h </w:instrText>
            </w:r>
            <w:r w:rsidR="003873B6">
              <w:rPr>
                <w:noProof/>
                <w:webHidden/>
              </w:rPr>
            </w:r>
            <w:r w:rsidR="003873B6">
              <w:rPr>
                <w:noProof/>
                <w:webHidden/>
              </w:rPr>
              <w:fldChar w:fldCharType="separate"/>
            </w:r>
            <w:r w:rsidR="003873B6">
              <w:rPr>
                <w:noProof/>
                <w:webHidden/>
              </w:rPr>
              <w:t>2</w:t>
            </w:r>
            <w:r w:rsidR="003873B6">
              <w:rPr>
                <w:noProof/>
                <w:webHidden/>
              </w:rPr>
              <w:fldChar w:fldCharType="end"/>
            </w:r>
          </w:hyperlink>
        </w:p>
        <w:p w14:paraId="6507B898" w14:textId="7B5AAEE1" w:rsidR="003873B6" w:rsidRDefault="008C24FE">
          <w:pPr>
            <w:pStyle w:val="TOC1"/>
            <w:tabs>
              <w:tab w:val="left" w:pos="440"/>
              <w:tab w:val="right" w:leader="dot" w:pos="9350"/>
            </w:tabs>
            <w:rPr>
              <w:rFonts w:eastAsiaTheme="minorEastAsia"/>
              <w:noProof/>
              <w:kern w:val="2"/>
              <w14:ligatures w14:val="standardContextual"/>
            </w:rPr>
          </w:pPr>
          <w:hyperlink w:anchor="_Toc137078774" w:history="1">
            <w:r w:rsidR="003873B6" w:rsidRPr="00D23686">
              <w:rPr>
                <w:rStyle w:val="Hyperlink"/>
                <w:rFonts w:ascii="Times New Roman" w:hAnsi="Times New Roman" w:cs="Times New Roman"/>
                <w:noProof/>
              </w:rPr>
              <w:t>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Chapter 1: Introduction</w:t>
            </w:r>
            <w:r w:rsidR="003873B6">
              <w:rPr>
                <w:noProof/>
                <w:webHidden/>
              </w:rPr>
              <w:tab/>
            </w:r>
            <w:r w:rsidR="003873B6">
              <w:rPr>
                <w:noProof/>
                <w:webHidden/>
              </w:rPr>
              <w:fldChar w:fldCharType="begin"/>
            </w:r>
            <w:r w:rsidR="003873B6">
              <w:rPr>
                <w:noProof/>
                <w:webHidden/>
              </w:rPr>
              <w:instrText xml:space="preserve"> PAGEREF _Toc137078774 \h </w:instrText>
            </w:r>
            <w:r w:rsidR="003873B6">
              <w:rPr>
                <w:noProof/>
                <w:webHidden/>
              </w:rPr>
            </w:r>
            <w:r w:rsidR="003873B6">
              <w:rPr>
                <w:noProof/>
                <w:webHidden/>
              </w:rPr>
              <w:fldChar w:fldCharType="separate"/>
            </w:r>
            <w:r w:rsidR="003873B6">
              <w:rPr>
                <w:noProof/>
                <w:webHidden/>
              </w:rPr>
              <w:t>16</w:t>
            </w:r>
            <w:r w:rsidR="003873B6">
              <w:rPr>
                <w:noProof/>
                <w:webHidden/>
              </w:rPr>
              <w:fldChar w:fldCharType="end"/>
            </w:r>
          </w:hyperlink>
        </w:p>
        <w:p w14:paraId="74417C47" w14:textId="12C986C0" w:rsidR="003873B6" w:rsidRDefault="008C24FE">
          <w:pPr>
            <w:pStyle w:val="TOC2"/>
            <w:tabs>
              <w:tab w:val="left" w:pos="880"/>
              <w:tab w:val="right" w:leader="dot" w:pos="9350"/>
            </w:tabs>
            <w:rPr>
              <w:rFonts w:eastAsiaTheme="minorEastAsia"/>
              <w:noProof/>
              <w:kern w:val="2"/>
              <w14:ligatures w14:val="standardContextual"/>
            </w:rPr>
          </w:pPr>
          <w:hyperlink w:anchor="_Toc137078775" w:history="1">
            <w:r w:rsidR="003873B6" w:rsidRPr="00D23686">
              <w:rPr>
                <w:rStyle w:val="Hyperlink"/>
                <w:rFonts w:ascii="Times New Roman" w:hAnsi="Times New Roman" w:cs="Times New Roman"/>
                <w:noProof/>
              </w:rPr>
              <w:t>1.1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Introduction</w:t>
            </w:r>
            <w:r w:rsidR="003873B6">
              <w:rPr>
                <w:noProof/>
                <w:webHidden/>
              </w:rPr>
              <w:tab/>
            </w:r>
            <w:r w:rsidR="003873B6">
              <w:rPr>
                <w:noProof/>
                <w:webHidden/>
              </w:rPr>
              <w:fldChar w:fldCharType="begin"/>
            </w:r>
            <w:r w:rsidR="003873B6">
              <w:rPr>
                <w:noProof/>
                <w:webHidden/>
              </w:rPr>
              <w:instrText xml:space="preserve"> PAGEREF _Toc137078775 \h </w:instrText>
            </w:r>
            <w:r w:rsidR="003873B6">
              <w:rPr>
                <w:noProof/>
                <w:webHidden/>
              </w:rPr>
            </w:r>
            <w:r w:rsidR="003873B6">
              <w:rPr>
                <w:noProof/>
                <w:webHidden/>
              </w:rPr>
              <w:fldChar w:fldCharType="separate"/>
            </w:r>
            <w:r w:rsidR="003873B6">
              <w:rPr>
                <w:noProof/>
                <w:webHidden/>
              </w:rPr>
              <w:t>16</w:t>
            </w:r>
            <w:r w:rsidR="003873B6">
              <w:rPr>
                <w:noProof/>
                <w:webHidden/>
              </w:rPr>
              <w:fldChar w:fldCharType="end"/>
            </w:r>
          </w:hyperlink>
        </w:p>
        <w:p w14:paraId="0F49A090" w14:textId="2A96DC4A" w:rsidR="003873B6" w:rsidRDefault="008C24FE">
          <w:pPr>
            <w:pStyle w:val="TOC2"/>
            <w:tabs>
              <w:tab w:val="left" w:pos="880"/>
              <w:tab w:val="right" w:leader="dot" w:pos="9350"/>
            </w:tabs>
            <w:rPr>
              <w:rFonts w:eastAsiaTheme="minorEastAsia"/>
              <w:noProof/>
              <w:kern w:val="2"/>
              <w14:ligatures w14:val="standardContextual"/>
            </w:rPr>
          </w:pPr>
          <w:hyperlink w:anchor="_Toc137078776" w:history="1">
            <w:r w:rsidR="003873B6" w:rsidRPr="00D23686">
              <w:rPr>
                <w:rStyle w:val="Hyperlink"/>
                <w:rFonts w:ascii="Times New Roman" w:hAnsi="Times New Roman" w:cs="Times New Roman"/>
                <w:noProof/>
              </w:rPr>
              <w:t>1.2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Objectives</w:t>
            </w:r>
            <w:r w:rsidR="003873B6">
              <w:rPr>
                <w:noProof/>
                <w:webHidden/>
              </w:rPr>
              <w:tab/>
            </w:r>
            <w:r w:rsidR="003873B6">
              <w:rPr>
                <w:noProof/>
                <w:webHidden/>
              </w:rPr>
              <w:fldChar w:fldCharType="begin"/>
            </w:r>
            <w:r w:rsidR="003873B6">
              <w:rPr>
                <w:noProof/>
                <w:webHidden/>
              </w:rPr>
              <w:instrText xml:space="preserve"> PAGEREF _Toc137078776 \h </w:instrText>
            </w:r>
            <w:r w:rsidR="003873B6">
              <w:rPr>
                <w:noProof/>
                <w:webHidden/>
              </w:rPr>
            </w:r>
            <w:r w:rsidR="003873B6">
              <w:rPr>
                <w:noProof/>
                <w:webHidden/>
              </w:rPr>
              <w:fldChar w:fldCharType="separate"/>
            </w:r>
            <w:r w:rsidR="003873B6">
              <w:rPr>
                <w:noProof/>
                <w:webHidden/>
              </w:rPr>
              <w:t>17</w:t>
            </w:r>
            <w:r w:rsidR="003873B6">
              <w:rPr>
                <w:noProof/>
                <w:webHidden/>
              </w:rPr>
              <w:fldChar w:fldCharType="end"/>
            </w:r>
          </w:hyperlink>
        </w:p>
        <w:p w14:paraId="16A17607" w14:textId="048FC687" w:rsidR="003873B6" w:rsidRDefault="008C24FE">
          <w:pPr>
            <w:pStyle w:val="TOC2"/>
            <w:tabs>
              <w:tab w:val="left" w:pos="880"/>
              <w:tab w:val="right" w:leader="dot" w:pos="9350"/>
            </w:tabs>
            <w:rPr>
              <w:rFonts w:eastAsiaTheme="minorEastAsia"/>
              <w:noProof/>
              <w:kern w:val="2"/>
              <w14:ligatures w14:val="standardContextual"/>
            </w:rPr>
          </w:pPr>
          <w:hyperlink w:anchor="_Toc137078777" w:history="1">
            <w:r w:rsidR="003873B6" w:rsidRPr="00D23686">
              <w:rPr>
                <w:rStyle w:val="Hyperlink"/>
                <w:rFonts w:ascii="Times New Roman" w:hAnsi="Times New Roman" w:cs="Times New Roman"/>
                <w:noProof/>
              </w:rPr>
              <w:t>1.3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Problem Statement</w:t>
            </w:r>
            <w:r w:rsidR="003873B6">
              <w:rPr>
                <w:noProof/>
                <w:webHidden/>
              </w:rPr>
              <w:tab/>
            </w:r>
            <w:r w:rsidR="003873B6">
              <w:rPr>
                <w:noProof/>
                <w:webHidden/>
              </w:rPr>
              <w:fldChar w:fldCharType="begin"/>
            </w:r>
            <w:r w:rsidR="003873B6">
              <w:rPr>
                <w:noProof/>
                <w:webHidden/>
              </w:rPr>
              <w:instrText xml:space="preserve"> PAGEREF _Toc137078777 \h </w:instrText>
            </w:r>
            <w:r w:rsidR="003873B6">
              <w:rPr>
                <w:noProof/>
                <w:webHidden/>
              </w:rPr>
            </w:r>
            <w:r w:rsidR="003873B6">
              <w:rPr>
                <w:noProof/>
                <w:webHidden/>
              </w:rPr>
              <w:fldChar w:fldCharType="separate"/>
            </w:r>
            <w:r w:rsidR="003873B6">
              <w:rPr>
                <w:noProof/>
                <w:webHidden/>
              </w:rPr>
              <w:t>18</w:t>
            </w:r>
            <w:r w:rsidR="003873B6">
              <w:rPr>
                <w:noProof/>
                <w:webHidden/>
              </w:rPr>
              <w:fldChar w:fldCharType="end"/>
            </w:r>
          </w:hyperlink>
        </w:p>
        <w:p w14:paraId="4B39A97B" w14:textId="7134EB9C" w:rsidR="003873B6" w:rsidRDefault="008C24FE">
          <w:pPr>
            <w:pStyle w:val="TOC2"/>
            <w:tabs>
              <w:tab w:val="left" w:pos="880"/>
              <w:tab w:val="right" w:leader="dot" w:pos="9350"/>
            </w:tabs>
            <w:rPr>
              <w:rFonts w:eastAsiaTheme="minorEastAsia"/>
              <w:noProof/>
              <w:kern w:val="2"/>
              <w14:ligatures w14:val="standardContextual"/>
            </w:rPr>
          </w:pPr>
          <w:hyperlink w:anchor="_Toc137078778" w:history="1">
            <w:r w:rsidR="003873B6" w:rsidRPr="00D23686">
              <w:rPr>
                <w:rStyle w:val="Hyperlink"/>
                <w:rFonts w:ascii="Times New Roman" w:hAnsi="Times New Roman" w:cs="Times New Roman"/>
                <w:noProof/>
              </w:rPr>
              <w:t>1.4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Assumptions and Constraints</w:t>
            </w:r>
            <w:r w:rsidR="003873B6">
              <w:rPr>
                <w:noProof/>
                <w:webHidden/>
              </w:rPr>
              <w:tab/>
            </w:r>
            <w:r w:rsidR="003873B6">
              <w:rPr>
                <w:noProof/>
                <w:webHidden/>
              </w:rPr>
              <w:fldChar w:fldCharType="begin"/>
            </w:r>
            <w:r w:rsidR="003873B6">
              <w:rPr>
                <w:noProof/>
                <w:webHidden/>
              </w:rPr>
              <w:instrText xml:space="preserve"> PAGEREF _Toc137078778 \h </w:instrText>
            </w:r>
            <w:r w:rsidR="003873B6">
              <w:rPr>
                <w:noProof/>
                <w:webHidden/>
              </w:rPr>
            </w:r>
            <w:r w:rsidR="003873B6">
              <w:rPr>
                <w:noProof/>
                <w:webHidden/>
              </w:rPr>
              <w:fldChar w:fldCharType="separate"/>
            </w:r>
            <w:r w:rsidR="003873B6">
              <w:rPr>
                <w:noProof/>
                <w:webHidden/>
              </w:rPr>
              <w:t>19</w:t>
            </w:r>
            <w:r w:rsidR="003873B6">
              <w:rPr>
                <w:noProof/>
                <w:webHidden/>
              </w:rPr>
              <w:fldChar w:fldCharType="end"/>
            </w:r>
          </w:hyperlink>
        </w:p>
        <w:p w14:paraId="7E27C3B3" w14:textId="4987A542" w:rsidR="003873B6" w:rsidRDefault="008C24FE">
          <w:pPr>
            <w:pStyle w:val="TOC2"/>
            <w:tabs>
              <w:tab w:val="left" w:pos="1100"/>
              <w:tab w:val="right" w:leader="dot" w:pos="9350"/>
            </w:tabs>
            <w:rPr>
              <w:rFonts w:eastAsiaTheme="minorEastAsia"/>
              <w:noProof/>
              <w:kern w:val="2"/>
              <w14:ligatures w14:val="standardContextual"/>
            </w:rPr>
          </w:pPr>
          <w:hyperlink w:anchor="_Toc137078779" w:history="1">
            <w:r w:rsidR="003873B6" w:rsidRPr="00D23686">
              <w:rPr>
                <w:rStyle w:val="Hyperlink"/>
                <w:rFonts w:ascii="Times New Roman" w:hAnsi="Times New Roman" w:cs="Times New Roman"/>
                <w:noProof/>
              </w:rPr>
              <w:t>1.4.1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Assumption</w:t>
            </w:r>
            <w:r w:rsidR="003873B6">
              <w:rPr>
                <w:noProof/>
                <w:webHidden/>
              </w:rPr>
              <w:tab/>
            </w:r>
            <w:r w:rsidR="003873B6">
              <w:rPr>
                <w:noProof/>
                <w:webHidden/>
              </w:rPr>
              <w:fldChar w:fldCharType="begin"/>
            </w:r>
            <w:r w:rsidR="003873B6">
              <w:rPr>
                <w:noProof/>
                <w:webHidden/>
              </w:rPr>
              <w:instrText xml:space="preserve"> PAGEREF _Toc137078779 \h </w:instrText>
            </w:r>
            <w:r w:rsidR="003873B6">
              <w:rPr>
                <w:noProof/>
                <w:webHidden/>
              </w:rPr>
            </w:r>
            <w:r w:rsidR="003873B6">
              <w:rPr>
                <w:noProof/>
                <w:webHidden/>
              </w:rPr>
              <w:fldChar w:fldCharType="separate"/>
            </w:r>
            <w:r w:rsidR="003873B6">
              <w:rPr>
                <w:noProof/>
                <w:webHidden/>
              </w:rPr>
              <w:t>19</w:t>
            </w:r>
            <w:r w:rsidR="003873B6">
              <w:rPr>
                <w:noProof/>
                <w:webHidden/>
              </w:rPr>
              <w:fldChar w:fldCharType="end"/>
            </w:r>
          </w:hyperlink>
        </w:p>
        <w:p w14:paraId="568B9912" w14:textId="43A6E67F" w:rsidR="003873B6" w:rsidRDefault="008C24FE">
          <w:pPr>
            <w:pStyle w:val="TOC2"/>
            <w:tabs>
              <w:tab w:val="left" w:pos="1100"/>
              <w:tab w:val="right" w:leader="dot" w:pos="9350"/>
            </w:tabs>
            <w:rPr>
              <w:rFonts w:eastAsiaTheme="minorEastAsia"/>
              <w:noProof/>
              <w:kern w:val="2"/>
              <w14:ligatures w14:val="standardContextual"/>
            </w:rPr>
          </w:pPr>
          <w:hyperlink w:anchor="_Toc137078780" w:history="1">
            <w:r w:rsidR="003873B6" w:rsidRPr="00D23686">
              <w:rPr>
                <w:rStyle w:val="Hyperlink"/>
                <w:rFonts w:ascii="Times New Roman" w:hAnsi="Times New Roman" w:cs="Times New Roman"/>
                <w:noProof/>
              </w:rPr>
              <w:t>1.4.2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Constraints</w:t>
            </w:r>
            <w:r w:rsidR="003873B6">
              <w:rPr>
                <w:noProof/>
                <w:webHidden/>
              </w:rPr>
              <w:tab/>
            </w:r>
            <w:r w:rsidR="003873B6">
              <w:rPr>
                <w:noProof/>
                <w:webHidden/>
              </w:rPr>
              <w:fldChar w:fldCharType="begin"/>
            </w:r>
            <w:r w:rsidR="003873B6">
              <w:rPr>
                <w:noProof/>
                <w:webHidden/>
              </w:rPr>
              <w:instrText xml:space="preserve"> PAGEREF _Toc137078780 \h </w:instrText>
            </w:r>
            <w:r w:rsidR="003873B6">
              <w:rPr>
                <w:noProof/>
                <w:webHidden/>
              </w:rPr>
            </w:r>
            <w:r w:rsidR="003873B6">
              <w:rPr>
                <w:noProof/>
                <w:webHidden/>
              </w:rPr>
              <w:fldChar w:fldCharType="separate"/>
            </w:r>
            <w:r w:rsidR="003873B6">
              <w:rPr>
                <w:noProof/>
                <w:webHidden/>
              </w:rPr>
              <w:t>19</w:t>
            </w:r>
            <w:r w:rsidR="003873B6">
              <w:rPr>
                <w:noProof/>
                <w:webHidden/>
              </w:rPr>
              <w:fldChar w:fldCharType="end"/>
            </w:r>
          </w:hyperlink>
        </w:p>
        <w:p w14:paraId="447C28DF" w14:textId="14E271D8" w:rsidR="003873B6" w:rsidRDefault="008C24FE">
          <w:pPr>
            <w:pStyle w:val="TOC2"/>
            <w:tabs>
              <w:tab w:val="left" w:pos="880"/>
              <w:tab w:val="right" w:leader="dot" w:pos="9350"/>
            </w:tabs>
            <w:rPr>
              <w:rFonts w:eastAsiaTheme="minorEastAsia"/>
              <w:noProof/>
              <w:kern w:val="2"/>
              <w14:ligatures w14:val="standardContextual"/>
            </w:rPr>
          </w:pPr>
          <w:hyperlink w:anchor="_Toc137078781" w:history="1">
            <w:r w:rsidR="003873B6" w:rsidRPr="00D23686">
              <w:rPr>
                <w:rStyle w:val="Hyperlink"/>
                <w:rFonts w:ascii="Times New Roman" w:hAnsi="Times New Roman" w:cs="Times New Roman"/>
                <w:noProof/>
              </w:rPr>
              <w:t>1.5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Project Scope (what and what not to consider)</w:t>
            </w:r>
            <w:r w:rsidR="003873B6">
              <w:rPr>
                <w:noProof/>
                <w:webHidden/>
              </w:rPr>
              <w:tab/>
            </w:r>
            <w:r w:rsidR="003873B6">
              <w:rPr>
                <w:noProof/>
                <w:webHidden/>
              </w:rPr>
              <w:fldChar w:fldCharType="begin"/>
            </w:r>
            <w:r w:rsidR="003873B6">
              <w:rPr>
                <w:noProof/>
                <w:webHidden/>
              </w:rPr>
              <w:instrText xml:space="preserve"> PAGEREF _Toc137078781 \h </w:instrText>
            </w:r>
            <w:r w:rsidR="003873B6">
              <w:rPr>
                <w:noProof/>
                <w:webHidden/>
              </w:rPr>
            </w:r>
            <w:r w:rsidR="003873B6">
              <w:rPr>
                <w:noProof/>
                <w:webHidden/>
              </w:rPr>
              <w:fldChar w:fldCharType="separate"/>
            </w:r>
            <w:r w:rsidR="003873B6">
              <w:rPr>
                <w:noProof/>
                <w:webHidden/>
              </w:rPr>
              <w:t>19</w:t>
            </w:r>
            <w:r w:rsidR="003873B6">
              <w:rPr>
                <w:noProof/>
                <w:webHidden/>
              </w:rPr>
              <w:fldChar w:fldCharType="end"/>
            </w:r>
          </w:hyperlink>
        </w:p>
        <w:p w14:paraId="6A38CAFA" w14:textId="24E873B8" w:rsidR="003873B6" w:rsidRDefault="008C24FE">
          <w:pPr>
            <w:pStyle w:val="TOC1"/>
            <w:tabs>
              <w:tab w:val="left" w:pos="440"/>
              <w:tab w:val="right" w:leader="dot" w:pos="9350"/>
            </w:tabs>
            <w:rPr>
              <w:rFonts w:eastAsiaTheme="minorEastAsia"/>
              <w:noProof/>
              <w:kern w:val="2"/>
              <w14:ligatures w14:val="standardContextual"/>
            </w:rPr>
          </w:pPr>
          <w:hyperlink w:anchor="_Toc137078782" w:history="1">
            <w:r w:rsidR="003873B6" w:rsidRPr="00D23686">
              <w:rPr>
                <w:rStyle w:val="Hyperlink"/>
                <w:rFonts w:ascii="Times New Roman" w:hAnsi="Times New Roman" w:cs="Times New Roman"/>
                <w:noProof/>
              </w:rPr>
              <w:t>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Chapter 2: Requirements Analysis</w:t>
            </w:r>
            <w:r w:rsidR="003873B6">
              <w:rPr>
                <w:noProof/>
                <w:webHidden/>
              </w:rPr>
              <w:tab/>
            </w:r>
            <w:r w:rsidR="003873B6">
              <w:rPr>
                <w:noProof/>
                <w:webHidden/>
              </w:rPr>
              <w:fldChar w:fldCharType="begin"/>
            </w:r>
            <w:r w:rsidR="003873B6">
              <w:rPr>
                <w:noProof/>
                <w:webHidden/>
              </w:rPr>
              <w:instrText xml:space="preserve"> PAGEREF _Toc137078782 \h </w:instrText>
            </w:r>
            <w:r w:rsidR="003873B6">
              <w:rPr>
                <w:noProof/>
                <w:webHidden/>
              </w:rPr>
            </w:r>
            <w:r w:rsidR="003873B6">
              <w:rPr>
                <w:noProof/>
                <w:webHidden/>
              </w:rPr>
              <w:fldChar w:fldCharType="separate"/>
            </w:r>
            <w:r w:rsidR="003873B6">
              <w:rPr>
                <w:noProof/>
                <w:webHidden/>
              </w:rPr>
              <w:t>20</w:t>
            </w:r>
            <w:r w:rsidR="003873B6">
              <w:rPr>
                <w:noProof/>
                <w:webHidden/>
              </w:rPr>
              <w:fldChar w:fldCharType="end"/>
            </w:r>
          </w:hyperlink>
        </w:p>
        <w:p w14:paraId="1FCFBC1A" w14:textId="65635B5A" w:rsidR="003873B6" w:rsidRDefault="008C24FE">
          <w:pPr>
            <w:pStyle w:val="TOC2"/>
            <w:tabs>
              <w:tab w:val="left" w:pos="880"/>
              <w:tab w:val="right" w:leader="dot" w:pos="9350"/>
            </w:tabs>
            <w:rPr>
              <w:rFonts w:eastAsiaTheme="minorEastAsia"/>
              <w:noProof/>
              <w:kern w:val="2"/>
              <w14:ligatures w14:val="standardContextual"/>
            </w:rPr>
          </w:pPr>
          <w:hyperlink w:anchor="_Toc137078783" w:history="1">
            <w:r w:rsidR="003873B6" w:rsidRPr="00D23686">
              <w:rPr>
                <w:rStyle w:val="Hyperlink"/>
                <w:rFonts w:ascii="Times New Roman" w:hAnsi="Times New Roman" w:cs="Times New Roman"/>
                <w:noProof/>
              </w:rPr>
              <w:t>2.1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Literature Review / Existing system study</w:t>
            </w:r>
            <w:r w:rsidR="003873B6">
              <w:rPr>
                <w:noProof/>
                <w:webHidden/>
              </w:rPr>
              <w:tab/>
            </w:r>
            <w:r w:rsidR="003873B6">
              <w:rPr>
                <w:noProof/>
                <w:webHidden/>
              </w:rPr>
              <w:fldChar w:fldCharType="begin"/>
            </w:r>
            <w:r w:rsidR="003873B6">
              <w:rPr>
                <w:noProof/>
                <w:webHidden/>
              </w:rPr>
              <w:instrText xml:space="preserve"> PAGEREF _Toc137078783 \h </w:instrText>
            </w:r>
            <w:r w:rsidR="003873B6">
              <w:rPr>
                <w:noProof/>
                <w:webHidden/>
              </w:rPr>
            </w:r>
            <w:r w:rsidR="003873B6">
              <w:rPr>
                <w:noProof/>
                <w:webHidden/>
              </w:rPr>
              <w:fldChar w:fldCharType="separate"/>
            </w:r>
            <w:r w:rsidR="003873B6">
              <w:rPr>
                <w:noProof/>
                <w:webHidden/>
              </w:rPr>
              <w:t>20</w:t>
            </w:r>
            <w:r w:rsidR="003873B6">
              <w:rPr>
                <w:noProof/>
                <w:webHidden/>
              </w:rPr>
              <w:fldChar w:fldCharType="end"/>
            </w:r>
          </w:hyperlink>
        </w:p>
        <w:p w14:paraId="7F6FFEC5" w14:textId="494B58E1" w:rsidR="003873B6" w:rsidRDefault="008C24FE">
          <w:pPr>
            <w:pStyle w:val="TOC2"/>
            <w:tabs>
              <w:tab w:val="left" w:pos="880"/>
              <w:tab w:val="right" w:leader="dot" w:pos="9350"/>
            </w:tabs>
            <w:rPr>
              <w:rFonts w:eastAsiaTheme="minorEastAsia"/>
              <w:noProof/>
              <w:kern w:val="2"/>
              <w14:ligatures w14:val="standardContextual"/>
            </w:rPr>
          </w:pPr>
          <w:hyperlink w:anchor="_Toc137078784" w:history="1">
            <w:r w:rsidR="003873B6" w:rsidRPr="00D23686">
              <w:rPr>
                <w:rStyle w:val="Hyperlink"/>
                <w:rFonts w:ascii="Times New Roman" w:hAnsi="Times New Roman" w:cs="Times New Roman"/>
                <w:noProof/>
              </w:rPr>
              <w:t>2.2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Stakeholder List (Actors)</w:t>
            </w:r>
            <w:r w:rsidR="003873B6">
              <w:rPr>
                <w:noProof/>
                <w:webHidden/>
              </w:rPr>
              <w:tab/>
            </w:r>
            <w:r w:rsidR="003873B6">
              <w:rPr>
                <w:noProof/>
                <w:webHidden/>
              </w:rPr>
              <w:fldChar w:fldCharType="begin"/>
            </w:r>
            <w:r w:rsidR="003873B6">
              <w:rPr>
                <w:noProof/>
                <w:webHidden/>
              </w:rPr>
              <w:instrText xml:space="preserve"> PAGEREF _Toc137078784 \h </w:instrText>
            </w:r>
            <w:r w:rsidR="003873B6">
              <w:rPr>
                <w:noProof/>
                <w:webHidden/>
              </w:rPr>
            </w:r>
            <w:r w:rsidR="003873B6">
              <w:rPr>
                <w:noProof/>
                <w:webHidden/>
              </w:rPr>
              <w:fldChar w:fldCharType="separate"/>
            </w:r>
            <w:r w:rsidR="003873B6">
              <w:rPr>
                <w:noProof/>
                <w:webHidden/>
              </w:rPr>
              <w:t>23</w:t>
            </w:r>
            <w:r w:rsidR="003873B6">
              <w:rPr>
                <w:noProof/>
                <w:webHidden/>
              </w:rPr>
              <w:fldChar w:fldCharType="end"/>
            </w:r>
          </w:hyperlink>
        </w:p>
        <w:p w14:paraId="068DB6CB" w14:textId="53D04123" w:rsidR="003873B6" w:rsidRDefault="008C24FE">
          <w:pPr>
            <w:pStyle w:val="TOC2"/>
            <w:tabs>
              <w:tab w:val="left" w:pos="880"/>
              <w:tab w:val="right" w:leader="dot" w:pos="9350"/>
            </w:tabs>
            <w:rPr>
              <w:rFonts w:eastAsiaTheme="minorEastAsia"/>
              <w:noProof/>
              <w:kern w:val="2"/>
              <w14:ligatures w14:val="standardContextual"/>
            </w:rPr>
          </w:pPr>
          <w:hyperlink w:anchor="_Toc137078785" w:history="1">
            <w:r w:rsidR="003873B6" w:rsidRPr="00D23686">
              <w:rPr>
                <w:rStyle w:val="Hyperlink"/>
                <w:rFonts w:ascii="Times New Roman" w:hAnsi="Times New Roman" w:cs="Times New Roman"/>
                <w:noProof/>
              </w:rPr>
              <w:t>2.3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Requirement Elicitation</w:t>
            </w:r>
            <w:r w:rsidR="003873B6">
              <w:rPr>
                <w:noProof/>
                <w:webHidden/>
              </w:rPr>
              <w:tab/>
            </w:r>
            <w:r w:rsidR="003873B6">
              <w:rPr>
                <w:noProof/>
                <w:webHidden/>
              </w:rPr>
              <w:fldChar w:fldCharType="begin"/>
            </w:r>
            <w:r w:rsidR="003873B6">
              <w:rPr>
                <w:noProof/>
                <w:webHidden/>
              </w:rPr>
              <w:instrText xml:space="preserve"> PAGEREF _Toc137078785 \h </w:instrText>
            </w:r>
            <w:r w:rsidR="003873B6">
              <w:rPr>
                <w:noProof/>
                <w:webHidden/>
              </w:rPr>
            </w:r>
            <w:r w:rsidR="003873B6">
              <w:rPr>
                <w:noProof/>
                <w:webHidden/>
              </w:rPr>
              <w:fldChar w:fldCharType="separate"/>
            </w:r>
            <w:r w:rsidR="003873B6">
              <w:rPr>
                <w:noProof/>
                <w:webHidden/>
              </w:rPr>
              <w:t>26</w:t>
            </w:r>
            <w:r w:rsidR="003873B6">
              <w:rPr>
                <w:noProof/>
                <w:webHidden/>
              </w:rPr>
              <w:fldChar w:fldCharType="end"/>
            </w:r>
          </w:hyperlink>
        </w:p>
        <w:p w14:paraId="05AA3A87" w14:textId="6DA5B1B6" w:rsidR="003873B6" w:rsidRDefault="008C24FE">
          <w:pPr>
            <w:pStyle w:val="TOC3"/>
            <w:tabs>
              <w:tab w:val="left" w:pos="1320"/>
              <w:tab w:val="right" w:leader="dot" w:pos="9350"/>
            </w:tabs>
            <w:rPr>
              <w:rFonts w:eastAsiaTheme="minorEastAsia"/>
              <w:noProof/>
              <w:kern w:val="2"/>
              <w14:ligatures w14:val="standardContextual"/>
            </w:rPr>
          </w:pPr>
          <w:hyperlink w:anchor="_Toc137078786" w:history="1">
            <w:r w:rsidR="003873B6" w:rsidRPr="00D23686">
              <w:rPr>
                <w:rStyle w:val="Hyperlink"/>
                <w:rFonts w:ascii="Times New Roman" w:hAnsi="Times New Roman" w:cs="Times New Roman"/>
                <w:noProof/>
              </w:rPr>
              <w:t>2.3.1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Functional Requirement</w:t>
            </w:r>
            <w:r w:rsidR="003873B6">
              <w:rPr>
                <w:noProof/>
                <w:webHidden/>
              </w:rPr>
              <w:tab/>
            </w:r>
            <w:r w:rsidR="003873B6">
              <w:rPr>
                <w:noProof/>
                <w:webHidden/>
              </w:rPr>
              <w:fldChar w:fldCharType="begin"/>
            </w:r>
            <w:r w:rsidR="003873B6">
              <w:rPr>
                <w:noProof/>
                <w:webHidden/>
              </w:rPr>
              <w:instrText xml:space="preserve"> PAGEREF _Toc137078786 \h </w:instrText>
            </w:r>
            <w:r w:rsidR="003873B6">
              <w:rPr>
                <w:noProof/>
                <w:webHidden/>
              </w:rPr>
            </w:r>
            <w:r w:rsidR="003873B6">
              <w:rPr>
                <w:noProof/>
                <w:webHidden/>
              </w:rPr>
              <w:fldChar w:fldCharType="separate"/>
            </w:r>
            <w:r w:rsidR="003873B6">
              <w:rPr>
                <w:noProof/>
                <w:webHidden/>
              </w:rPr>
              <w:t>26</w:t>
            </w:r>
            <w:r w:rsidR="003873B6">
              <w:rPr>
                <w:noProof/>
                <w:webHidden/>
              </w:rPr>
              <w:fldChar w:fldCharType="end"/>
            </w:r>
          </w:hyperlink>
        </w:p>
        <w:p w14:paraId="6E940A08" w14:textId="00D0181D" w:rsidR="003873B6" w:rsidRDefault="008C24FE">
          <w:pPr>
            <w:pStyle w:val="TOC3"/>
            <w:tabs>
              <w:tab w:val="right" w:leader="dot" w:pos="9350"/>
            </w:tabs>
            <w:rPr>
              <w:rFonts w:eastAsiaTheme="minorEastAsia"/>
              <w:noProof/>
              <w:kern w:val="2"/>
              <w14:ligatures w14:val="standardContextual"/>
            </w:rPr>
          </w:pPr>
          <w:hyperlink w:anchor="_Toc137078787" w:history="1">
            <w:r w:rsidR="003873B6" w:rsidRPr="00D23686">
              <w:rPr>
                <w:rStyle w:val="Hyperlink"/>
                <w:noProof/>
              </w:rPr>
              <w:t>FR01- Login</w:t>
            </w:r>
            <w:r w:rsidR="003873B6">
              <w:rPr>
                <w:noProof/>
                <w:webHidden/>
              </w:rPr>
              <w:tab/>
            </w:r>
            <w:r w:rsidR="003873B6">
              <w:rPr>
                <w:noProof/>
                <w:webHidden/>
              </w:rPr>
              <w:fldChar w:fldCharType="begin"/>
            </w:r>
            <w:r w:rsidR="003873B6">
              <w:rPr>
                <w:noProof/>
                <w:webHidden/>
              </w:rPr>
              <w:instrText xml:space="preserve"> PAGEREF _Toc137078787 \h </w:instrText>
            </w:r>
            <w:r w:rsidR="003873B6">
              <w:rPr>
                <w:noProof/>
                <w:webHidden/>
              </w:rPr>
            </w:r>
            <w:r w:rsidR="003873B6">
              <w:rPr>
                <w:noProof/>
                <w:webHidden/>
              </w:rPr>
              <w:fldChar w:fldCharType="separate"/>
            </w:r>
            <w:r w:rsidR="003873B6">
              <w:rPr>
                <w:noProof/>
                <w:webHidden/>
              </w:rPr>
              <w:t>26</w:t>
            </w:r>
            <w:r w:rsidR="003873B6">
              <w:rPr>
                <w:noProof/>
                <w:webHidden/>
              </w:rPr>
              <w:fldChar w:fldCharType="end"/>
            </w:r>
          </w:hyperlink>
        </w:p>
        <w:p w14:paraId="4051CF90" w14:textId="1E6BDAFF" w:rsidR="003873B6" w:rsidRDefault="008C24FE">
          <w:pPr>
            <w:pStyle w:val="TOC3"/>
            <w:tabs>
              <w:tab w:val="right" w:leader="dot" w:pos="9350"/>
            </w:tabs>
            <w:rPr>
              <w:rFonts w:eastAsiaTheme="minorEastAsia"/>
              <w:noProof/>
              <w:kern w:val="2"/>
              <w14:ligatures w14:val="standardContextual"/>
            </w:rPr>
          </w:pPr>
          <w:hyperlink w:anchor="_Toc137078788" w:history="1">
            <w:r w:rsidR="003873B6" w:rsidRPr="00D23686">
              <w:rPr>
                <w:rStyle w:val="Hyperlink"/>
                <w:noProof/>
              </w:rPr>
              <w:t>FR02- Registration</w:t>
            </w:r>
            <w:r w:rsidR="003873B6">
              <w:rPr>
                <w:noProof/>
                <w:webHidden/>
              </w:rPr>
              <w:tab/>
            </w:r>
            <w:r w:rsidR="003873B6">
              <w:rPr>
                <w:noProof/>
                <w:webHidden/>
              </w:rPr>
              <w:fldChar w:fldCharType="begin"/>
            </w:r>
            <w:r w:rsidR="003873B6">
              <w:rPr>
                <w:noProof/>
                <w:webHidden/>
              </w:rPr>
              <w:instrText xml:space="preserve"> PAGEREF _Toc137078788 \h </w:instrText>
            </w:r>
            <w:r w:rsidR="003873B6">
              <w:rPr>
                <w:noProof/>
                <w:webHidden/>
              </w:rPr>
            </w:r>
            <w:r w:rsidR="003873B6">
              <w:rPr>
                <w:noProof/>
                <w:webHidden/>
              </w:rPr>
              <w:fldChar w:fldCharType="separate"/>
            </w:r>
            <w:r w:rsidR="003873B6">
              <w:rPr>
                <w:noProof/>
                <w:webHidden/>
              </w:rPr>
              <w:t>26</w:t>
            </w:r>
            <w:r w:rsidR="003873B6">
              <w:rPr>
                <w:noProof/>
                <w:webHidden/>
              </w:rPr>
              <w:fldChar w:fldCharType="end"/>
            </w:r>
          </w:hyperlink>
        </w:p>
        <w:p w14:paraId="1D94AE7E" w14:textId="2B6083E1" w:rsidR="003873B6" w:rsidRDefault="008C24FE">
          <w:pPr>
            <w:pStyle w:val="TOC3"/>
            <w:tabs>
              <w:tab w:val="right" w:leader="dot" w:pos="9350"/>
            </w:tabs>
            <w:rPr>
              <w:rFonts w:eastAsiaTheme="minorEastAsia"/>
              <w:noProof/>
              <w:kern w:val="2"/>
              <w14:ligatures w14:val="standardContextual"/>
            </w:rPr>
          </w:pPr>
          <w:hyperlink w:anchor="_Toc137078789" w:history="1">
            <w:r w:rsidR="003873B6" w:rsidRPr="00D23686">
              <w:rPr>
                <w:rStyle w:val="Hyperlink"/>
                <w:noProof/>
              </w:rPr>
              <w:t>FR03- Make the Request for Blood</w:t>
            </w:r>
            <w:r w:rsidR="003873B6">
              <w:rPr>
                <w:noProof/>
                <w:webHidden/>
              </w:rPr>
              <w:tab/>
            </w:r>
            <w:r w:rsidR="003873B6">
              <w:rPr>
                <w:noProof/>
                <w:webHidden/>
              </w:rPr>
              <w:fldChar w:fldCharType="begin"/>
            </w:r>
            <w:r w:rsidR="003873B6">
              <w:rPr>
                <w:noProof/>
                <w:webHidden/>
              </w:rPr>
              <w:instrText xml:space="preserve"> PAGEREF _Toc137078789 \h </w:instrText>
            </w:r>
            <w:r w:rsidR="003873B6">
              <w:rPr>
                <w:noProof/>
                <w:webHidden/>
              </w:rPr>
            </w:r>
            <w:r w:rsidR="003873B6">
              <w:rPr>
                <w:noProof/>
                <w:webHidden/>
              </w:rPr>
              <w:fldChar w:fldCharType="separate"/>
            </w:r>
            <w:r w:rsidR="003873B6">
              <w:rPr>
                <w:noProof/>
                <w:webHidden/>
              </w:rPr>
              <w:t>27</w:t>
            </w:r>
            <w:r w:rsidR="003873B6">
              <w:rPr>
                <w:noProof/>
                <w:webHidden/>
              </w:rPr>
              <w:fldChar w:fldCharType="end"/>
            </w:r>
          </w:hyperlink>
        </w:p>
        <w:p w14:paraId="6BF6CFD1" w14:textId="69F2D81F" w:rsidR="003873B6" w:rsidRDefault="008C24FE">
          <w:pPr>
            <w:pStyle w:val="TOC3"/>
            <w:tabs>
              <w:tab w:val="right" w:leader="dot" w:pos="9350"/>
            </w:tabs>
            <w:rPr>
              <w:rFonts w:eastAsiaTheme="minorEastAsia"/>
              <w:noProof/>
              <w:kern w:val="2"/>
              <w14:ligatures w14:val="standardContextual"/>
            </w:rPr>
          </w:pPr>
          <w:hyperlink w:anchor="_Toc137078790" w:history="1">
            <w:r w:rsidR="003873B6" w:rsidRPr="00D23686">
              <w:rPr>
                <w:rStyle w:val="Hyperlink"/>
                <w:noProof/>
              </w:rPr>
              <w:t>FR04- Donate Blood</w:t>
            </w:r>
            <w:r w:rsidR="003873B6">
              <w:rPr>
                <w:noProof/>
                <w:webHidden/>
              </w:rPr>
              <w:tab/>
            </w:r>
            <w:r w:rsidR="003873B6">
              <w:rPr>
                <w:noProof/>
                <w:webHidden/>
              </w:rPr>
              <w:fldChar w:fldCharType="begin"/>
            </w:r>
            <w:r w:rsidR="003873B6">
              <w:rPr>
                <w:noProof/>
                <w:webHidden/>
              </w:rPr>
              <w:instrText xml:space="preserve"> PAGEREF _Toc137078790 \h </w:instrText>
            </w:r>
            <w:r w:rsidR="003873B6">
              <w:rPr>
                <w:noProof/>
                <w:webHidden/>
              </w:rPr>
            </w:r>
            <w:r w:rsidR="003873B6">
              <w:rPr>
                <w:noProof/>
                <w:webHidden/>
              </w:rPr>
              <w:fldChar w:fldCharType="separate"/>
            </w:r>
            <w:r w:rsidR="003873B6">
              <w:rPr>
                <w:noProof/>
                <w:webHidden/>
              </w:rPr>
              <w:t>28</w:t>
            </w:r>
            <w:r w:rsidR="003873B6">
              <w:rPr>
                <w:noProof/>
                <w:webHidden/>
              </w:rPr>
              <w:fldChar w:fldCharType="end"/>
            </w:r>
          </w:hyperlink>
        </w:p>
        <w:p w14:paraId="768F8008" w14:textId="199F447F" w:rsidR="003873B6" w:rsidRDefault="008C24FE">
          <w:pPr>
            <w:pStyle w:val="TOC3"/>
            <w:tabs>
              <w:tab w:val="right" w:leader="dot" w:pos="9350"/>
            </w:tabs>
            <w:rPr>
              <w:rFonts w:eastAsiaTheme="minorEastAsia"/>
              <w:noProof/>
              <w:kern w:val="2"/>
              <w14:ligatures w14:val="standardContextual"/>
            </w:rPr>
          </w:pPr>
          <w:hyperlink w:anchor="_Toc137078791" w:history="1">
            <w:r w:rsidR="003873B6" w:rsidRPr="00D23686">
              <w:rPr>
                <w:rStyle w:val="Hyperlink"/>
                <w:noProof/>
              </w:rPr>
              <w:t>FR05- Check eligibility of User for blood donation</w:t>
            </w:r>
            <w:r w:rsidR="003873B6">
              <w:rPr>
                <w:noProof/>
                <w:webHidden/>
              </w:rPr>
              <w:tab/>
            </w:r>
            <w:r w:rsidR="003873B6">
              <w:rPr>
                <w:noProof/>
                <w:webHidden/>
              </w:rPr>
              <w:fldChar w:fldCharType="begin"/>
            </w:r>
            <w:r w:rsidR="003873B6">
              <w:rPr>
                <w:noProof/>
                <w:webHidden/>
              </w:rPr>
              <w:instrText xml:space="preserve"> PAGEREF _Toc137078791 \h </w:instrText>
            </w:r>
            <w:r w:rsidR="003873B6">
              <w:rPr>
                <w:noProof/>
                <w:webHidden/>
              </w:rPr>
            </w:r>
            <w:r w:rsidR="003873B6">
              <w:rPr>
                <w:noProof/>
                <w:webHidden/>
              </w:rPr>
              <w:fldChar w:fldCharType="separate"/>
            </w:r>
            <w:r w:rsidR="003873B6">
              <w:rPr>
                <w:noProof/>
                <w:webHidden/>
              </w:rPr>
              <w:t>28</w:t>
            </w:r>
            <w:r w:rsidR="003873B6">
              <w:rPr>
                <w:noProof/>
                <w:webHidden/>
              </w:rPr>
              <w:fldChar w:fldCharType="end"/>
            </w:r>
          </w:hyperlink>
        </w:p>
        <w:p w14:paraId="7A2F9D87" w14:textId="5F476D26" w:rsidR="003873B6" w:rsidRDefault="008C24FE">
          <w:pPr>
            <w:pStyle w:val="TOC3"/>
            <w:tabs>
              <w:tab w:val="right" w:leader="dot" w:pos="9350"/>
            </w:tabs>
            <w:rPr>
              <w:rFonts w:eastAsiaTheme="minorEastAsia"/>
              <w:noProof/>
              <w:kern w:val="2"/>
              <w14:ligatures w14:val="standardContextual"/>
            </w:rPr>
          </w:pPr>
          <w:hyperlink w:anchor="_Toc137078792" w:history="1">
            <w:r w:rsidR="003873B6" w:rsidRPr="00D23686">
              <w:rPr>
                <w:rStyle w:val="Hyperlink"/>
                <w:noProof/>
              </w:rPr>
              <w:t xml:space="preserve">FR06- View Blood Donation </w:t>
            </w:r>
            <w:r w:rsidR="001D685A">
              <w:rPr>
                <w:rStyle w:val="Hyperlink"/>
                <w:noProof/>
              </w:rPr>
              <w:t>Center</w:t>
            </w:r>
            <w:r w:rsidR="003873B6" w:rsidRPr="00D23686">
              <w:rPr>
                <w:rStyle w:val="Hyperlink"/>
                <w:noProof/>
              </w:rPr>
              <w:t>s</w:t>
            </w:r>
            <w:r w:rsidR="003873B6">
              <w:rPr>
                <w:noProof/>
                <w:webHidden/>
              </w:rPr>
              <w:tab/>
            </w:r>
            <w:r w:rsidR="003873B6">
              <w:rPr>
                <w:noProof/>
                <w:webHidden/>
              </w:rPr>
              <w:fldChar w:fldCharType="begin"/>
            </w:r>
            <w:r w:rsidR="003873B6">
              <w:rPr>
                <w:noProof/>
                <w:webHidden/>
              </w:rPr>
              <w:instrText xml:space="preserve"> PAGEREF _Toc137078792 \h </w:instrText>
            </w:r>
            <w:r w:rsidR="003873B6">
              <w:rPr>
                <w:noProof/>
                <w:webHidden/>
              </w:rPr>
            </w:r>
            <w:r w:rsidR="003873B6">
              <w:rPr>
                <w:noProof/>
                <w:webHidden/>
              </w:rPr>
              <w:fldChar w:fldCharType="separate"/>
            </w:r>
            <w:r w:rsidR="003873B6">
              <w:rPr>
                <w:noProof/>
                <w:webHidden/>
              </w:rPr>
              <w:t>29</w:t>
            </w:r>
            <w:r w:rsidR="003873B6">
              <w:rPr>
                <w:noProof/>
                <w:webHidden/>
              </w:rPr>
              <w:fldChar w:fldCharType="end"/>
            </w:r>
          </w:hyperlink>
        </w:p>
        <w:p w14:paraId="0FBB302B" w14:textId="13B0C050" w:rsidR="003873B6" w:rsidRDefault="008C24FE">
          <w:pPr>
            <w:pStyle w:val="TOC3"/>
            <w:tabs>
              <w:tab w:val="right" w:leader="dot" w:pos="9350"/>
            </w:tabs>
            <w:rPr>
              <w:rFonts w:eastAsiaTheme="minorEastAsia"/>
              <w:noProof/>
              <w:kern w:val="2"/>
              <w14:ligatures w14:val="standardContextual"/>
            </w:rPr>
          </w:pPr>
          <w:hyperlink w:anchor="_Toc137078793" w:history="1">
            <w:r w:rsidR="003873B6" w:rsidRPr="00D23686">
              <w:rPr>
                <w:rStyle w:val="Hyperlink"/>
                <w:noProof/>
              </w:rPr>
              <w:t>FR07- Generate Appointment Report</w:t>
            </w:r>
            <w:r w:rsidR="003873B6">
              <w:rPr>
                <w:noProof/>
                <w:webHidden/>
              </w:rPr>
              <w:tab/>
            </w:r>
            <w:r w:rsidR="003873B6">
              <w:rPr>
                <w:noProof/>
                <w:webHidden/>
              </w:rPr>
              <w:fldChar w:fldCharType="begin"/>
            </w:r>
            <w:r w:rsidR="003873B6">
              <w:rPr>
                <w:noProof/>
                <w:webHidden/>
              </w:rPr>
              <w:instrText xml:space="preserve"> PAGEREF _Toc137078793 \h </w:instrText>
            </w:r>
            <w:r w:rsidR="003873B6">
              <w:rPr>
                <w:noProof/>
                <w:webHidden/>
              </w:rPr>
            </w:r>
            <w:r w:rsidR="003873B6">
              <w:rPr>
                <w:noProof/>
                <w:webHidden/>
              </w:rPr>
              <w:fldChar w:fldCharType="separate"/>
            </w:r>
            <w:r w:rsidR="003873B6">
              <w:rPr>
                <w:noProof/>
                <w:webHidden/>
              </w:rPr>
              <w:t>29</w:t>
            </w:r>
            <w:r w:rsidR="003873B6">
              <w:rPr>
                <w:noProof/>
                <w:webHidden/>
              </w:rPr>
              <w:fldChar w:fldCharType="end"/>
            </w:r>
          </w:hyperlink>
        </w:p>
        <w:p w14:paraId="1B33994C" w14:textId="74482047" w:rsidR="003873B6" w:rsidRDefault="008C24FE">
          <w:pPr>
            <w:pStyle w:val="TOC3"/>
            <w:tabs>
              <w:tab w:val="right" w:leader="dot" w:pos="9350"/>
            </w:tabs>
            <w:rPr>
              <w:rFonts w:eastAsiaTheme="minorEastAsia"/>
              <w:noProof/>
              <w:kern w:val="2"/>
              <w14:ligatures w14:val="standardContextual"/>
            </w:rPr>
          </w:pPr>
          <w:hyperlink w:anchor="_Toc137078794" w:history="1">
            <w:r w:rsidR="003873B6" w:rsidRPr="00D23686">
              <w:rPr>
                <w:rStyle w:val="Hyperlink"/>
                <w:noProof/>
              </w:rPr>
              <w:t>FR08- Display User Profile</w:t>
            </w:r>
            <w:r w:rsidR="003873B6">
              <w:rPr>
                <w:noProof/>
                <w:webHidden/>
              </w:rPr>
              <w:tab/>
            </w:r>
            <w:r w:rsidR="003873B6">
              <w:rPr>
                <w:noProof/>
                <w:webHidden/>
              </w:rPr>
              <w:fldChar w:fldCharType="begin"/>
            </w:r>
            <w:r w:rsidR="003873B6">
              <w:rPr>
                <w:noProof/>
                <w:webHidden/>
              </w:rPr>
              <w:instrText xml:space="preserve"> PAGEREF _Toc137078794 \h </w:instrText>
            </w:r>
            <w:r w:rsidR="003873B6">
              <w:rPr>
                <w:noProof/>
                <w:webHidden/>
              </w:rPr>
            </w:r>
            <w:r w:rsidR="003873B6">
              <w:rPr>
                <w:noProof/>
                <w:webHidden/>
              </w:rPr>
              <w:fldChar w:fldCharType="separate"/>
            </w:r>
            <w:r w:rsidR="003873B6">
              <w:rPr>
                <w:noProof/>
                <w:webHidden/>
              </w:rPr>
              <w:t>30</w:t>
            </w:r>
            <w:r w:rsidR="003873B6">
              <w:rPr>
                <w:noProof/>
                <w:webHidden/>
              </w:rPr>
              <w:fldChar w:fldCharType="end"/>
            </w:r>
          </w:hyperlink>
        </w:p>
        <w:p w14:paraId="258CAA83" w14:textId="297DFEC9" w:rsidR="003873B6" w:rsidRDefault="008C24FE">
          <w:pPr>
            <w:pStyle w:val="TOC3"/>
            <w:tabs>
              <w:tab w:val="right" w:leader="dot" w:pos="9350"/>
            </w:tabs>
            <w:rPr>
              <w:rFonts w:eastAsiaTheme="minorEastAsia"/>
              <w:noProof/>
              <w:kern w:val="2"/>
              <w14:ligatures w14:val="standardContextual"/>
            </w:rPr>
          </w:pPr>
          <w:hyperlink w:anchor="_Toc137078795" w:history="1">
            <w:r w:rsidR="003873B6" w:rsidRPr="00D23686">
              <w:rPr>
                <w:rStyle w:val="Hyperlink"/>
                <w:noProof/>
              </w:rPr>
              <w:t>FR09- View Blood Requests</w:t>
            </w:r>
            <w:r w:rsidR="003873B6">
              <w:rPr>
                <w:noProof/>
                <w:webHidden/>
              </w:rPr>
              <w:tab/>
            </w:r>
            <w:r w:rsidR="003873B6">
              <w:rPr>
                <w:noProof/>
                <w:webHidden/>
              </w:rPr>
              <w:fldChar w:fldCharType="begin"/>
            </w:r>
            <w:r w:rsidR="003873B6">
              <w:rPr>
                <w:noProof/>
                <w:webHidden/>
              </w:rPr>
              <w:instrText xml:space="preserve"> PAGEREF _Toc137078795 \h </w:instrText>
            </w:r>
            <w:r w:rsidR="003873B6">
              <w:rPr>
                <w:noProof/>
                <w:webHidden/>
              </w:rPr>
            </w:r>
            <w:r w:rsidR="003873B6">
              <w:rPr>
                <w:noProof/>
                <w:webHidden/>
              </w:rPr>
              <w:fldChar w:fldCharType="separate"/>
            </w:r>
            <w:r w:rsidR="003873B6">
              <w:rPr>
                <w:noProof/>
                <w:webHidden/>
              </w:rPr>
              <w:t>30</w:t>
            </w:r>
            <w:r w:rsidR="003873B6">
              <w:rPr>
                <w:noProof/>
                <w:webHidden/>
              </w:rPr>
              <w:fldChar w:fldCharType="end"/>
            </w:r>
          </w:hyperlink>
        </w:p>
        <w:p w14:paraId="20763C62" w14:textId="242BC111" w:rsidR="003873B6" w:rsidRDefault="008C24FE">
          <w:pPr>
            <w:pStyle w:val="TOC3"/>
            <w:tabs>
              <w:tab w:val="right" w:leader="dot" w:pos="9350"/>
            </w:tabs>
            <w:rPr>
              <w:rFonts w:eastAsiaTheme="minorEastAsia"/>
              <w:noProof/>
              <w:kern w:val="2"/>
              <w14:ligatures w14:val="standardContextual"/>
            </w:rPr>
          </w:pPr>
          <w:hyperlink w:anchor="_Toc137078796" w:history="1">
            <w:r w:rsidR="003873B6" w:rsidRPr="00D23686">
              <w:rPr>
                <w:rStyle w:val="Hyperlink"/>
                <w:noProof/>
              </w:rPr>
              <w:t>FR10-Update Personal Information</w:t>
            </w:r>
            <w:r w:rsidR="003873B6">
              <w:rPr>
                <w:noProof/>
                <w:webHidden/>
              </w:rPr>
              <w:tab/>
            </w:r>
            <w:r w:rsidR="003873B6">
              <w:rPr>
                <w:noProof/>
                <w:webHidden/>
              </w:rPr>
              <w:fldChar w:fldCharType="begin"/>
            </w:r>
            <w:r w:rsidR="003873B6">
              <w:rPr>
                <w:noProof/>
                <w:webHidden/>
              </w:rPr>
              <w:instrText xml:space="preserve"> PAGEREF _Toc137078796 \h </w:instrText>
            </w:r>
            <w:r w:rsidR="003873B6">
              <w:rPr>
                <w:noProof/>
                <w:webHidden/>
              </w:rPr>
            </w:r>
            <w:r w:rsidR="003873B6">
              <w:rPr>
                <w:noProof/>
                <w:webHidden/>
              </w:rPr>
              <w:fldChar w:fldCharType="separate"/>
            </w:r>
            <w:r w:rsidR="003873B6">
              <w:rPr>
                <w:noProof/>
                <w:webHidden/>
              </w:rPr>
              <w:t>31</w:t>
            </w:r>
            <w:r w:rsidR="003873B6">
              <w:rPr>
                <w:noProof/>
                <w:webHidden/>
              </w:rPr>
              <w:fldChar w:fldCharType="end"/>
            </w:r>
          </w:hyperlink>
        </w:p>
        <w:p w14:paraId="72F73871" w14:textId="5A262732" w:rsidR="003873B6" w:rsidRDefault="008C24FE">
          <w:pPr>
            <w:pStyle w:val="TOC3"/>
            <w:tabs>
              <w:tab w:val="right" w:leader="dot" w:pos="9350"/>
            </w:tabs>
            <w:rPr>
              <w:rFonts w:eastAsiaTheme="minorEastAsia"/>
              <w:noProof/>
              <w:kern w:val="2"/>
              <w14:ligatures w14:val="standardContextual"/>
            </w:rPr>
          </w:pPr>
          <w:hyperlink w:anchor="_Toc137078797" w:history="1">
            <w:r w:rsidR="003873B6" w:rsidRPr="00D23686">
              <w:rPr>
                <w:rStyle w:val="Hyperlink"/>
                <w:noProof/>
              </w:rPr>
              <w:t>FR11- Delete Personal Information</w:t>
            </w:r>
            <w:r w:rsidR="003873B6">
              <w:rPr>
                <w:noProof/>
                <w:webHidden/>
              </w:rPr>
              <w:tab/>
            </w:r>
            <w:r w:rsidR="003873B6">
              <w:rPr>
                <w:noProof/>
                <w:webHidden/>
              </w:rPr>
              <w:fldChar w:fldCharType="begin"/>
            </w:r>
            <w:r w:rsidR="003873B6">
              <w:rPr>
                <w:noProof/>
                <w:webHidden/>
              </w:rPr>
              <w:instrText xml:space="preserve"> PAGEREF _Toc137078797 \h </w:instrText>
            </w:r>
            <w:r w:rsidR="003873B6">
              <w:rPr>
                <w:noProof/>
                <w:webHidden/>
              </w:rPr>
            </w:r>
            <w:r w:rsidR="003873B6">
              <w:rPr>
                <w:noProof/>
                <w:webHidden/>
              </w:rPr>
              <w:fldChar w:fldCharType="separate"/>
            </w:r>
            <w:r w:rsidR="003873B6">
              <w:rPr>
                <w:noProof/>
                <w:webHidden/>
              </w:rPr>
              <w:t>31</w:t>
            </w:r>
            <w:r w:rsidR="003873B6">
              <w:rPr>
                <w:noProof/>
                <w:webHidden/>
              </w:rPr>
              <w:fldChar w:fldCharType="end"/>
            </w:r>
          </w:hyperlink>
        </w:p>
        <w:p w14:paraId="113D33C6" w14:textId="1337818F" w:rsidR="003873B6" w:rsidRDefault="008C24FE">
          <w:pPr>
            <w:pStyle w:val="TOC3"/>
            <w:tabs>
              <w:tab w:val="right" w:leader="dot" w:pos="9350"/>
            </w:tabs>
            <w:rPr>
              <w:rFonts w:eastAsiaTheme="minorEastAsia"/>
              <w:noProof/>
              <w:kern w:val="2"/>
              <w14:ligatures w14:val="standardContextual"/>
            </w:rPr>
          </w:pPr>
          <w:hyperlink w:anchor="_Toc137078798" w:history="1">
            <w:r w:rsidR="003873B6" w:rsidRPr="00D23686">
              <w:rPr>
                <w:rStyle w:val="Hyperlink"/>
                <w:noProof/>
              </w:rPr>
              <w:t>FR12- Get User feedback</w:t>
            </w:r>
            <w:r w:rsidR="003873B6">
              <w:rPr>
                <w:noProof/>
                <w:webHidden/>
              </w:rPr>
              <w:tab/>
            </w:r>
            <w:r w:rsidR="003873B6">
              <w:rPr>
                <w:noProof/>
                <w:webHidden/>
              </w:rPr>
              <w:fldChar w:fldCharType="begin"/>
            </w:r>
            <w:r w:rsidR="003873B6">
              <w:rPr>
                <w:noProof/>
                <w:webHidden/>
              </w:rPr>
              <w:instrText xml:space="preserve"> PAGEREF _Toc137078798 \h </w:instrText>
            </w:r>
            <w:r w:rsidR="003873B6">
              <w:rPr>
                <w:noProof/>
                <w:webHidden/>
              </w:rPr>
            </w:r>
            <w:r w:rsidR="003873B6">
              <w:rPr>
                <w:noProof/>
                <w:webHidden/>
              </w:rPr>
              <w:fldChar w:fldCharType="separate"/>
            </w:r>
            <w:r w:rsidR="003873B6">
              <w:rPr>
                <w:noProof/>
                <w:webHidden/>
              </w:rPr>
              <w:t>31</w:t>
            </w:r>
            <w:r w:rsidR="003873B6">
              <w:rPr>
                <w:noProof/>
                <w:webHidden/>
              </w:rPr>
              <w:fldChar w:fldCharType="end"/>
            </w:r>
          </w:hyperlink>
        </w:p>
        <w:p w14:paraId="73F7FBFB" w14:textId="7D71AFDC" w:rsidR="003873B6" w:rsidRDefault="008C24FE">
          <w:pPr>
            <w:pStyle w:val="TOC3"/>
            <w:tabs>
              <w:tab w:val="right" w:leader="dot" w:pos="9350"/>
            </w:tabs>
            <w:rPr>
              <w:rFonts w:eastAsiaTheme="minorEastAsia"/>
              <w:noProof/>
              <w:kern w:val="2"/>
              <w14:ligatures w14:val="standardContextual"/>
            </w:rPr>
          </w:pPr>
          <w:hyperlink w:anchor="_Toc137078799" w:history="1">
            <w:r w:rsidR="003873B6" w:rsidRPr="00D23686">
              <w:rPr>
                <w:rStyle w:val="Hyperlink"/>
                <w:noProof/>
              </w:rPr>
              <w:t>FR13- Add User information.</w:t>
            </w:r>
            <w:r w:rsidR="003873B6">
              <w:rPr>
                <w:noProof/>
                <w:webHidden/>
              </w:rPr>
              <w:tab/>
            </w:r>
            <w:r w:rsidR="003873B6">
              <w:rPr>
                <w:noProof/>
                <w:webHidden/>
              </w:rPr>
              <w:fldChar w:fldCharType="begin"/>
            </w:r>
            <w:r w:rsidR="003873B6">
              <w:rPr>
                <w:noProof/>
                <w:webHidden/>
              </w:rPr>
              <w:instrText xml:space="preserve"> PAGEREF _Toc137078799 \h </w:instrText>
            </w:r>
            <w:r w:rsidR="003873B6">
              <w:rPr>
                <w:noProof/>
                <w:webHidden/>
              </w:rPr>
            </w:r>
            <w:r w:rsidR="003873B6">
              <w:rPr>
                <w:noProof/>
                <w:webHidden/>
              </w:rPr>
              <w:fldChar w:fldCharType="separate"/>
            </w:r>
            <w:r w:rsidR="003873B6">
              <w:rPr>
                <w:noProof/>
                <w:webHidden/>
              </w:rPr>
              <w:t>32</w:t>
            </w:r>
            <w:r w:rsidR="003873B6">
              <w:rPr>
                <w:noProof/>
                <w:webHidden/>
              </w:rPr>
              <w:fldChar w:fldCharType="end"/>
            </w:r>
          </w:hyperlink>
        </w:p>
        <w:p w14:paraId="0B8AD036" w14:textId="370E8BB7" w:rsidR="003873B6" w:rsidRDefault="008C24FE">
          <w:pPr>
            <w:pStyle w:val="TOC3"/>
            <w:tabs>
              <w:tab w:val="right" w:leader="dot" w:pos="9350"/>
            </w:tabs>
            <w:rPr>
              <w:rFonts w:eastAsiaTheme="minorEastAsia"/>
              <w:noProof/>
              <w:kern w:val="2"/>
              <w14:ligatures w14:val="standardContextual"/>
            </w:rPr>
          </w:pPr>
          <w:hyperlink w:anchor="_Toc137078800" w:history="1">
            <w:r w:rsidR="003873B6" w:rsidRPr="00D23686">
              <w:rPr>
                <w:rStyle w:val="Hyperlink"/>
                <w:noProof/>
              </w:rPr>
              <w:t>FR14- Generate Report on bloodstocks.</w:t>
            </w:r>
            <w:r w:rsidR="003873B6">
              <w:rPr>
                <w:noProof/>
                <w:webHidden/>
              </w:rPr>
              <w:tab/>
            </w:r>
            <w:r w:rsidR="003873B6">
              <w:rPr>
                <w:noProof/>
                <w:webHidden/>
              </w:rPr>
              <w:fldChar w:fldCharType="begin"/>
            </w:r>
            <w:r w:rsidR="003873B6">
              <w:rPr>
                <w:noProof/>
                <w:webHidden/>
              </w:rPr>
              <w:instrText xml:space="preserve"> PAGEREF _Toc137078800 \h </w:instrText>
            </w:r>
            <w:r w:rsidR="003873B6">
              <w:rPr>
                <w:noProof/>
                <w:webHidden/>
              </w:rPr>
            </w:r>
            <w:r w:rsidR="003873B6">
              <w:rPr>
                <w:noProof/>
                <w:webHidden/>
              </w:rPr>
              <w:fldChar w:fldCharType="separate"/>
            </w:r>
            <w:r w:rsidR="003873B6">
              <w:rPr>
                <w:noProof/>
                <w:webHidden/>
              </w:rPr>
              <w:t>33</w:t>
            </w:r>
            <w:r w:rsidR="003873B6">
              <w:rPr>
                <w:noProof/>
                <w:webHidden/>
              </w:rPr>
              <w:fldChar w:fldCharType="end"/>
            </w:r>
          </w:hyperlink>
        </w:p>
        <w:p w14:paraId="67625D30" w14:textId="3392AE29" w:rsidR="003873B6" w:rsidRDefault="008C24FE">
          <w:pPr>
            <w:pStyle w:val="TOC3"/>
            <w:tabs>
              <w:tab w:val="right" w:leader="dot" w:pos="9350"/>
            </w:tabs>
            <w:rPr>
              <w:rFonts w:eastAsiaTheme="minorEastAsia"/>
              <w:noProof/>
              <w:kern w:val="2"/>
              <w14:ligatures w14:val="standardContextual"/>
            </w:rPr>
          </w:pPr>
          <w:hyperlink w:anchor="_Toc137078801" w:history="1">
            <w:r w:rsidR="003873B6" w:rsidRPr="00D23686">
              <w:rPr>
                <w:rStyle w:val="Hyperlink"/>
                <w:noProof/>
              </w:rPr>
              <w:t>FR15- Update Blood stock</w:t>
            </w:r>
            <w:r w:rsidR="003873B6">
              <w:rPr>
                <w:noProof/>
                <w:webHidden/>
              </w:rPr>
              <w:tab/>
            </w:r>
            <w:r w:rsidR="003873B6">
              <w:rPr>
                <w:noProof/>
                <w:webHidden/>
              </w:rPr>
              <w:fldChar w:fldCharType="begin"/>
            </w:r>
            <w:r w:rsidR="003873B6">
              <w:rPr>
                <w:noProof/>
                <w:webHidden/>
              </w:rPr>
              <w:instrText xml:space="preserve"> PAGEREF _Toc137078801 \h </w:instrText>
            </w:r>
            <w:r w:rsidR="003873B6">
              <w:rPr>
                <w:noProof/>
                <w:webHidden/>
              </w:rPr>
            </w:r>
            <w:r w:rsidR="003873B6">
              <w:rPr>
                <w:noProof/>
                <w:webHidden/>
              </w:rPr>
              <w:fldChar w:fldCharType="separate"/>
            </w:r>
            <w:r w:rsidR="003873B6">
              <w:rPr>
                <w:noProof/>
                <w:webHidden/>
              </w:rPr>
              <w:t>33</w:t>
            </w:r>
            <w:r w:rsidR="003873B6">
              <w:rPr>
                <w:noProof/>
                <w:webHidden/>
              </w:rPr>
              <w:fldChar w:fldCharType="end"/>
            </w:r>
          </w:hyperlink>
        </w:p>
        <w:p w14:paraId="439DF5C5" w14:textId="55CEBCF8" w:rsidR="003873B6" w:rsidRDefault="008C24FE">
          <w:pPr>
            <w:pStyle w:val="TOC3"/>
            <w:tabs>
              <w:tab w:val="right" w:leader="dot" w:pos="9350"/>
            </w:tabs>
            <w:rPr>
              <w:rFonts w:eastAsiaTheme="minorEastAsia"/>
              <w:noProof/>
              <w:kern w:val="2"/>
              <w14:ligatures w14:val="standardContextual"/>
            </w:rPr>
          </w:pPr>
          <w:hyperlink w:anchor="_Toc137078802" w:history="1">
            <w:r w:rsidR="003873B6" w:rsidRPr="00D23686">
              <w:rPr>
                <w:rStyle w:val="Hyperlink"/>
                <w:noProof/>
              </w:rPr>
              <w:t>FR16- Download Weekly/Monthly Appointment Reports</w:t>
            </w:r>
            <w:r w:rsidR="003873B6">
              <w:rPr>
                <w:noProof/>
                <w:webHidden/>
              </w:rPr>
              <w:tab/>
            </w:r>
            <w:r w:rsidR="003873B6">
              <w:rPr>
                <w:noProof/>
                <w:webHidden/>
              </w:rPr>
              <w:fldChar w:fldCharType="begin"/>
            </w:r>
            <w:r w:rsidR="003873B6">
              <w:rPr>
                <w:noProof/>
                <w:webHidden/>
              </w:rPr>
              <w:instrText xml:space="preserve"> PAGEREF _Toc137078802 \h </w:instrText>
            </w:r>
            <w:r w:rsidR="003873B6">
              <w:rPr>
                <w:noProof/>
                <w:webHidden/>
              </w:rPr>
            </w:r>
            <w:r w:rsidR="003873B6">
              <w:rPr>
                <w:noProof/>
                <w:webHidden/>
              </w:rPr>
              <w:fldChar w:fldCharType="separate"/>
            </w:r>
            <w:r w:rsidR="003873B6">
              <w:rPr>
                <w:noProof/>
                <w:webHidden/>
              </w:rPr>
              <w:t>33</w:t>
            </w:r>
            <w:r w:rsidR="003873B6">
              <w:rPr>
                <w:noProof/>
                <w:webHidden/>
              </w:rPr>
              <w:fldChar w:fldCharType="end"/>
            </w:r>
          </w:hyperlink>
        </w:p>
        <w:p w14:paraId="1DEA5FA9" w14:textId="10A144A5" w:rsidR="003873B6" w:rsidRDefault="008C24FE">
          <w:pPr>
            <w:pStyle w:val="TOC3"/>
            <w:tabs>
              <w:tab w:val="right" w:leader="dot" w:pos="9350"/>
            </w:tabs>
            <w:rPr>
              <w:rFonts w:eastAsiaTheme="minorEastAsia"/>
              <w:noProof/>
              <w:kern w:val="2"/>
              <w14:ligatures w14:val="standardContextual"/>
            </w:rPr>
          </w:pPr>
          <w:hyperlink w:anchor="_Toc137078803" w:history="1">
            <w:r w:rsidR="003873B6" w:rsidRPr="00D23686">
              <w:rPr>
                <w:rStyle w:val="Hyperlink"/>
                <w:noProof/>
              </w:rPr>
              <w:t xml:space="preserve">FR17- Manage NGO’s or Blood donation </w:t>
            </w:r>
            <w:r w:rsidR="001D685A">
              <w:rPr>
                <w:rStyle w:val="Hyperlink"/>
                <w:noProof/>
              </w:rPr>
              <w:t>Center</w:t>
            </w:r>
            <w:r w:rsidR="003873B6" w:rsidRPr="00D23686">
              <w:rPr>
                <w:rStyle w:val="Hyperlink"/>
                <w:noProof/>
              </w:rPr>
              <w:t>s.</w:t>
            </w:r>
            <w:r w:rsidR="003873B6">
              <w:rPr>
                <w:noProof/>
                <w:webHidden/>
              </w:rPr>
              <w:tab/>
            </w:r>
            <w:r w:rsidR="003873B6">
              <w:rPr>
                <w:noProof/>
                <w:webHidden/>
              </w:rPr>
              <w:fldChar w:fldCharType="begin"/>
            </w:r>
            <w:r w:rsidR="003873B6">
              <w:rPr>
                <w:noProof/>
                <w:webHidden/>
              </w:rPr>
              <w:instrText xml:space="preserve"> PAGEREF _Toc137078803 \h </w:instrText>
            </w:r>
            <w:r w:rsidR="003873B6">
              <w:rPr>
                <w:noProof/>
                <w:webHidden/>
              </w:rPr>
            </w:r>
            <w:r w:rsidR="003873B6">
              <w:rPr>
                <w:noProof/>
                <w:webHidden/>
              </w:rPr>
              <w:fldChar w:fldCharType="separate"/>
            </w:r>
            <w:r w:rsidR="003873B6">
              <w:rPr>
                <w:noProof/>
                <w:webHidden/>
              </w:rPr>
              <w:t>34</w:t>
            </w:r>
            <w:r w:rsidR="003873B6">
              <w:rPr>
                <w:noProof/>
                <w:webHidden/>
              </w:rPr>
              <w:fldChar w:fldCharType="end"/>
            </w:r>
          </w:hyperlink>
        </w:p>
        <w:p w14:paraId="436488BF" w14:textId="5D670737" w:rsidR="003873B6" w:rsidRDefault="008C24FE">
          <w:pPr>
            <w:pStyle w:val="TOC3"/>
            <w:tabs>
              <w:tab w:val="right" w:leader="dot" w:pos="9350"/>
            </w:tabs>
            <w:rPr>
              <w:rFonts w:eastAsiaTheme="minorEastAsia"/>
              <w:noProof/>
              <w:kern w:val="2"/>
              <w14:ligatures w14:val="standardContextual"/>
            </w:rPr>
          </w:pPr>
          <w:hyperlink w:anchor="_Toc137078804" w:history="1">
            <w:r w:rsidR="003873B6" w:rsidRPr="00D23686">
              <w:rPr>
                <w:rStyle w:val="Hyperlink"/>
                <w:noProof/>
              </w:rPr>
              <w:t>FR18- Add news.</w:t>
            </w:r>
            <w:r w:rsidR="003873B6">
              <w:rPr>
                <w:noProof/>
                <w:webHidden/>
              </w:rPr>
              <w:tab/>
            </w:r>
            <w:r w:rsidR="003873B6">
              <w:rPr>
                <w:noProof/>
                <w:webHidden/>
              </w:rPr>
              <w:fldChar w:fldCharType="begin"/>
            </w:r>
            <w:r w:rsidR="003873B6">
              <w:rPr>
                <w:noProof/>
                <w:webHidden/>
              </w:rPr>
              <w:instrText xml:space="preserve"> PAGEREF _Toc137078804 \h </w:instrText>
            </w:r>
            <w:r w:rsidR="003873B6">
              <w:rPr>
                <w:noProof/>
                <w:webHidden/>
              </w:rPr>
            </w:r>
            <w:r w:rsidR="003873B6">
              <w:rPr>
                <w:noProof/>
                <w:webHidden/>
              </w:rPr>
              <w:fldChar w:fldCharType="separate"/>
            </w:r>
            <w:r w:rsidR="003873B6">
              <w:rPr>
                <w:noProof/>
                <w:webHidden/>
              </w:rPr>
              <w:t>34</w:t>
            </w:r>
            <w:r w:rsidR="003873B6">
              <w:rPr>
                <w:noProof/>
                <w:webHidden/>
              </w:rPr>
              <w:fldChar w:fldCharType="end"/>
            </w:r>
          </w:hyperlink>
        </w:p>
        <w:p w14:paraId="02DEE3A1" w14:textId="4A0D0BF4" w:rsidR="003873B6" w:rsidRDefault="008C24FE">
          <w:pPr>
            <w:pStyle w:val="TOC3"/>
            <w:tabs>
              <w:tab w:val="right" w:leader="dot" w:pos="9350"/>
            </w:tabs>
            <w:rPr>
              <w:rFonts w:eastAsiaTheme="minorEastAsia"/>
              <w:noProof/>
              <w:kern w:val="2"/>
              <w14:ligatures w14:val="standardContextual"/>
            </w:rPr>
          </w:pPr>
          <w:hyperlink w:anchor="_Toc137078805" w:history="1">
            <w:r w:rsidR="003873B6" w:rsidRPr="00D23686">
              <w:rPr>
                <w:rStyle w:val="Hyperlink"/>
                <w:noProof/>
              </w:rPr>
              <w:t>FR19- Manage Advertisement</w:t>
            </w:r>
            <w:r w:rsidR="003873B6">
              <w:rPr>
                <w:noProof/>
                <w:webHidden/>
              </w:rPr>
              <w:tab/>
            </w:r>
            <w:r w:rsidR="003873B6">
              <w:rPr>
                <w:noProof/>
                <w:webHidden/>
              </w:rPr>
              <w:fldChar w:fldCharType="begin"/>
            </w:r>
            <w:r w:rsidR="003873B6">
              <w:rPr>
                <w:noProof/>
                <w:webHidden/>
              </w:rPr>
              <w:instrText xml:space="preserve"> PAGEREF _Toc137078805 \h </w:instrText>
            </w:r>
            <w:r w:rsidR="003873B6">
              <w:rPr>
                <w:noProof/>
                <w:webHidden/>
              </w:rPr>
            </w:r>
            <w:r w:rsidR="003873B6">
              <w:rPr>
                <w:noProof/>
                <w:webHidden/>
              </w:rPr>
              <w:fldChar w:fldCharType="separate"/>
            </w:r>
            <w:r w:rsidR="003873B6">
              <w:rPr>
                <w:noProof/>
                <w:webHidden/>
              </w:rPr>
              <w:t>35</w:t>
            </w:r>
            <w:r w:rsidR="003873B6">
              <w:rPr>
                <w:noProof/>
                <w:webHidden/>
              </w:rPr>
              <w:fldChar w:fldCharType="end"/>
            </w:r>
          </w:hyperlink>
        </w:p>
        <w:p w14:paraId="3BCF3B9B" w14:textId="2622976A" w:rsidR="003873B6" w:rsidRDefault="008C24FE">
          <w:pPr>
            <w:pStyle w:val="TOC3"/>
            <w:tabs>
              <w:tab w:val="right" w:leader="dot" w:pos="9350"/>
            </w:tabs>
            <w:rPr>
              <w:rFonts w:eastAsiaTheme="minorEastAsia"/>
              <w:noProof/>
              <w:kern w:val="2"/>
              <w14:ligatures w14:val="standardContextual"/>
            </w:rPr>
          </w:pPr>
          <w:hyperlink w:anchor="_Toc137078806" w:history="1">
            <w:r w:rsidR="003873B6" w:rsidRPr="00D23686">
              <w:rPr>
                <w:rStyle w:val="Hyperlink"/>
                <w:noProof/>
              </w:rPr>
              <w:t>FR20- Handling Blood Requests</w:t>
            </w:r>
            <w:r w:rsidR="003873B6">
              <w:rPr>
                <w:noProof/>
                <w:webHidden/>
              </w:rPr>
              <w:tab/>
            </w:r>
            <w:r w:rsidR="003873B6">
              <w:rPr>
                <w:noProof/>
                <w:webHidden/>
              </w:rPr>
              <w:fldChar w:fldCharType="begin"/>
            </w:r>
            <w:r w:rsidR="003873B6">
              <w:rPr>
                <w:noProof/>
                <w:webHidden/>
              </w:rPr>
              <w:instrText xml:space="preserve"> PAGEREF _Toc137078806 \h </w:instrText>
            </w:r>
            <w:r w:rsidR="003873B6">
              <w:rPr>
                <w:noProof/>
                <w:webHidden/>
              </w:rPr>
            </w:r>
            <w:r w:rsidR="003873B6">
              <w:rPr>
                <w:noProof/>
                <w:webHidden/>
              </w:rPr>
              <w:fldChar w:fldCharType="separate"/>
            </w:r>
            <w:r w:rsidR="003873B6">
              <w:rPr>
                <w:noProof/>
                <w:webHidden/>
              </w:rPr>
              <w:t>35</w:t>
            </w:r>
            <w:r w:rsidR="003873B6">
              <w:rPr>
                <w:noProof/>
                <w:webHidden/>
              </w:rPr>
              <w:fldChar w:fldCharType="end"/>
            </w:r>
          </w:hyperlink>
        </w:p>
        <w:p w14:paraId="182E71EB" w14:textId="45D082FC" w:rsidR="003873B6" w:rsidRDefault="008C24FE">
          <w:pPr>
            <w:pStyle w:val="TOC3"/>
            <w:tabs>
              <w:tab w:val="right" w:leader="dot" w:pos="9350"/>
            </w:tabs>
            <w:rPr>
              <w:rFonts w:eastAsiaTheme="minorEastAsia"/>
              <w:noProof/>
              <w:kern w:val="2"/>
              <w14:ligatures w14:val="standardContextual"/>
            </w:rPr>
          </w:pPr>
          <w:hyperlink w:anchor="_Toc137078807" w:history="1">
            <w:r w:rsidR="003873B6" w:rsidRPr="00D23686">
              <w:rPr>
                <w:rStyle w:val="Hyperlink"/>
                <w:noProof/>
              </w:rPr>
              <w:t>FR21- Managing User’s Personal Information</w:t>
            </w:r>
            <w:r w:rsidR="003873B6">
              <w:rPr>
                <w:noProof/>
                <w:webHidden/>
              </w:rPr>
              <w:tab/>
            </w:r>
            <w:r w:rsidR="003873B6">
              <w:rPr>
                <w:noProof/>
                <w:webHidden/>
              </w:rPr>
              <w:fldChar w:fldCharType="begin"/>
            </w:r>
            <w:r w:rsidR="003873B6">
              <w:rPr>
                <w:noProof/>
                <w:webHidden/>
              </w:rPr>
              <w:instrText xml:space="preserve"> PAGEREF _Toc137078807 \h </w:instrText>
            </w:r>
            <w:r w:rsidR="003873B6">
              <w:rPr>
                <w:noProof/>
                <w:webHidden/>
              </w:rPr>
            </w:r>
            <w:r w:rsidR="003873B6">
              <w:rPr>
                <w:noProof/>
                <w:webHidden/>
              </w:rPr>
              <w:fldChar w:fldCharType="separate"/>
            </w:r>
            <w:r w:rsidR="003873B6">
              <w:rPr>
                <w:noProof/>
                <w:webHidden/>
              </w:rPr>
              <w:t>35</w:t>
            </w:r>
            <w:r w:rsidR="003873B6">
              <w:rPr>
                <w:noProof/>
                <w:webHidden/>
              </w:rPr>
              <w:fldChar w:fldCharType="end"/>
            </w:r>
          </w:hyperlink>
        </w:p>
        <w:p w14:paraId="48D50F39" w14:textId="571188E1" w:rsidR="003873B6" w:rsidRDefault="008C24FE">
          <w:pPr>
            <w:pStyle w:val="TOC3"/>
            <w:tabs>
              <w:tab w:val="right" w:leader="dot" w:pos="9350"/>
            </w:tabs>
            <w:rPr>
              <w:rFonts w:eastAsiaTheme="minorEastAsia"/>
              <w:noProof/>
              <w:kern w:val="2"/>
              <w14:ligatures w14:val="standardContextual"/>
            </w:rPr>
          </w:pPr>
          <w:hyperlink w:anchor="_Toc137078808" w:history="1">
            <w:r w:rsidR="003873B6" w:rsidRPr="00D23686">
              <w:rPr>
                <w:rStyle w:val="Hyperlink"/>
                <w:noProof/>
              </w:rPr>
              <w:t>FR22- Managing Campaigns</w:t>
            </w:r>
            <w:r w:rsidR="003873B6">
              <w:rPr>
                <w:noProof/>
                <w:webHidden/>
              </w:rPr>
              <w:tab/>
            </w:r>
            <w:r w:rsidR="003873B6">
              <w:rPr>
                <w:noProof/>
                <w:webHidden/>
              </w:rPr>
              <w:fldChar w:fldCharType="begin"/>
            </w:r>
            <w:r w:rsidR="003873B6">
              <w:rPr>
                <w:noProof/>
                <w:webHidden/>
              </w:rPr>
              <w:instrText xml:space="preserve"> PAGEREF _Toc137078808 \h </w:instrText>
            </w:r>
            <w:r w:rsidR="003873B6">
              <w:rPr>
                <w:noProof/>
                <w:webHidden/>
              </w:rPr>
            </w:r>
            <w:r w:rsidR="003873B6">
              <w:rPr>
                <w:noProof/>
                <w:webHidden/>
              </w:rPr>
              <w:fldChar w:fldCharType="separate"/>
            </w:r>
            <w:r w:rsidR="003873B6">
              <w:rPr>
                <w:noProof/>
                <w:webHidden/>
              </w:rPr>
              <w:t>36</w:t>
            </w:r>
            <w:r w:rsidR="003873B6">
              <w:rPr>
                <w:noProof/>
                <w:webHidden/>
              </w:rPr>
              <w:fldChar w:fldCharType="end"/>
            </w:r>
          </w:hyperlink>
        </w:p>
        <w:p w14:paraId="30B5E928" w14:textId="7B6E8153" w:rsidR="003873B6" w:rsidRDefault="008C24FE">
          <w:pPr>
            <w:pStyle w:val="TOC3"/>
            <w:tabs>
              <w:tab w:val="right" w:leader="dot" w:pos="9350"/>
            </w:tabs>
            <w:rPr>
              <w:rFonts w:eastAsiaTheme="minorEastAsia"/>
              <w:noProof/>
              <w:kern w:val="2"/>
              <w14:ligatures w14:val="standardContextual"/>
            </w:rPr>
          </w:pPr>
          <w:hyperlink w:anchor="_Toc137078809" w:history="1">
            <w:r w:rsidR="003873B6" w:rsidRPr="00D23686">
              <w:rPr>
                <w:rStyle w:val="Hyperlink"/>
                <w:noProof/>
              </w:rPr>
              <w:t>FR23- Managing Donor List</w:t>
            </w:r>
            <w:r w:rsidR="003873B6">
              <w:rPr>
                <w:noProof/>
                <w:webHidden/>
              </w:rPr>
              <w:tab/>
            </w:r>
            <w:r w:rsidR="003873B6">
              <w:rPr>
                <w:noProof/>
                <w:webHidden/>
              </w:rPr>
              <w:fldChar w:fldCharType="begin"/>
            </w:r>
            <w:r w:rsidR="003873B6">
              <w:rPr>
                <w:noProof/>
                <w:webHidden/>
              </w:rPr>
              <w:instrText xml:space="preserve"> PAGEREF _Toc137078809 \h </w:instrText>
            </w:r>
            <w:r w:rsidR="003873B6">
              <w:rPr>
                <w:noProof/>
                <w:webHidden/>
              </w:rPr>
            </w:r>
            <w:r w:rsidR="003873B6">
              <w:rPr>
                <w:noProof/>
                <w:webHidden/>
              </w:rPr>
              <w:fldChar w:fldCharType="separate"/>
            </w:r>
            <w:r w:rsidR="003873B6">
              <w:rPr>
                <w:noProof/>
                <w:webHidden/>
              </w:rPr>
              <w:t>36</w:t>
            </w:r>
            <w:r w:rsidR="003873B6">
              <w:rPr>
                <w:noProof/>
                <w:webHidden/>
              </w:rPr>
              <w:fldChar w:fldCharType="end"/>
            </w:r>
          </w:hyperlink>
        </w:p>
        <w:p w14:paraId="4DBE6924" w14:textId="3C62C34F" w:rsidR="003873B6" w:rsidRDefault="008C24FE">
          <w:pPr>
            <w:pStyle w:val="TOC3"/>
            <w:tabs>
              <w:tab w:val="right" w:leader="dot" w:pos="9350"/>
            </w:tabs>
            <w:rPr>
              <w:rFonts w:eastAsiaTheme="minorEastAsia"/>
              <w:noProof/>
              <w:kern w:val="2"/>
              <w14:ligatures w14:val="standardContextual"/>
            </w:rPr>
          </w:pPr>
          <w:hyperlink w:anchor="_Toc137078810" w:history="1">
            <w:r w:rsidR="003873B6" w:rsidRPr="00D23686">
              <w:rPr>
                <w:rStyle w:val="Hyperlink"/>
                <w:noProof/>
              </w:rPr>
              <w:t>FR24- Manage Sponsors</w:t>
            </w:r>
            <w:r w:rsidR="003873B6">
              <w:rPr>
                <w:noProof/>
                <w:webHidden/>
              </w:rPr>
              <w:tab/>
            </w:r>
            <w:r w:rsidR="003873B6">
              <w:rPr>
                <w:noProof/>
                <w:webHidden/>
              </w:rPr>
              <w:fldChar w:fldCharType="begin"/>
            </w:r>
            <w:r w:rsidR="003873B6">
              <w:rPr>
                <w:noProof/>
                <w:webHidden/>
              </w:rPr>
              <w:instrText xml:space="preserve"> PAGEREF _Toc137078810 \h </w:instrText>
            </w:r>
            <w:r w:rsidR="003873B6">
              <w:rPr>
                <w:noProof/>
                <w:webHidden/>
              </w:rPr>
            </w:r>
            <w:r w:rsidR="003873B6">
              <w:rPr>
                <w:noProof/>
                <w:webHidden/>
              </w:rPr>
              <w:fldChar w:fldCharType="separate"/>
            </w:r>
            <w:r w:rsidR="003873B6">
              <w:rPr>
                <w:noProof/>
                <w:webHidden/>
              </w:rPr>
              <w:t>36</w:t>
            </w:r>
            <w:r w:rsidR="003873B6">
              <w:rPr>
                <w:noProof/>
                <w:webHidden/>
              </w:rPr>
              <w:fldChar w:fldCharType="end"/>
            </w:r>
          </w:hyperlink>
        </w:p>
        <w:p w14:paraId="1CD45A1B" w14:textId="36FD409B" w:rsidR="003873B6" w:rsidRDefault="008C24FE">
          <w:pPr>
            <w:pStyle w:val="TOC3"/>
            <w:tabs>
              <w:tab w:val="right" w:leader="dot" w:pos="9350"/>
            </w:tabs>
            <w:rPr>
              <w:rFonts w:eastAsiaTheme="minorEastAsia"/>
              <w:noProof/>
              <w:kern w:val="2"/>
              <w14:ligatures w14:val="standardContextual"/>
            </w:rPr>
          </w:pPr>
          <w:hyperlink w:anchor="_Toc137078811" w:history="1">
            <w:r w:rsidR="003873B6" w:rsidRPr="00D23686">
              <w:rPr>
                <w:rStyle w:val="Hyperlink"/>
                <w:noProof/>
              </w:rPr>
              <w:t>FR25- Manage Financial donations.</w:t>
            </w:r>
            <w:r w:rsidR="003873B6">
              <w:rPr>
                <w:noProof/>
                <w:webHidden/>
              </w:rPr>
              <w:tab/>
            </w:r>
            <w:r w:rsidR="003873B6">
              <w:rPr>
                <w:noProof/>
                <w:webHidden/>
              </w:rPr>
              <w:fldChar w:fldCharType="begin"/>
            </w:r>
            <w:r w:rsidR="003873B6">
              <w:rPr>
                <w:noProof/>
                <w:webHidden/>
              </w:rPr>
              <w:instrText xml:space="preserve"> PAGEREF _Toc137078811 \h </w:instrText>
            </w:r>
            <w:r w:rsidR="003873B6">
              <w:rPr>
                <w:noProof/>
                <w:webHidden/>
              </w:rPr>
            </w:r>
            <w:r w:rsidR="003873B6">
              <w:rPr>
                <w:noProof/>
                <w:webHidden/>
              </w:rPr>
              <w:fldChar w:fldCharType="separate"/>
            </w:r>
            <w:r w:rsidR="003873B6">
              <w:rPr>
                <w:noProof/>
                <w:webHidden/>
              </w:rPr>
              <w:t>37</w:t>
            </w:r>
            <w:r w:rsidR="003873B6">
              <w:rPr>
                <w:noProof/>
                <w:webHidden/>
              </w:rPr>
              <w:fldChar w:fldCharType="end"/>
            </w:r>
          </w:hyperlink>
        </w:p>
        <w:p w14:paraId="199170FD" w14:textId="612B316B" w:rsidR="003873B6" w:rsidRDefault="008C24FE">
          <w:pPr>
            <w:pStyle w:val="TOC3"/>
            <w:tabs>
              <w:tab w:val="right" w:leader="dot" w:pos="9350"/>
            </w:tabs>
            <w:rPr>
              <w:rFonts w:eastAsiaTheme="minorEastAsia"/>
              <w:noProof/>
              <w:kern w:val="2"/>
              <w14:ligatures w14:val="standardContextual"/>
            </w:rPr>
          </w:pPr>
          <w:hyperlink w:anchor="_Toc137078812" w:history="1">
            <w:r w:rsidR="003873B6" w:rsidRPr="00D23686">
              <w:rPr>
                <w:rStyle w:val="Hyperlink"/>
                <w:noProof/>
              </w:rPr>
              <w:t>FR26- Manage Job posts.</w:t>
            </w:r>
            <w:r w:rsidR="003873B6">
              <w:rPr>
                <w:noProof/>
                <w:webHidden/>
              </w:rPr>
              <w:tab/>
            </w:r>
            <w:r w:rsidR="003873B6">
              <w:rPr>
                <w:noProof/>
                <w:webHidden/>
              </w:rPr>
              <w:fldChar w:fldCharType="begin"/>
            </w:r>
            <w:r w:rsidR="003873B6">
              <w:rPr>
                <w:noProof/>
                <w:webHidden/>
              </w:rPr>
              <w:instrText xml:space="preserve"> PAGEREF _Toc137078812 \h </w:instrText>
            </w:r>
            <w:r w:rsidR="003873B6">
              <w:rPr>
                <w:noProof/>
                <w:webHidden/>
              </w:rPr>
            </w:r>
            <w:r w:rsidR="003873B6">
              <w:rPr>
                <w:noProof/>
                <w:webHidden/>
              </w:rPr>
              <w:fldChar w:fldCharType="separate"/>
            </w:r>
            <w:r w:rsidR="003873B6">
              <w:rPr>
                <w:noProof/>
                <w:webHidden/>
              </w:rPr>
              <w:t>37</w:t>
            </w:r>
            <w:r w:rsidR="003873B6">
              <w:rPr>
                <w:noProof/>
                <w:webHidden/>
              </w:rPr>
              <w:fldChar w:fldCharType="end"/>
            </w:r>
          </w:hyperlink>
        </w:p>
        <w:p w14:paraId="7BA84FB5" w14:textId="4CD6B354" w:rsidR="003873B6" w:rsidRDefault="008C24FE">
          <w:pPr>
            <w:pStyle w:val="TOC3"/>
            <w:tabs>
              <w:tab w:val="right" w:leader="dot" w:pos="9350"/>
            </w:tabs>
            <w:rPr>
              <w:rFonts w:eastAsiaTheme="minorEastAsia"/>
              <w:noProof/>
              <w:kern w:val="2"/>
              <w14:ligatures w14:val="standardContextual"/>
            </w:rPr>
          </w:pPr>
          <w:hyperlink w:anchor="_Toc137078813" w:history="1">
            <w:r w:rsidR="003873B6" w:rsidRPr="00D23686">
              <w:rPr>
                <w:rStyle w:val="Hyperlink"/>
                <w:noProof/>
              </w:rPr>
              <w:t>FR27- Managing frequently asked questions.</w:t>
            </w:r>
            <w:r w:rsidR="003873B6">
              <w:rPr>
                <w:noProof/>
                <w:webHidden/>
              </w:rPr>
              <w:tab/>
            </w:r>
            <w:r w:rsidR="003873B6">
              <w:rPr>
                <w:noProof/>
                <w:webHidden/>
              </w:rPr>
              <w:fldChar w:fldCharType="begin"/>
            </w:r>
            <w:r w:rsidR="003873B6">
              <w:rPr>
                <w:noProof/>
                <w:webHidden/>
              </w:rPr>
              <w:instrText xml:space="preserve"> PAGEREF _Toc137078813 \h </w:instrText>
            </w:r>
            <w:r w:rsidR="003873B6">
              <w:rPr>
                <w:noProof/>
                <w:webHidden/>
              </w:rPr>
            </w:r>
            <w:r w:rsidR="003873B6">
              <w:rPr>
                <w:noProof/>
                <w:webHidden/>
              </w:rPr>
              <w:fldChar w:fldCharType="separate"/>
            </w:r>
            <w:r w:rsidR="003873B6">
              <w:rPr>
                <w:noProof/>
                <w:webHidden/>
              </w:rPr>
              <w:t>38</w:t>
            </w:r>
            <w:r w:rsidR="003873B6">
              <w:rPr>
                <w:noProof/>
                <w:webHidden/>
              </w:rPr>
              <w:fldChar w:fldCharType="end"/>
            </w:r>
          </w:hyperlink>
        </w:p>
        <w:p w14:paraId="0306BCA2" w14:textId="0196E205" w:rsidR="003873B6" w:rsidRDefault="008C24FE">
          <w:pPr>
            <w:pStyle w:val="TOC3"/>
            <w:tabs>
              <w:tab w:val="left" w:pos="1320"/>
              <w:tab w:val="right" w:leader="dot" w:pos="9350"/>
            </w:tabs>
            <w:rPr>
              <w:rFonts w:eastAsiaTheme="minorEastAsia"/>
              <w:noProof/>
              <w:kern w:val="2"/>
              <w14:ligatures w14:val="standardContextual"/>
            </w:rPr>
          </w:pPr>
          <w:hyperlink w:anchor="_Toc137078814" w:history="1">
            <w:r w:rsidR="003873B6" w:rsidRPr="00D23686">
              <w:rPr>
                <w:rStyle w:val="Hyperlink"/>
                <w:rFonts w:ascii="Times New Roman" w:hAnsi="Times New Roman" w:cs="Times New Roman"/>
                <w:noProof/>
              </w:rPr>
              <w:t>2.3.2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Non-Functional Requirements</w:t>
            </w:r>
            <w:r w:rsidR="003873B6">
              <w:rPr>
                <w:noProof/>
                <w:webHidden/>
              </w:rPr>
              <w:tab/>
            </w:r>
            <w:r w:rsidR="003873B6">
              <w:rPr>
                <w:noProof/>
                <w:webHidden/>
              </w:rPr>
              <w:fldChar w:fldCharType="begin"/>
            </w:r>
            <w:r w:rsidR="003873B6">
              <w:rPr>
                <w:noProof/>
                <w:webHidden/>
              </w:rPr>
              <w:instrText xml:space="preserve"> PAGEREF _Toc137078814 \h </w:instrText>
            </w:r>
            <w:r w:rsidR="003873B6">
              <w:rPr>
                <w:noProof/>
                <w:webHidden/>
              </w:rPr>
            </w:r>
            <w:r w:rsidR="003873B6">
              <w:rPr>
                <w:noProof/>
                <w:webHidden/>
              </w:rPr>
              <w:fldChar w:fldCharType="separate"/>
            </w:r>
            <w:r w:rsidR="003873B6">
              <w:rPr>
                <w:noProof/>
                <w:webHidden/>
              </w:rPr>
              <w:t>38</w:t>
            </w:r>
            <w:r w:rsidR="003873B6">
              <w:rPr>
                <w:noProof/>
                <w:webHidden/>
              </w:rPr>
              <w:fldChar w:fldCharType="end"/>
            </w:r>
          </w:hyperlink>
        </w:p>
        <w:p w14:paraId="347F394A" w14:textId="0B0930A5" w:rsidR="003873B6" w:rsidRDefault="008C24FE">
          <w:pPr>
            <w:pStyle w:val="TOC3"/>
            <w:tabs>
              <w:tab w:val="right" w:leader="dot" w:pos="9350"/>
            </w:tabs>
            <w:rPr>
              <w:rFonts w:eastAsiaTheme="minorEastAsia"/>
              <w:noProof/>
              <w:kern w:val="2"/>
              <w14:ligatures w14:val="standardContextual"/>
            </w:rPr>
          </w:pPr>
          <w:hyperlink w:anchor="_Toc137078815" w:history="1">
            <w:r w:rsidR="003873B6" w:rsidRPr="00D23686">
              <w:rPr>
                <w:rStyle w:val="Hyperlink"/>
                <w:noProof/>
              </w:rPr>
              <w:t>NFR01: Performance</w:t>
            </w:r>
            <w:r w:rsidR="003873B6">
              <w:rPr>
                <w:noProof/>
                <w:webHidden/>
              </w:rPr>
              <w:tab/>
            </w:r>
            <w:r w:rsidR="003873B6">
              <w:rPr>
                <w:noProof/>
                <w:webHidden/>
              </w:rPr>
              <w:fldChar w:fldCharType="begin"/>
            </w:r>
            <w:r w:rsidR="003873B6">
              <w:rPr>
                <w:noProof/>
                <w:webHidden/>
              </w:rPr>
              <w:instrText xml:space="preserve"> PAGEREF _Toc137078815 \h </w:instrText>
            </w:r>
            <w:r w:rsidR="003873B6">
              <w:rPr>
                <w:noProof/>
                <w:webHidden/>
              </w:rPr>
            </w:r>
            <w:r w:rsidR="003873B6">
              <w:rPr>
                <w:noProof/>
                <w:webHidden/>
              </w:rPr>
              <w:fldChar w:fldCharType="separate"/>
            </w:r>
            <w:r w:rsidR="003873B6">
              <w:rPr>
                <w:noProof/>
                <w:webHidden/>
              </w:rPr>
              <w:t>38</w:t>
            </w:r>
            <w:r w:rsidR="003873B6">
              <w:rPr>
                <w:noProof/>
                <w:webHidden/>
              </w:rPr>
              <w:fldChar w:fldCharType="end"/>
            </w:r>
          </w:hyperlink>
        </w:p>
        <w:p w14:paraId="0FC5ACB2" w14:textId="6A6DEC73" w:rsidR="003873B6" w:rsidRDefault="008C24FE">
          <w:pPr>
            <w:pStyle w:val="TOC3"/>
            <w:tabs>
              <w:tab w:val="right" w:leader="dot" w:pos="9350"/>
            </w:tabs>
            <w:rPr>
              <w:rFonts w:eastAsiaTheme="minorEastAsia"/>
              <w:noProof/>
              <w:kern w:val="2"/>
              <w14:ligatures w14:val="standardContextual"/>
            </w:rPr>
          </w:pPr>
          <w:hyperlink w:anchor="_Toc137078816" w:history="1">
            <w:r w:rsidR="003873B6" w:rsidRPr="00D23686">
              <w:rPr>
                <w:rStyle w:val="Hyperlink"/>
                <w:noProof/>
              </w:rPr>
              <w:t>NFR02- Security</w:t>
            </w:r>
            <w:r w:rsidR="003873B6">
              <w:rPr>
                <w:noProof/>
                <w:webHidden/>
              </w:rPr>
              <w:tab/>
            </w:r>
            <w:r w:rsidR="003873B6">
              <w:rPr>
                <w:noProof/>
                <w:webHidden/>
              </w:rPr>
              <w:fldChar w:fldCharType="begin"/>
            </w:r>
            <w:r w:rsidR="003873B6">
              <w:rPr>
                <w:noProof/>
                <w:webHidden/>
              </w:rPr>
              <w:instrText xml:space="preserve"> PAGEREF _Toc137078816 \h </w:instrText>
            </w:r>
            <w:r w:rsidR="003873B6">
              <w:rPr>
                <w:noProof/>
                <w:webHidden/>
              </w:rPr>
            </w:r>
            <w:r w:rsidR="003873B6">
              <w:rPr>
                <w:noProof/>
                <w:webHidden/>
              </w:rPr>
              <w:fldChar w:fldCharType="separate"/>
            </w:r>
            <w:r w:rsidR="003873B6">
              <w:rPr>
                <w:noProof/>
                <w:webHidden/>
              </w:rPr>
              <w:t>39</w:t>
            </w:r>
            <w:r w:rsidR="003873B6">
              <w:rPr>
                <w:noProof/>
                <w:webHidden/>
              </w:rPr>
              <w:fldChar w:fldCharType="end"/>
            </w:r>
          </w:hyperlink>
        </w:p>
        <w:p w14:paraId="2D7EE6DB" w14:textId="4628A86D" w:rsidR="003873B6" w:rsidRDefault="008C24FE">
          <w:pPr>
            <w:pStyle w:val="TOC3"/>
            <w:tabs>
              <w:tab w:val="right" w:leader="dot" w:pos="9350"/>
            </w:tabs>
            <w:rPr>
              <w:rFonts w:eastAsiaTheme="minorEastAsia"/>
              <w:noProof/>
              <w:kern w:val="2"/>
              <w14:ligatures w14:val="standardContextual"/>
            </w:rPr>
          </w:pPr>
          <w:hyperlink w:anchor="_Toc137078817" w:history="1">
            <w:r w:rsidR="003873B6" w:rsidRPr="00D23686">
              <w:rPr>
                <w:rStyle w:val="Hyperlink"/>
                <w:noProof/>
              </w:rPr>
              <w:t>NFR03- Maintainability</w:t>
            </w:r>
            <w:r w:rsidR="003873B6">
              <w:rPr>
                <w:noProof/>
                <w:webHidden/>
              </w:rPr>
              <w:tab/>
            </w:r>
            <w:r w:rsidR="003873B6">
              <w:rPr>
                <w:noProof/>
                <w:webHidden/>
              </w:rPr>
              <w:fldChar w:fldCharType="begin"/>
            </w:r>
            <w:r w:rsidR="003873B6">
              <w:rPr>
                <w:noProof/>
                <w:webHidden/>
              </w:rPr>
              <w:instrText xml:space="preserve"> PAGEREF _Toc137078817 \h </w:instrText>
            </w:r>
            <w:r w:rsidR="003873B6">
              <w:rPr>
                <w:noProof/>
                <w:webHidden/>
              </w:rPr>
            </w:r>
            <w:r w:rsidR="003873B6">
              <w:rPr>
                <w:noProof/>
                <w:webHidden/>
              </w:rPr>
              <w:fldChar w:fldCharType="separate"/>
            </w:r>
            <w:r w:rsidR="003873B6">
              <w:rPr>
                <w:noProof/>
                <w:webHidden/>
              </w:rPr>
              <w:t>39</w:t>
            </w:r>
            <w:r w:rsidR="003873B6">
              <w:rPr>
                <w:noProof/>
                <w:webHidden/>
              </w:rPr>
              <w:fldChar w:fldCharType="end"/>
            </w:r>
          </w:hyperlink>
        </w:p>
        <w:p w14:paraId="786B3041" w14:textId="30F9B130" w:rsidR="003873B6" w:rsidRDefault="008C24FE">
          <w:pPr>
            <w:pStyle w:val="TOC3"/>
            <w:tabs>
              <w:tab w:val="right" w:leader="dot" w:pos="9350"/>
            </w:tabs>
            <w:rPr>
              <w:rFonts w:eastAsiaTheme="minorEastAsia"/>
              <w:noProof/>
              <w:kern w:val="2"/>
              <w14:ligatures w14:val="standardContextual"/>
            </w:rPr>
          </w:pPr>
          <w:hyperlink w:anchor="_Toc137078818" w:history="1">
            <w:r w:rsidR="003873B6" w:rsidRPr="00D23686">
              <w:rPr>
                <w:rStyle w:val="Hyperlink"/>
                <w:noProof/>
              </w:rPr>
              <w:t>NFR04- Usability</w:t>
            </w:r>
            <w:r w:rsidR="003873B6">
              <w:rPr>
                <w:noProof/>
                <w:webHidden/>
              </w:rPr>
              <w:tab/>
            </w:r>
            <w:r w:rsidR="003873B6">
              <w:rPr>
                <w:noProof/>
                <w:webHidden/>
              </w:rPr>
              <w:fldChar w:fldCharType="begin"/>
            </w:r>
            <w:r w:rsidR="003873B6">
              <w:rPr>
                <w:noProof/>
                <w:webHidden/>
              </w:rPr>
              <w:instrText xml:space="preserve"> PAGEREF _Toc137078818 \h </w:instrText>
            </w:r>
            <w:r w:rsidR="003873B6">
              <w:rPr>
                <w:noProof/>
                <w:webHidden/>
              </w:rPr>
            </w:r>
            <w:r w:rsidR="003873B6">
              <w:rPr>
                <w:noProof/>
                <w:webHidden/>
              </w:rPr>
              <w:fldChar w:fldCharType="separate"/>
            </w:r>
            <w:r w:rsidR="003873B6">
              <w:rPr>
                <w:noProof/>
                <w:webHidden/>
              </w:rPr>
              <w:t>39</w:t>
            </w:r>
            <w:r w:rsidR="003873B6">
              <w:rPr>
                <w:noProof/>
                <w:webHidden/>
              </w:rPr>
              <w:fldChar w:fldCharType="end"/>
            </w:r>
          </w:hyperlink>
        </w:p>
        <w:p w14:paraId="43271F81" w14:textId="0865CD86" w:rsidR="003873B6" w:rsidRDefault="008C24FE">
          <w:pPr>
            <w:pStyle w:val="TOC3"/>
            <w:tabs>
              <w:tab w:val="right" w:leader="dot" w:pos="9350"/>
            </w:tabs>
            <w:rPr>
              <w:rFonts w:eastAsiaTheme="minorEastAsia"/>
              <w:noProof/>
              <w:kern w:val="2"/>
              <w14:ligatures w14:val="standardContextual"/>
            </w:rPr>
          </w:pPr>
          <w:hyperlink w:anchor="_Toc137078819" w:history="1">
            <w:r w:rsidR="003873B6" w:rsidRPr="00D23686">
              <w:rPr>
                <w:rStyle w:val="Hyperlink"/>
                <w:noProof/>
              </w:rPr>
              <w:t>NFR05-Reliability</w:t>
            </w:r>
            <w:r w:rsidR="003873B6">
              <w:rPr>
                <w:noProof/>
                <w:webHidden/>
              </w:rPr>
              <w:tab/>
            </w:r>
            <w:r w:rsidR="003873B6">
              <w:rPr>
                <w:noProof/>
                <w:webHidden/>
              </w:rPr>
              <w:fldChar w:fldCharType="begin"/>
            </w:r>
            <w:r w:rsidR="003873B6">
              <w:rPr>
                <w:noProof/>
                <w:webHidden/>
              </w:rPr>
              <w:instrText xml:space="preserve"> PAGEREF _Toc137078819 \h </w:instrText>
            </w:r>
            <w:r w:rsidR="003873B6">
              <w:rPr>
                <w:noProof/>
                <w:webHidden/>
              </w:rPr>
            </w:r>
            <w:r w:rsidR="003873B6">
              <w:rPr>
                <w:noProof/>
                <w:webHidden/>
              </w:rPr>
              <w:fldChar w:fldCharType="separate"/>
            </w:r>
            <w:r w:rsidR="003873B6">
              <w:rPr>
                <w:noProof/>
                <w:webHidden/>
              </w:rPr>
              <w:t>39</w:t>
            </w:r>
            <w:r w:rsidR="003873B6">
              <w:rPr>
                <w:noProof/>
                <w:webHidden/>
              </w:rPr>
              <w:fldChar w:fldCharType="end"/>
            </w:r>
          </w:hyperlink>
        </w:p>
        <w:p w14:paraId="4EF0754C" w14:textId="12F7FD37" w:rsidR="003873B6" w:rsidRDefault="008C24FE">
          <w:pPr>
            <w:pStyle w:val="TOC3"/>
            <w:tabs>
              <w:tab w:val="left" w:pos="1320"/>
              <w:tab w:val="right" w:leader="dot" w:pos="9350"/>
            </w:tabs>
            <w:rPr>
              <w:rFonts w:eastAsiaTheme="minorEastAsia"/>
              <w:noProof/>
              <w:kern w:val="2"/>
              <w14:ligatures w14:val="standardContextual"/>
            </w:rPr>
          </w:pPr>
          <w:hyperlink w:anchor="_Toc137078820" w:history="1">
            <w:r w:rsidR="003873B6" w:rsidRPr="00D23686">
              <w:rPr>
                <w:rStyle w:val="Hyperlink"/>
                <w:noProof/>
              </w:rPr>
              <w:t>2.3.3</w:t>
            </w:r>
            <w:r w:rsidR="003873B6">
              <w:rPr>
                <w:rFonts w:eastAsiaTheme="minorEastAsia"/>
                <w:noProof/>
                <w:kern w:val="2"/>
                <w14:ligatures w14:val="standardContextual"/>
              </w:rPr>
              <w:tab/>
            </w:r>
            <w:r w:rsidR="003873B6" w:rsidRPr="00D23686">
              <w:rPr>
                <w:rStyle w:val="Hyperlink"/>
                <w:noProof/>
              </w:rPr>
              <w:t>Requirement Traceability Matrix</w:t>
            </w:r>
            <w:r w:rsidR="003873B6">
              <w:rPr>
                <w:noProof/>
                <w:webHidden/>
              </w:rPr>
              <w:tab/>
            </w:r>
            <w:r w:rsidR="003873B6">
              <w:rPr>
                <w:noProof/>
                <w:webHidden/>
              </w:rPr>
              <w:fldChar w:fldCharType="begin"/>
            </w:r>
            <w:r w:rsidR="003873B6">
              <w:rPr>
                <w:noProof/>
                <w:webHidden/>
              </w:rPr>
              <w:instrText xml:space="preserve"> PAGEREF _Toc137078820 \h </w:instrText>
            </w:r>
            <w:r w:rsidR="003873B6">
              <w:rPr>
                <w:noProof/>
                <w:webHidden/>
              </w:rPr>
            </w:r>
            <w:r w:rsidR="003873B6">
              <w:rPr>
                <w:noProof/>
                <w:webHidden/>
              </w:rPr>
              <w:fldChar w:fldCharType="separate"/>
            </w:r>
            <w:r w:rsidR="003873B6">
              <w:rPr>
                <w:noProof/>
                <w:webHidden/>
              </w:rPr>
              <w:t>40</w:t>
            </w:r>
            <w:r w:rsidR="003873B6">
              <w:rPr>
                <w:noProof/>
                <w:webHidden/>
              </w:rPr>
              <w:fldChar w:fldCharType="end"/>
            </w:r>
          </w:hyperlink>
        </w:p>
        <w:p w14:paraId="79D0D1DA" w14:textId="103D864F" w:rsidR="003873B6" w:rsidRDefault="008C24FE">
          <w:pPr>
            <w:pStyle w:val="TOC2"/>
            <w:tabs>
              <w:tab w:val="left" w:pos="880"/>
              <w:tab w:val="right" w:leader="dot" w:pos="9350"/>
            </w:tabs>
            <w:rPr>
              <w:rFonts w:eastAsiaTheme="minorEastAsia"/>
              <w:noProof/>
              <w:kern w:val="2"/>
              <w14:ligatures w14:val="standardContextual"/>
            </w:rPr>
          </w:pPr>
          <w:hyperlink w:anchor="_Toc137078821" w:history="1">
            <w:r w:rsidR="003873B6" w:rsidRPr="00D23686">
              <w:rPr>
                <w:rStyle w:val="Hyperlink"/>
                <w:rFonts w:ascii="Times New Roman" w:eastAsiaTheme="majorEastAsia" w:hAnsi="Times New Roman" w:cs="Times New Roman"/>
                <w:noProof/>
              </w:rPr>
              <w:t>2.4</w:t>
            </w:r>
            <w:r w:rsidR="003873B6">
              <w:rPr>
                <w:rFonts w:eastAsiaTheme="minorEastAsia"/>
                <w:noProof/>
                <w:kern w:val="2"/>
                <w14:ligatures w14:val="standardContextual"/>
              </w:rPr>
              <w:tab/>
            </w:r>
            <w:r w:rsidR="003873B6" w:rsidRPr="00D23686">
              <w:rPr>
                <w:rStyle w:val="Hyperlink"/>
                <w:rFonts w:ascii="Times New Roman" w:eastAsiaTheme="majorEastAsia" w:hAnsi="Times New Roman" w:cs="Times New Roman"/>
                <w:noProof/>
              </w:rPr>
              <w:t>Use Case Description</w:t>
            </w:r>
            <w:r w:rsidR="003873B6">
              <w:rPr>
                <w:noProof/>
                <w:webHidden/>
              </w:rPr>
              <w:tab/>
            </w:r>
            <w:r w:rsidR="003873B6">
              <w:rPr>
                <w:noProof/>
                <w:webHidden/>
              </w:rPr>
              <w:fldChar w:fldCharType="begin"/>
            </w:r>
            <w:r w:rsidR="003873B6">
              <w:rPr>
                <w:noProof/>
                <w:webHidden/>
              </w:rPr>
              <w:instrText xml:space="preserve"> PAGEREF _Toc137078821 \h </w:instrText>
            </w:r>
            <w:r w:rsidR="003873B6">
              <w:rPr>
                <w:noProof/>
                <w:webHidden/>
              </w:rPr>
            </w:r>
            <w:r w:rsidR="003873B6">
              <w:rPr>
                <w:noProof/>
                <w:webHidden/>
              </w:rPr>
              <w:fldChar w:fldCharType="separate"/>
            </w:r>
            <w:r w:rsidR="003873B6">
              <w:rPr>
                <w:noProof/>
                <w:webHidden/>
              </w:rPr>
              <w:t>44</w:t>
            </w:r>
            <w:r w:rsidR="003873B6">
              <w:rPr>
                <w:noProof/>
                <w:webHidden/>
              </w:rPr>
              <w:fldChar w:fldCharType="end"/>
            </w:r>
          </w:hyperlink>
        </w:p>
        <w:p w14:paraId="5B0F91F4" w14:textId="5AAA58FB" w:rsidR="003873B6" w:rsidRDefault="008C24FE">
          <w:pPr>
            <w:pStyle w:val="TOC3"/>
            <w:tabs>
              <w:tab w:val="right" w:leader="dot" w:pos="9350"/>
            </w:tabs>
            <w:rPr>
              <w:rFonts w:eastAsiaTheme="minorEastAsia"/>
              <w:noProof/>
              <w:kern w:val="2"/>
              <w14:ligatures w14:val="standardContextual"/>
            </w:rPr>
          </w:pPr>
          <w:hyperlink w:anchor="_Toc137078822" w:history="1">
            <w:r w:rsidR="003873B6" w:rsidRPr="00D23686">
              <w:rPr>
                <w:rStyle w:val="Hyperlink"/>
                <w:rFonts w:ascii="Times New Roman" w:eastAsiaTheme="majorEastAsia" w:hAnsi="Times New Roman" w:cs="Times New Roman"/>
                <w:noProof/>
              </w:rPr>
              <w:t>UC01-Login</w:t>
            </w:r>
            <w:r w:rsidR="003873B6">
              <w:rPr>
                <w:noProof/>
                <w:webHidden/>
              </w:rPr>
              <w:tab/>
            </w:r>
            <w:r w:rsidR="003873B6">
              <w:rPr>
                <w:noProof/>
                <w:webHidden/>
              </w:rPr>
              <w:fldChar w:fldCharType="begin"/>
            </w:r>
            <w:r w:rsidR="003873B6">
              <w:rPr>
                <w:noProof/>
                <w:webHidden/>
              </w:rPr>
              <w:instrText xml:space="preserve"> PAGEREF _Toc137078822 \h </w:instrText>
            </w:r>
            <w:r w:rsidR="003873B6">
              <w:rPr>
                <w:noProof/>
                <w:webHidden/>
              </w:rPr>
            </w:r>
            <w:r w:rsidR="003873B6">
              <w:rPr>
                <w:noProof/>
                <w:webHidden/>
              </w:rPr>
              <w:fldChar w:fldCharType="separate"/>
            </w:r>
            <w:r w:rsidR="003873B6">
              <w:rPr>
                <w:noProof/>
                <w:webHidden/>
              </w:rPr>
              <w:t>45</w:t>
            </w:r>
            <w:r w:rsidR="003873B6">
              <w:rPr>
                <w:noProof/>
                <w:webHidden/>
              </w:rPr>
              <w:fldChar w:fldCharType="end"/>
            </w:r>
          </w:hyperlink>
        </w:p>
        <w:p w14:paraId="7F5F1DEC" w14:textId="060CD062" w:rsidR="003873B6" w:rsidRDefault="008C24FE">
          <w:pPr>
            <w:pStyle w:val="TOC3"/>
            <w:tabs>
              <w:tab w:val="right" w:leader="dot" w:pos="9350"/>
            </w:tabs>
            <w:rPr>
              <w:rFonts w:eastAsiaTheme="minorEastAsia"/>
              <w:noProof/>
              <w:kern w:val="2"/>
              <w14:ligatures w14:val="standardContextual"/>
            </w:rPr>
          </w:pPr>
          <w:hyperlink w:anchor="_Toc137078823" w:history="1">
            <w:r w:rsidR="003873B6" w:rsidRPr="00D23686">
              <w:rPr>
                <w:rStyle w:val="Hyperlink"/>
                <w:rFonts w:ascii="Times New Roman" w:eastAsia="Times New Roman" w:hAnsi="Times New Roman" w:cs="Times New Roman"/>
                <w:noProof/>
              </w:rPr>
              <w:t>UC02-Register</w:t>
            </w:r>
            <w:r w:rsidR="003873B6">
              <w:rPr>
                <w:noProof/>
                <w:webHidden/>
              </w:rPr>
              <w:tab/>
            </w:r>
            <w:r w:rsidR="003873B6">
              <w:rPr>
                <w:noProof/>
                <w:webHidden/>
              </w:rPr>
              <w:fldChar w:fldCharType="begin"/>
            </w:r>
            <w:r w:rsidR="003873B6">
              <w:rPr>
                <w:noProof/>
                <w:webHidden/>
              </w:rPr>
              <w:instrText xml:space="preserve"> PAGEREF _Toc137078823 \h </w:instrText>
            </w:r>
            <w:r w:rsidR="003873B6">
              <w:rPr>
                <w:noProof/>
                <w:webHidden/>
              </w:rPr>
            </w:r>
            <w:r w:rsidR="003873B6">
              <w:rPr>
                <w:noProof/>
                <w:webHidden/>
              </w:rPr>
              <w:fldChar w:fldCharType="separate"/>
            </w:r>
            <w:r w:rsidR="003873B6">
              <w:rPr>
                <w:noProof/>
                <w:webHidden/>
              </w:rPr>
              <w:t>47</w:t>
            </w:r>
            <w:r w:rsidR="003873B6">
              <w:rPr>
                <w:noProof/>
                <w:webHidden/>
              </w:rPr>
              <w:fldChar w:fldCharType="end"/>
            </w:r>
          </w:hyperlink>
        </w:p>
        <w:p w14:paraId="7F0BD03B" w14:textId="2AE40772" w:rsidR="003873B6" w:rsidRDefault="008C24FE">
          <w:pPr>
            <w:pStyle w:val="TOC3"/>
            <w:tabs>
              <w:tab w:val="right" w:leader="dot" w:pos="9350"/>
            </w:tabs>
            <w:rPr>
              <w:rFonts w:eastAsiaTheme="minorEastAsia"/>
              <w:noProof/>
              <w:kern w:val="2"/>
              <w14:ligatures w14:val="standardContextual"/>
            </w:rPr>
          </w:pPr>
          <w:hyperlink w:anchor="_Toc137078824" w:history="1">
            <w:r w:rsidR="003873B6" w:rsidRPr="00D23686">
              <w:rPr>
                <w:rStyle w:val="Hyperlink"/>
                <w:rFonts w:ascii="Times New Roman" w:eastAsia="Times New Roman" w:hAnsi="Times New Roman" w:cs="Times New Roman"/>
                <w:noProof/>
              </w:rPr>
              <w:t>UC03-Make the Request for Blood</w:t>
            </w:r>
            <w:r w:rsidR="003873B6">
              <w:rPr>
                <w:noProof/>
                <w:webHidden/>
              </w:rPr>
              <w:tab/>
            </w:r>
            <w:r w:rsidR="003873B6">
              <w:rPr>
                <w:noProof/>
                <w:webHidden/>
              </w:rPr>
              <w:fldChar w:fldCharType="begin"/>
            </w:r>
            <w:r w:rsidR="003873B6">
              <w:rPr>
                <w:noProof/>
                <w:webHidden/>
              </w:rPr>
              <w:instrText xml:space="preserve"> PAGEREF _Toc137078824 \h </w:instrText>
            </w:r>
            <w:r w:rsidR="003873B6">
              <w:rPr>
                <w:noProof/>
                <w:webHidden/>
              </w:rPr>
            </w:r>
            <w:r w:rsidR="003873B6">
              <w:rPr>
                <w:noProof/>
                <w:webHidden/>
              </w:rPr>
              <w:fldChar w:fldCharType="separate"/>
            </w:r>
            <w:r w:rsidR="003873B6">
              <w:rPr>
                <w:noProof/>
                <w:webHidden/>
              </w:rPr>
              <w:t>49</w:t>
            </w:r>
            <w:r w:rsidR="003873B6">
              <w:rPr>
                <w:noProof/>
                <w:webHidden/>
              </w:rPr>
              <w:fldChar w:fldCharType="end"/>
            </w:r>
          </w:hyperlink>
        </w:p>
        <w:p w14:paraId="03405E0D" w14:textId="25CA2529" w:rsidR="003873B6" w:rsidRDefault="008C24FE">
          <w:pPr>
            <w:pStyle w:val="TOC3"/>
            <w:tabs>
              <w:tab w:val="right" w:leader="dot" w:pos="9350"/>
            </w:tabs>
            <w:rPr>
              <w:rFonts w:eastAsiaTheme="minorEastAsia"/>
              <w:noProof/>
              <w:kern w:val="2"/>
              <w14:ligatures w14:val="standardContextual"/>
            </w:rPr>
          </w:pPr>
          <w:hyperlink w:anchor="_Toc137078825" w:history="1">
            <w:r w:rsidR="003873B6" w:rsidRPr="00D23686">
              <w:rPr>
                <w:rStyle w:val="Hyperlink"/>
                <w:rFonts w:ascii="Times New Roman" w:eastAsia="Times New Roman" w:hAnsi="Times New Roman" w:cs="Times New Roman"/>
                <w:noProof/>
              </w:rPr>
              <w:t>UC04-Donate Blood</w:t>
            </w:r>
            <w:r w:rsidR="003873B6">
              <w:rPr>
                <w:noProof/>
                <w:webHidden/>
              </w:rPr>
              <w:tab/>
            </w:r>
            <w:r w:rsidR="003873B6">
              <w:rPr>
                <w:noProof/>
                <w:webHidden/>
              </w:rPr>
              <w:fldChar w:fldCharType="begin"/>
            </w:r>
            <w:r w:rsidR="003873B6">
              <w:rPr>
                <w:noProof/>
                <w:webHidden/>
              </w:rPr>
              <w:instrText xml:space="preserve"> PAGEREF _Toc137078825 \h </w:instrText>
            </w:r>
            <w:r w:rsidR="003873B6">
              <w:rPr>
                <w:noProof/>
                <w:webHidden/>
              </w:rPr>
            </w:r>
            <w:r w:rsidR="003873B6">
              <w:rPr>
                <w:noProof/>
                <w:webHidden/>
              </w:rPr>
              <w:fldChar w:fldCharType="separate"/>
            </w:r>
            <w:r w:rsidR="003873B6">
              <w:rPr>
                <w:noProof/>
                <w:webHidden/>
              </w:rPr>
              <w:t>51</w:t>
            </w:r>
            <w:r w:rsidR="003873B6">
              <w:rPr>
                <w:noProof/>
                <w:webHidden/>
              </w:rPr>
              <w:fldChar w:fldCharType="end"/>
            </w:r>
          </w:hyperlink>
        </w:p>
        <w:p w14:paraId="5764BA84" w14:textId="324D0DAF" w:rsidR="003873B6" w:rsidRDefault="008C24FE">
          <w:pPr>
            <w:pStyle w:val="TOC3"/>
            <w:tabs>
              <w:tab w:val="right" w:leader="dot" w:pos="9350"/>
            </w:tabs>
            <w:rPr>
              <w:rFonts w:eastAsiaTheme="minorEastAsia"/>
              <w:noProof/>
              <w:kern w:val="2"/>
              <w14:ligatures w14:val="standardContextual"/>
            </w:rPr>
          </w:pPr>
          <w:hyperlink w:anchor="_Toc137078826" w:history="1">
            <w:r w:rsidR="003873B6" w:rsidRPr="00D23686">
              <w:rPr>
                <w:rStyle w:val="Hyperlink"/>
                <w:rFonts w:ascii="Times New Roman" w:eastAsia="Times New Roman" w:hAnsi="Times New Roman" w:cs="Times New Roman"/>
                <w:noProof/>
              </w:rPr>
              <w:t>UC05- Check eligibility of User for blood donation</w:t>
            </w:r>
            <w:r w:rsidR="003873B6">
              <w:rPr>
                <w:noProof/>
                <w:webHidden/>
              </w:rPr>
              <w:tab/>
            </w:r>
            <w:r w:rsidR="003873B6">
              <w:rPr>
                <w:noProof/>
                <w:webHidden/>
              </w:rPr>
              <w:fldChar w:fldCharType="begin"/>
            </w:r>
            <w:r w:rsidR="003873B6">
              <w:rPr>
                <w:noProof/>
                <w:webHidden/>
              </w:rPr>
              <w:instrText xml:space="preserve"> PAGEREF _Toc137078826 \h </w:instrText>
            </w:r>
            <w:r w:rsidR="003873B6">
              <w:rPr>
                <w:noProof/>
                <w:webHidden/>
              </w:rPr>
            </w:r>
            <w:r w:rsidR="003873B6">
              <w:rPr>
                <w:noProof/>
                <w:webHidden/>
              </w:rPr>
              <w:fldChar w:fldCharType="separate"/>
            </w:r>
            <w:r w:rsidR="003873B6">
              <w:rPr>
                <w:noProof/>
                <w:webHidden/>
              </w:rPr>
              <w:t>53</w:t>
            </w:r>
            <w:r w:rsidR="003873B6">
              <w:rPr>
                <w:noProof/>
                <w:webHidden/>
              </w:rPr>
              <w:fldChar w:fldCharType="end"/>
            </w:r>
          </w:hyperlink>
        </w:p>
        <w:p w14:paraId="4E5430B9" w14:textId="5EAD6370" w:rsidR="003873B6" w:rsidRDefault="008C24FE">
          <w:pPr>
            <w:pStyle w:val="TOC3"/>
            <w:tabs>
              <w:tab w:val="right" w:leader="dot" w:pos="9350"/>
            </w:tabs>
            <w:rPr>
              <w:rFonts w:eastAsiaTheme="minorEastAsia"/>
              <w:noProof/>
              <w:kern w:val="2"/>
              <w14:ligatures w14:val="standardContextual"/>
            </w:rPr>
          </w:pPr>
          <w:hyperlink w:anchor="_Toc137078827" w:history="1">
            <w:r w:rsidR="003873B6" w:rsidRPr="00D23686">
              <w:rPr>
                <w:rStyle w:val="Hyperlink"/>
                <w:rFonts w:ascii="Times New Roman" w:eastAsia="Times New Roman" w:hAnsi="Times New Roman" w:cs="Times New Roman"/>
                <w:noProof/>
              </w:rPr>
              <w:t xml:space="preserve">UC06-View Blood Donation </w:t>
            </w:r>
            <w:r w:rsidR="001D685A">
              <w:rPr>
                <w:rStyle w:val="Hyperlink"/>
                <w:rFonts w:ascii="Times New Roman" w:eastAsia="Times New Roman" w:hAnsi="Times New Roman" w:cs="Times New Roman"/>
                <w:noProof/>
              </w:rPr>
              <w:t>Center</w:t>
            </w:r>
            <w:r w:rsidR="003873B6" w:rsidRPr="00D23686">
              <w:rPr>
                <w:rStyle w:val="Hyperlink"/>
                <w:rFonts w:ascii="Times New Roman" w:eastAsia="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_Toc137078827 \h </w:instrText>
            </w:r>
            <w:r w:rsidR="003873B6">
              <w:rPr>
                <w:noProof/>
                <w:webHidden/>
              </w:rPr>
            </w:r>
            <w:r w:rsidR="003873B6">
              <w:rPr>
                <w:noProof/>
                <w:webHidden/>
              </w:rPr>
              <w:fldChar w:fldCharType="separate"/>
            </w:r>
            <w:r w:rsidR="003873B6">
              <w:rPr>
                <w:noProof/>
                <w:webHidden/>
              </w:rPr>
              <w:t>55</w:t>
            </w:r>
            <w:r w:rsidR="003873B6">
              <w:rPr>
                <w:noProof/>
                <w:webHidden/>
              </w:rPr>
              <w:fldChar w:fldCharType="end"/>
            </w:r>
          </w:hyperlink>
        </w:p>
        <w:p w14:paraId="0EDE00BA" w14:textId="7CBC56D1" w:rsidR="003873B6" w:rsidRDefault="008C24FE">
          <w:pPr>
            <w:pStyle w:val="TOC3"/>
            <w:tabs>
              <w:tab w:val="right" w:leader="dot" w:pos="9350"/>
            </w:tabs>
            <w:rPr>
              <w:rFonts w:eastAsiaTheme="minorEastAsia"/>
              <w:noProof/>
              <w:kern w:val="2"/>
              <w14:ligatures w14:val="standardContextual"/>
            </w:rPr>
          </w:pPr>
          <w:hyperlink w:anchor="_Toc137078828" w:history="1">
            <w:r w:rsidR="003873B6" w:rsidRPr="00D23686">
              <w:rPr>
                <w:rStyle w:val="Hyperlink"/>
                <w:rFonts w:ascii="Times New Roman" w:eastAsia="Times New Roman" w:hAnsi="Times New Roman" w:cs="Times New Roman"/>
                <w:noProof/>
              </w:rPr>
              <w:t>UC07-Generate Appointment Report</w:t>
            </w:r>
            <w:r w:rsidR="003873B6">
              <w:rPr>
                <w:noProof/>
                <w:webHidden/>
              </w:rPr>
              <w:tab/>
            </w:r>
            <w:r w:rsidR="003873B6">
              <w:rPr>
                <w:noProof/>
                <w:webHidden/>
              </w:rPr>
              <w:fldChar w:fldCharType="begin"/>
            </w:r>
            <w:r w:rsidR="003873B6">
              <w:rPr>
                <w:noProof/>
                <w:webHidden/>
              </w:rPr>
              <w:instrText xml:space="preserve"> PAGEREF _Toc137078828 \h </w:instrText>
            </w:r>
            <w:r w:rsidR="003873B6">
              <w:rPr>
                <w:noProof/>
                <w:webHidden/>
              </w:rPr>
            </w:r>
            <w:r w:rsidR="003873B6">
              <w:rPr>
                <w:noProof/>
                <w:webHidden/>
              </w:rPr>
              <w:fldChar w:fldCharType="separate"/>
            </w:r>
            <w:r w:rsidR="003873B6">
              <w:rPr>
                <w:noProof/>
                <w:webHidden/>
              </w:rPr>
              <w:t>57</w:t>
            </w:r>
            <w:r w:rsidR="003873B6">
              <w:rPr>
                <w:noProof/>
                <w:webHidden/>
              </w:rPr>
              <w:fldChar w:fldCharType="end"/>
            </w:r>
          </w:hyperlink>
        </w:p>
        <w:p w14:paraId="75CE990A" w14:textId="77AB7A98" w:rsidR="003873B6" w:rsidRDefault="008C24FE">
          <w:pPr>
            <w:pStyle w:val="TOC3"/>
            <w:tabs>
              <w:tab w:val="right" w:leader="dot" w:pos="9350"/>
            </w:tabs>
            <w:rPr>
              <w:rFonts w:eastAsiaTheme="minorEastAsia"/>
              <w:noProof/>
              <w:kern w:val="2"/>
              <w14:ligatures w14:val="standardContextual"/>
            </w:rPr>
          </w:pPr>
          <w:hyperlink w:anchor="_Toc137078829" w:history="1">
            <w:r w:rsidR="003873B6" w:rsidRPr="00D23686">
              <w:rPr>
                <w:rStyle w:val="Hyperlink"/>
                <w:rFonts w:ascii="Times New Roman" w:eastAsia="Times New Roman" w:hAnsi="Times New Roman" w:cs="Times New Roman"/>
                <w:noProof/>
              </w:rPr>
              <w:t>UC08-Display User Profile</w:t>
            </w:r>
            <w:r w:rsidR="003873B6">
              <w:rPr>
                <w:noProof/>
                <w:webHidden/>
              </w:rPr>
              <w:tab/>
            </w:r>
            <w:r w:rsidR="003873B6">
              <w:rPr>
                <w:noProof/>
                <w:webHidden/>
              </w:rPr>
              <w:fldChar w:fldCharType="begin"/>
            </w:r>
            <w:r w:rsidR="003873B6">
              <w:rPr>
                <w:noProof/>
                <w:webHidden/>
              </w:rPr>
              <w:instrText xml:space="preserve"> PAGEREF _Toc137078829 \h </w:instrText>
            </w:r>
            <w:r w:rsidR="003873B6">
              <w:rPr>
                <w:noProof/>
                <w:webHidden/>
              </w:rPr>
            </w:r>
            <w:r w:rsidR="003873B6">
              <w:rPr>
                <w:noProof/>
                <w:webHidden/>
              </w:rPr>
              <w:fldChar w:fldCharType="separate"/>
            </w:r>
            <w:r w:rsidR="003873B6">
              <w:rPr>
                <w:noProof/>
                <w:webHidden/>
              </w:rPr>
              <w:t>58</w:t>
            </w:r>
            <w:r w:rsidR="003873B6">
              <w:rPr>
                <w:noProof/>
                <w:webHidden/>
              </w:rPr>
              <w:fldChar w:fldCharType="end"/>
            </w:r>
          </w:hyperlink>
        </w:p>
        <w:p w14:paraId="11D1FAB0" w14:textId="4C5B1C33" w:rsidR="003873B6" w:rsidRDefault="008C24FE">
          <w:pPr>
            <w:pStyle w:val="TOC3"/>
            <w:tabs>
              <w:tab w:val="right" w:leader="dot" w:pos="9350"/>
            </w:tabs>
            <w:rPr>
              <w:rFonts w:eastAsiaTheme="minorEastAsia"/>
              <w:noProof/>
              <w:kern w:val="2"/>
              <w14:ligatures w14:val="standardContextual"/>
            </w:rPr>
          </w:pPr>
          <w:hyperlink w:anchor="_Toc137078830" w:history="1">
            <w:r w:rsidR="003873B6" w:rsidRPr="00D23686">
              <w:rPr>
                <w:rStyle w:val="Hyperlink"/>
                <w:rFonts w:ascii="Times New Roman" w:eastAsia="Times New Roman" w:hAnsi="Times New Roman" w:cs="Times New Roman"/>
                <w:noProof/>
              </w:rPr>
              <w:t>UC09-View Blood Request</w:t>
            </w:r>
            <w:r w:rsidR="003873B6">
              <w:rPr>
                <w:noProof/>
                <w:webHidden/>
              </w:rPr>
              <w:tab/>
            </w:r>
            <w:r w:rsidR="003873B6">
              <w:rPr>
                <w:noProof/>
                <w:webHidden/>
              </w:rPr>
              <w:fldChar w:fldCharType="begin"/>
            </w:r>
            <w:r w:rsidR="003873B6">
              <w:rPr>
                <w:noProof/>
                <w:webHidden/>
              </w:rPr>
              <w:instrText xml:space="preserve"> PAGEREF _Toc137078830 \h </w:instrText>
            </w:r>
            <w:r w:rsidR="003873B6">
              <w:rPr>
                <w:noProof/>
                <w:webHidden/>
              </w:rPr>
            </w:r>
            <w:r w:rsidR="003873B6">
              <w:rPr>
                <w:noProof/>
                <w:webHidden/>
              </w:rPr>
              <w:fldChar w:fldCharType="separate"/>
            </w:r>
            <w:r w:rsidR="003873B6">
              <w:rPr>
                <w:noProof/>
                <w:webHidden/>
              </w:rPr>
              <w:t>60</w:t>
            </w:r>
            <w:r w:rsidR="003873B6">
              <w:rPr>
                <w:noProof/>
                <w:webHidden/>
              </w:rPr>
              <w:fldChar w:fldCharType="end"/>
            </w:r>
          </w:hyperlink>
        </w:p>
        <w:p w14:paraId="3F8AF4B3" w14:textId="0E01CDEF" w:rsidR="003873B6" w:rsidRDefault="008C24FE">
          <w:pPr>
            <w:pStyle w:val="TOC3"/>
            <w:tabs>
              <w:tab w:val="right" w:leader="dot" w:pos="9350"/>
            </w:tabs>
            <w:rPr>
              <w:rFonts w:eastAsiaTheme="minorEastAsia"/>
              <w:noProof/>
              <w:kern w:val="2"/>
              <w14:ligatures w14:val="standardContextual"/>
            </w:rPr>
          </w:pPr>
          <w:hyperlink w:anchor="_Toc137078831" w:history="1">
            <w:r w:rsidR="003873B6" w:rsidRPr="00D23686">
              <w:rPr>
                <w:rStyle w:val="Hyperlink"/>
                <w:rFonts w:ascii="Times New Roman" w:eastAsia="Times New Roman" w:hAnsi="Times New Roman" w:cs="Times New Roman"/>
                <w:noProof/>
              </w:rPr>
              <w:t>UC10-Update Personal Information</w:t>
            </w:r>
            <w:r w:rsidR="003873B6">
              <w:rPr>
                <w:noProof/>
                <w:webHidden/>
              </w:rPr>
              <w:tab/>
            </w:r>
            <w:r w:rsidR="003873B6">
              <w:rPr>
                <w:noProof/>
                <w:webHidden/>
              </w:rPr>
              <w:fldChar w:fldCharType="begin"/>
            </w:r>
            <w:r w:rsidR="003873B6">
              <w:rPr>
                <w:noProof/>
                <w:webHidden/>
              </w:rPr>
              <w:instrText xml:space="preserve"> PAGEREF _Toc137078831 \h </w:instrText>
            </w:r>
            <w:r w:rsidR="003873B6">
              <w:rPr>
                <w:noProof/>
                <w:webHidden/>
              </w:rPr>
            </w:r>
            <w:r w:rsidR="003873B6">
              <w:rPr>
                <w:noProof/>
                <w:webHidden/>
              </w:rPr>
              <w:fldChar w:fldCharType="separate"/>
            </w:r>
            <w:r w:rsidR="003873B6">
              <w:rPr>
                <w:noProof/>
                <w:webHidden/>
              </w:rPr>
              <w:t>62</w:t>
            </w:r>
            <w:r w:rsidR="003873B6">
              <w:rPr>
                <w:noProof/>
                <w:webHidden/>
              </w:rPr>
              <w:fldChar w:fldCharType="end"/>
            </w:r>
          </w:hyperlink>
        </w:p>
        <w:p w14:paraId="50DA4ACC" w14:textId="65A09E9E" w:rsidR="003873B6" w:rsidRDefault="008C24FE">
          <w:pPr>
            <w:pStyle w:val="TOC3"/>
            <w:tabs>
              <w:tab w:val="right" w:leader="dot" w:pos="9350"/>
            </w:tabs>
            <w:rPr>
              <w:rFonts w:eastAsiaTheme="minorEastAsia"/>
              <w:noProof/>
              <w:kern w:val="2"/>
              <w14:ligatures w14:val="standardContextual"/>
            </w:rPr>
          </w:pPr>
          <w:hyperlink w:anchor="_Toc137078832" w:history="1">
            <w:r w:rsidR="003873B6" w:rsidRPr="00D23686">
              <w:rPr>
                <w:rStyle w:val="Hyperlink"/>
                <w:rFonts w:ascii="Times New Roman" w:eastAsia="Times New Roman" w:hAnsi="Times New Roman" w:cs="Times New Roman"/>
                <w:noProof/>
              </w:rPr>
              <w:t>UC11-Delete Personal Information / Account</w:t>
            </w:r>
            <w:r w:rsidR="003873B6">
              <w:rPr>
                <w:noProof/>
                <w:webHidden/>
              </w:rPr>
              <w:tab/>
            </w:r>
            <w:r w:rsidR="003873B6">
              <w:rPr>
                <w:noProof/>
                <w:webHidden/>
              </w:rPr>
              <w:fldChar w:fldCharType="begin"/>
            </w:r>
            <w:r w:rsidR="003873B6">
              <w:rPr>
                <w:noProof/>
                <w:webHidden/>
              </w:rPr>
              <w:instrText xml:space="preserve"> PAGEREF _Toc137078832 \h </w:instrText>
            </w:r>
            <w:r w:rsidR="003873B6">
              <w:rPr>
                <w:noProof/>
                <w:webHidden/>
              </w:rPr>
            </w:r>
            <w:r w:rsidR="003873B6">
              <w:rPr>
                <w:noProof/>
                <w:webHidden/>
              </w:rPr>
              <w:fldChar w:fldCharType="separate"/>
            </w:r>
            <w:r w:rsidR="003873B6">
              <w:rPr>
                <w:noProof/>
                <w:webHidden/>
              </w:rPr>
              <w:t>64</w:t>
            </w:r>
            <w:r w:rsidR="003873B6">
              <w:rPr>
                <w:noProof/>
                <w:webHidden/>
              </w:rPr>
              <w:fldChar w:fldCharType="end"/>
            </w:r>
          </w:hyperlink>
        </w:p>
        <w:p w14:paraId="617450CB" w14:textId="34F2C376" w:rsidR="003873B6" w:rsidRDefault="008C24FE">
          <w:pPr>
            <w:pStyle w:val="TOC3"/>
            <w:tabs>
              <w:tab w:val="right" w:leader="dot" w:pos="9350"/>
            </w:tabs>
            <w:rPr>
              <w:rFonts w:eastAsiaTheme="minorEastAsia"/>
              <w:noProof/>
              <w:kern w:val="2"/>
              <w14:ligatures w14:val="standardContextual"/>
            </w:rPr>
          </w:pPr>
          <w:hyperlink w:anchor="_Toc137078833" w:history="1">
            <w:r w:rsidR="003873B6" w:rsidRPr="00D23686">
              <w:rPr>
                <w:rStyle w:val="Hyperlink"/>
                <w:rFonts w:ascii="Times New Roman" w:eastAsia="Times New Roman" w:hAnsi="Times New Roman" w:cs="Times New Roman"/>
                <w:noProof/>
              </w:rPr>
              <w:t>UC12-Get User Feedback</w:t>
            </w:r>
            <w:r w:rsidR="003873B6">
              <w:rPr>
                <w:noProof/>
                <w:webHidden/>
              </w:rPr>
              <w:tab/>
            </w:r>
            <w:r w:rsidR="003873B6">
              <w:rPr>
                <w:noProof/>
                <w:webHidden/>
              </w:rPr>
              <w:fldChar w:fldCharType="begin"/>
            </w:r>
            <w:r w:rsidR="003873B6">
              <w:rPr>
                <w:noProof/>
                <w:webHidden/>
              </w:rPr>
              <w:instrText xml:space="preserve"> PAGEREF _Toc137078833 \h </w:instrText>
            </w:r>
            <w:r w:rsidR="003873B6">
              <w:rPr>
                <w:noProof/>
                <w:webHidden/>
              </w:rPr>
            </w:r>
            <w:r w:rsidR="003873B6">
              <w:rPr>
                <w:noProof/>
                <w:webHidden/>
              </w:rPr>
              <w:fldChar w:fldCharType="separate"/>
            </w:r>
            <w:r w:rsidR="003873B6">
              <w:rPr>
                <w:noProof/>
                <w:webHidden/>
              </w:rPr>
              <w:t>66</w:t>
            </w:r>
            <w:r w:rsidR="003873B6">
              <w:rPr>
                <w:noProof/>
                <w:webHidden/>
              </w:rPr>
              <w:fldChar w:fldCharType="end"/>
            </w:r>
          </w:hyperlink>
        </w:p>
        <w:p w14:paraId="464C7009" w14:textId="54EFF961" w:rsidR="003873B6" w:rsidRDefault="008C24FE">
          <w:pPr>
            <w:pStyle w:val="TOC3"/>
            <w:tabs>
              <w:tab w:val="right" w:leader="dot" w:pos="9350"/>
            </w:tabs>
            <w:rPr>
              <w:rFonts w:eastAsiaTheme="minorEastAsia"/>
              <w:noProof/>
              <w:kern w:val="2"/>
              <w14:ligatures w14:val="standardContextual"/>
            </w:rPr>
          </w:pPr>
          <w:hyperlink w:anchor="_Toc137078834" w:history="1">
            <w:r w:rsidR="003873B6" w:rsidRPr="00D23686">
              <w:rPr>
                <w:rStyle w:val="Hyperlink"/>
                <w:rFonts w:ascii="Times New Roman" w:eastAsia="Times New Roman" w:hAnsi="Times New Roman" w:cs="Times New Roman"/>
                <w:noProof/>
              </w:rPr>
              <w:t>UC13-Add Blood donor’s Information</w:t>
            </w:r>
            <w:r w:rsidR="003873B6">
              <w:rPr>
                <w:noProof/>
                <w:webHidden/>
              </w:rPr>
              <w:tab/>
            </w:r>
            <w:r w:rsidR="003873B6">
              <w:rPr>
                <w:noProof/>
                <w:webHidden/>
              </w:rPr>
              <w:fldChar w:fldCharType="begin"/>
            </w:r>
            <w:r w:rsidR="003873B6">
              <w:rPr>
                <w:noProof/>
                <w:webHidden/>
              </w:rPr>
              <w:instrText xml:space="preserve"> PAGEREF _Toc137078834 \h </w:instrText>
            </w:r>
            <w:r w:rsidR="003873B6">
              <w:rPr>
                <w:noProof/>
                <w:webHidden/>
              </w:rPr>
            </w:r>
            <w:r w:rsidR="003873B6">
              <w:rPr>
                <w:noProof/>
                <w:webHidden/>
              </w:rPr>
              <w:fldChar w:fldCharType="separate"/>
            </w:r>
            <w:r w:rsidR="003873B6">
              <w:rPr>
                <w:noProof/>
                <w:webHidden/>
              </w:rPr>
              <w:t>68</w:t>
            </w:r>
            <w:r w:rsidR="003873B6">
              <w:rPr>
                <w:noProof/>
                <w:webHidden/>
              </w:rPr>
              <w:fldChar w:fldCharType="end"/>
            </w:r>
          </w:hyperlink>
        </w:p>
        <w:p w14:paraId="7D72DF82" w14:textId="535F1B7C" w:rsidR="003873B6" w:rsidRDefault="008C24FE">
          <w:pPr>
            <w:pStyle w:val="TOC3"/>
            <w:tabs>
              <w:tab w:val="right" w:leader="dot" w:pos="9350"/>
            </w:tabs>
            <w:rPr>
              <w:rFonts w:eastAsiaTheme="minorEastAsia"/>
              <w:noProof/>
              <w:kern w:val="2"/>
              <w14:ligatures w14:val="standardContextual"/>
            </w:rPr>
          </w:pPr>
          <w:hyperlink w:anchor="_Toc137078835" w:history="1">
            <w:r w:rsidR="003873B6" w:rsidRPr="00D23686">
              <w:rPr>
                <w:rStyle w:val="Hyperlink"/>
                <w:rFonts w:asciiTheme="majorHAnsi" w:eastAsia="Times New Roman" w:hAnsiTheme="majorHAnsi" w:cstheme="majorBidi"/>
                <w:noProof/>
              </w:rPr>
              <w:t>UC14-</w:t>
            </w:r>
            <w:r w:rsidR="003873B6" w:rsidRPr="00D23686">
              <w:rPr>
                <w:rStyle w:val="Hyperlink"/>
                <w:rFonts w:ascii="Times New Roman" w:eastAsia="Times New Roman" w:hAnsi="Times New Roman" w:cs="Times New Roman"/>
                <w:noProof/>
              </w:rPr>
              <w:t>Generate report of blood stocks</w:t>
            </w:r>
            <w:r w:rsidR="003873B6">
              <w:rPr>
                <w:noProof/>
                <w:webHidden/>
              </w:rPr>
              <w:tab/>
            </w:r>
            <w:r w:rsidR="003873B6">
              <w:rPr>
                <w:noProof/>
                <w:webHidden/>
              </w:rPr>
              <w:fldChar w:fldCharType="begin"/>
            </w:r>
            <w:r w:rsidR="003873B6">
              <w:rPr>
                <w:noProof/>
                <w:webHidden/>
              </w:rPr>
              <w:instrText xml:space="preserve"> PAGEREF _Toc137078835 \h </w:instrText>
            </w:r>
            <w:r w:rsidR="003873B6">
              <w:rPr>
                <w:noProof/>
                <w:webHidden/>
              </w:rPr>
            </w:r>
            <w:r w:rsidR="003873B6">
              <w:rPr>
                <w:noProof/>
                <w:webHidden/>
              </w:rPr>
              <w:fldChar w:fldCharType="separate"/>
            </w:r>
            <w:r w:rsidR="003873B6">
              <w:rPr>
                <w:noProof/>
                <w:webHidden/>
              </w:rPr>
              <w:t>70</w:t>
            </w:r>
            <w:r w:rsidR="003873B6">
              <w:rPr>
                <w:noProof/>
                <w:webHidden/>
              </w:rPr>
              <w:fldChar w:fldCharType="end"/>
            </w:r>
          </w:hyperlink>
        </w:p>
        <w:p w14:paraId="3AF5810D" w14:textId="74CF4C96" w:rsidR="003873B6" w:rsidRDefault="008C24FE">
          <w:pPr>
            <w:pStyle w:val="TOC3"/>
            <w:tabs>
              <w:tab w:val="right" w:leader="dot" w:pos="9350"/>
            </w:tabs>
            <w:rPr>
              <w:rFonts w:eastAsiaTheme="minorEastAsia"/>
              <w:noProof/>
              <w:kern w:val="2"/>
              <w14:ligatures w14:val="standardContextual"/>
            </w:rPr>
          </w:pPr>
          <w:hyperlink w:anchor="_Toc137078836" w:history="1">
            <w:r w:rsidR="003873B6" w:rsidRPr="00D23686">
              <w:rPr>
                <w:rStyle w:val="Hyperlink"/>
                <w:rFonts w:asciiTheme="majorHAnsi" w:eastAsia="Times New Roman" w:hAnsiTheme="majorHAnsi" w:cstheme="majorBidi"/>
                <w:noProof/>
              </w:rPr>
              <w:t>UC15</w:t>
            </w:r>
            <w:r w:rsidR="003873B6" w:rsidRPr="00D23686">
              <w:rPr>
                <w:rStyle w:val="Hyperlink"/>
                <w:rFonts w:ascii="Times New Roman" w:eastAsia="Times New Roman" w:hAnsi="Times New Roman" w:cs="Times New Roman"/>
                <w:noProof/>
              </w:rPr>
              <w:t>-Update blood stock</w:t>
            </w:r>
            <w:r w:rsidR="003873B6">
              <w:rPr>
                <w:noProof/>
                <w:webHidden/>
              </w:rPr>
              <w:tab/>
            </w:r>
            <w:r w:rsidR="003873B6">
              <w:rPr>
                <w:noProof/>
                <w:webHidden/>
              </w:rPr>
              <w:fldChar w:fldCharType="begin"/>
            </w:r>
            <w:r w:rsidR="003873B6">
              <w:rPr>
                <w:noProof/>
                <w:webHidden/>
              </w:rPr>
              <w:instrText xml:space="preserve"> PAGEREF _Toc137078836 \h </w:instrText>
            </w:r>
            <w:r w:rsidR="003873B6">
              <w:rPr>
                <w:noProof/>
                <w:webHidden/>
              </w:rPr>
            </w:r>
            <w:r w:rsidR="003873B6">
              <w:rPr>
                <w:noProof/>
                <w:webHidden/>
              </w:rPr>
              <w:fldChar w:fldCharType="separate"/>
            </w:r>
            <w:r w:rsidR="003873B6">
              <w:rPr>
                <w:noProof/>
                <w:webHidden/>
              </w:rPr>
              <w:t>71</w:t>
            </w:r>
            <w:r w:rsidR="003873B6">
              <w:rPr>
                <w:noProof/>
                <w:webHidden/>
              </w:rPr>
              <w:fldChar w:fldCharType="end"/>
            </w:r>
          </w:hyperlink>
        </w:p>
        <w:p w14:paraId="7764AF41" w14:textId="7C30C92C" w:rsidR="003873B6" w:rsidRDefault="008C24FE">
          <w:pPr>
            <w:pStyle w:val="TOC3"/>
            <w:tabs>
              <w:tab w:val="right" w:leader="dot" w:pos="9350"/>
            </w:tabs>
            <w:rPr>
              <w:rFonts w:eastAsiaTheme="minorEastAsia"/>
              <w:noProof/>
              <w:kern w:val="2"/>
              <w14:ligatures w14:val="standardContextual"/>
            </w:rPr>
          </w:pPr>
          <w:hyperlink w:anchor="_Toc137078837" w:history="1">
            <w:r w:rsidR="003873B6" w:rsidRPr="00D23686">
              <w:rPr>
                <w:rStyle w:val="Hyperlink"/>
                <w:rFonts w:asciiTheme="majorHAnsi" w:eastAsia="Times New Roman" w:hAnsiTheme="majorHAnsi" w:cstheme="majorBidi"/>
                <w:noProof/>
              </w:rPr>
              <w:t>UC16-</w:t>
            </w:r>
            <w:r w:rsidR="003873B6" w:rsidRPr="00D23686">
              <w:rPr>
                <w:rStyle w:val="Hyperlink"/>
                <w:rFonts w:ascii="Times New Roman" w:eastAsia="Times New Roman" w:hAnsi="Times New Roman" w:cs="Times New Roman"/>
                <w:noProof/>
              </w:rPr>
              <w:t>Download Appointment Reports</w:t>
            </w:r>
            <w:r w:rsidR="003873B6">
              <w:rPr>
                <w:noProof/>
                <w:webHidden/>
              </w:rPr>
              <w:tab/>
            </w:r>
            <w:r w:rsidR="003873B6">
              <w:rPr>
                <w:noProof/>
                <w:webHidden/>
              </w:rPr>
              <w:fldChar w:fldCharType="begin"/>
            </w:r>
            <w:r w:rsidR="003873B6">
              <w:rPr>
                <w:noProof/>
                <w:webHidden/>
              </w:rPr>
              <w:instrText xml:space="preserve"> PAGEREF _Toc137078837 \h </w:instrText>
            </w:r>
            <w:r w:rsidR="003873B6">
              <w:rPr>
                <w:noProof/>
                <w:webHidden/>
              </w:rPr>
            </w:r>
            <w:r w:rsidR="003873B6">
              <w:rPr>
                <w:noProof/>
                <w:webHidden/>
              </w:rPr>
              <w:fldChar w:fldCharType="separate"/>
            </w:r>
            <w:r w:rsidR="003873B6">
              <w:rPr>
                <w:noProof/>
                <w:webHidden/>
              </w:rPr>
              <w:t>72</w:t>
            </w:r>
            <w:r w:rsidR="003873B6">
              <w:rPr>
                <w:noProof/>
                <w:webHidden/>
              </w:rPr>
              <w:fldChar w:fldCharType="end"/>
            </w:r>
          </w:hyperlink>
        </w:p>
        <w:p w14:paraId="6CA44127" w14:textId="152CA80A" w:rsidR="003873B6" w:rsidRDefault="008C24FE">
          <w:pPr>
            <w:pStyle w:val="TOC3"/>
            <w:tabs>
              <w:tab w:val="right" w:leader="dot" w:pos="9350"/>
            </w:tabs>
            <w:rPr>
              <w:rFonts w:eastAsiaTheme="minorEastAsia"/>
              <w:noProof/>
              <w:kern w:val="2"/>
              <w14:ligatures w14:val="standardContextual"/>
            </w:rPr>
          </w:pPr>
          <w:hyperlink w:anchor="_Toc137078838" w:history="1">
            <w:r w:rsidR="003873B6" w:rsidRPr="00D23686">
              <w:rPr>
                <w:rStyle w:val="Hyperlink"/>
                <w:rFonts w:ascii="Times New Roman" w:eastAsia="Times New Roman" w:hAnsi="Times New Roman" w:cs="Times New Roman"/>
                <w:noProof/>
              </w:rPr>
              <w:t>UC17-</w:t>
            </w:r>
            <w:r w:rsidR="003873B6" w:rsidRPr="00D23686">
              <w:rPr>
                <w:rStyle w:val="Hyperlink"/>
                <w:rFonts w:ascii="Times New Roman" w:eastAsiaTheme="majorEastAsia" w:hAnsi="Times New Roman" w:cs="Times New Roman"/>
                <w:noProof/>
              </w:rPr>
              <w:t xml:space="preserve"> </w:t>
            </w:r>
            <w:r w:rsidR="003873B6" w:rsidRPr="00D23686">
              <w:rPr>
                <w:rStyle w:val="Hyperlink"/>
                <w:rFonts w:ascii="Times New Roman" w:eastAsia="Times New Roman" w:hAnsi="Times New Roman" w:cs="Times New Roman"/>
                <w:noProof/>
              </w:rPr>
              <w:t xml:space="preserve">Manage NGO’s or Blood donation </w:t>
            </w:r>
            <w:r w:rsidR="001D685A">
              <w:rPr>
                <w:rStyle w:val="Hyperlink"/>
                <w:rFonts w:ascii="Times New Roman" w:eastAsia="Times New Roman" w:hAnsi="Times New Roman" w:cs="Times New Roman"/>
                <w:noProof/>
              </w:rPr>
              <w:t>center</w:t>
            </w:r>
            <w:r w:rsidR="003873B6" w:rsidRPr="00D23686">
              <w:rPr>
                <w:rStyle w:val="Hyperlink"/>
                <w:rFonts w:ascii="Times New Roman" w:eastAsia="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_Toc137078838 \h </w:instrText>
            </w:r>
            <w:r w:rsidR="003873B6">
              <w:rPr>
                <w:noProof/>
                <w:webHidden/>
              </w:rPr>
            </w:r>
            <w:r w:rsidR="003873B6">
              <w:rPr>
                <w:noProof/>
                <w:webHidden/>
              </w:rPr>
              <w:fldChar w:fldCharType="separate"/>
            </w:r>
            <w:r w:rsidR="003873B6">
              <w:rPr>
                <w:noProof/>
                <w:webHidden/>
              </w:rPr>
              <w:t>73</w:t>
            </w:r>
            <w:r w:rsidR="003873B6">
              <w:rPr>
                <w:noProof/>
                <w:webHidden/>
              </w:rPr>
              <w:fldChar w:fldCharType="end"/>
            </w:r>
          </w:hyperlink>
        </w:p>
        <w:p w14:paraId="74646EC6" w14:textId="751A2212" w:rsidR="003873B6" w:rsidRDefault="008C24FE">
          <w:pPr>
            <w:pStyle w:val="TOC3"/>
            <w:tabs>
              <w:tab w:val="right" w:leader="dot" w:pos="9350"/>
            </w:tabs>
            <w:rPr>
              <w:rFonts w:eastAsiaTheme="minorEastAsia"/>
              <w:noProof/>
              <w:kern w:val="2"/>
              <w14:ligatures w14:val="standardContextual"/>
            </w:rPr>
          </w:pPr>
          <w:hyperlink w:anchor="_Toc137078839" w:history="1">
            <w:r w:rsidR="003873B6" w:rsidRPr="00D23686">
              <w:rPr>
                <w:rStyle w:val="Hyperlink"/>
                <w:rFonts w:ascii="Times New Roman" w:eastAsia="Times New Roman" w:hAnsi="Times New Roman" w:cs="Times New Roman"/>
                <w:noProof/>
              </w:rPr>
              <w:t>UC18-</w:t>
            </w:r>
            <w:r w:rsidR="003873B6" w:rsidRPr="00D23686">
              <w:rPr>
                <w:rStyle w:val="Hyperlink"/>
                <w:rFonts w:ascii="Times New Roman" w:eastAsiaTheme="majorEastAsia" w:hAnsi="Times New Roman" w:cs="Times New Roman"/>
                <w:noProof/>
              </w:rPr>
              <w:t xml:space="preserve"> </w:t>
            </w:r>
            <w:r w:rsidR="003873B6" w:rsidRPr="00D23686">
              <w:rPr>
                <w:rStyle w:val="Hyperlink"/>
                <w:rFonts w:ascii="Times New Roman" w:eastAsia="Times New Roman" w:hAnsi="Times New Roman" w:cs="Times New Roman"/>
                <w:noProof/>
              </w:rPr>
              <w:t>Manage News</w:t>
            </w:r>
            <w:r w:rsidR="003873B6">
              <w:rPr>
                <w:noProof/>
                <w:webHidden/>
              </w:rPr>
              <w:tab/>
            </w:r>
            <w:r w:rsidR="003873B6">
              <w:rPr>
                <w:noProof/>
                <w:webHidden/>
              </w:rPr>
              <w:fldChar w:fldCharType="begin"/>
            </w:r>
            <w:r w:rsidR="003873B6">
              <w:rPr>
                <w:noProof/>
                <w:webHidden/>
              </w:rPr>
              <w:instrText xml:space="preserve"> PAGEREF _Toc137078839 \h </w:instrText>
            </w:r>
            <w:r w:rsidR="003873B6">
              <w:rPr>
                <w:noProof/>
                <w:webHidden/>
              </w:rPr>
            </w:r>
            <w:r w:rsidR="003873B6">
              <w:rPr>
                <w:noProof/>
                <w:webHidden/>
              </w:rPr>
              <w:fldChar w:fldCharType="separate"/>
            </w:r>
            <w:r w:rsidR="003873B6">
              <w:rPr>
                <w:noProof/>
                <w:webHidden/>
              </w:rPr>
              <w:t>74</w:t>
            </w:r>
            <w:r w:rsidR="003873B6">
              <w:rPr>
                <w:noProof/>
                <w:webHidden/>
              </w:rPr>
              <w:fldChar w:fldCharType="end"/>
            </w:r>
          </w:hyperlink>
        </w:p>
        <w:p w14:paraId="4BFA9AA4" w14:textId="62CBAD02" w:rsidR="003873B6" w:rsidRDefault="008C24FE">
          <w:pPr>
            <w:pStyle w:val="TOC3"/>
            <w:tabs>
              <w:tab w:val="right" w:leader="dot" w:pos="9350"/>
            </w:tabs>
            <w:rPr>
              <w:rFonts w:eastAsiaTheme="minorEastAsia"/>
              <w:noProof/>
              <w:kern w:val="2"/>
              <w14:ligatures w14:val="standardContextual"/>
            </w:rPr>
          </w:pPr>
          <w:hyperlink w:anchor="_Toc137078840" w:history="1">
            <w:r w:rsidR="003873B6" w:rsidRPr="00D23686">
              <w:rPr>
                <w:rStyle w:val="Hyperlink"/>
                <w:rFonts w:ascii="Times New Roman" w:eastAsia="Times New Roman" w:hAnsi="Times New Roman" w:cs="Times New Roman"/>
                <w:noProof/>
              </w:rPr>
              <w:t>UC19-</w:t>
            </w:r>
            <w:r w:rsidR="003873B6" w:rsidRPr="00D23686">
              <w:rPr>
                <w:rStyle w:val="Hyperlink"/>
                <w:rFonts w:ascii="Times New Roman" w:eastAsiaTheme="majorEastAsia" w:hAnsi="Times New Roman" w:cs="Times New Roman"/>
                <w:noProof/>
              </w:rPr>
              <w:t xml:space="preserve"> </w:t>
            </w:r>
            <w:r w:rsidR="003873B6" w:rsidRPr="00D23686">
              <w:rPr>
                <w:rStyle w:val="Hyperlink"/>
                <w:rFonts w:ascii="Times New Roman" w:eastAsia="Times New Roman" w:hAnsi="Times New Roman" w:cs="Times New Roman"/>
                <w:noProof/>
              </w:rPr>
              <w:t>Manage Advertisement</w:t>
            </w:r>
            <w:r w:rsidR="003873B6">
              <w:rPr>
                <w:noProof/>
                <w:webHidden/>
              </w:rPr>
              <w:tab/>
            </w:r>
            <w:r w:rsidR="003873B6">
              <w:rPr>
                <w:noProof/>
                <w:webHidden/>
              </w:rPr>
              <w:fldChar w:fldCharType="begin"/>
            </w:r>
            <w:r w:rsidR="003873B6">
              <w:rPr>
                <w:noProof/>
                <w:webHidden/>
              </w:rPr>
              <w:instrText xml:space="preserve"> PAGEREF _Toc137078840 \h </w:instrText>
            </w:r>
            <w:r w:rsidR="003873B6">
              <w:rPr>
                <w:noProof/>
                <w:webHidden/>
              </w:rPr>
            </w:r>
            <w:r w:rsidR="003873B6">
              <w:rPr>
                <w:noProof/>
                <w:webHidden/>
              </w:rPr>
              <w:fldChar w:fldCharType="separate"/>
            </w:r>
            <w:r w:rsidR="003873B6">
              <w:rPr>
                <w:noProof/>
                <w:webHidden/>
              </w:rPr>
              <w:t>75</w:t>
            </w:r>
            <w:r w:rsidR="003873B6">
              <w:rPr>
                <w:noProof/>
                <w:webHidden/>
              </w:rPr>
              <w:fldChar w:fldCharType="end"/>
            </w:r>
          </w:hyperlink>
        </w:p>
        <w:p w14:paraId="680B5107" w14:textId="4ED89B29" w:rsidR="003873B6" w:rsidRDefault="008C24FE">
          <w:pPr>
            <w:pStyle w:val="TOC3"/>
            <w:tabs>
              <w:tab w:val="right" w:leader="dot" w:pos="9350"/>
            </w:tabs>
            <w:rPr>
              <w:rFonts w:eastAsiaTheme="minorEastAsia"/>
              <w:noProof/>
              <w:kern w:val="2"/>
              <w14:ligatures w14:val="standardContextual"/>
            </w:rPr>
          </w:pPr>
          <w:hyperlink w:anchor="_Toc137078841" w:history="1">
            <w:r w:rsidR="003873B6" w:rsidRPr="00D23686">
              <w:rPr>
                <w:rStyle w:val="Hyperlink"/>
                <w:rFonts w:ascii="Times New Roman" w:eastAsia="Times New Roman" w:hAnsi="Times New Roman" w:cs="Times New Roman"/>
                <w:noProof/>
              </w:rPr>
              <w:t>UC20- Handling Blood Request</w:t>
            </w:r>
            <w:r w:rsidR="003873B6">
              <w:rPr>
                <w:noProof/>
                <w:webHidden/>
              </w:rPr>
              <w:tab/>
            </w:r>
            <w:r w:rsidR="003873B6">
              <w:rPr>
                <w:noProof/>
                <w:webHidden/>
              </w:rPr>
              <w:fldChar w:fldCharType="begin"/>
            </w:r>
            <w:r w:rsidR="003873B6">
              <w:rPr>
                <w:noProof/>
                <w:webHidden/>
              </w:rPr>
              <w:instrText xml:space="preserve"> PAGEREF _Toc137078841 \h </w:instrText>
            </w:r>
            <w:r w:rsidR="003873B6">
              <w:rPr>
                <w:noProof/>
                <w:webHidden/>
              </w:rPr>
            </w:r>
            <w:r w:rsidR="003873B6">
              <w:rPr>
                <w:noProof/>
                <w:webHidden/>
              </w:rPr>
              <w:fldChar w:fldCharType="separate"/>
            </w:r>
            <w:r w:rsidR="003873B6">
              <w:rPr>
                <w:noProof/>
                <w:webHidden/>
              </w:rPr>
              <w:t>76</w:t>
            </w:r>
            <w:r w:rsidR="003873B6">
              <w:rPr>
                <w:noProof/>
                <w:webHidden/>
              </w:rPr>
              <w:fldChar w:fldCharType="end"/>
            </w:r>
          </w:hyperlink>
        </w:p>
        <w:p w14:paraId="15307660" w14:textId="7A43FE9D" w:rsidR="003873B6" w:rsidRDefault="008C24FE">
          <w:pPr>
            <w:pStyle w:val="TOC3"/>
            <w:tabs>
              <w:tab w:val="right" w:leader="dot" w:pos="9350"/>
            </w:tabs>
            <w:rPr>
              <w:rFonts w:eastAsiaTheme="minorEastAsia"/>
              <w:noProof/>
              <w:kern w:val="2"/>
              <w14:ligatures w14:val="standardContextual"/>
            </w:rPr>
          </w:pPr>
          <w:hyperlink w:anchor="_Toc137078842" w:history="1">
            <w:r w:rsidR="003873B6" w:rsidRPr="00D23686">
              <w:rPr>
                <w:rStyle w:val="Hyperlink"/>
                <w:rFonts w:ascii="Times New Roman" w:eastAsia="Times New Roman" w:hAnsi="Times New Roman" w:cs="Times New Roman"/>
                <w:noProof/>
              </w:rPr>
              <w:t>UC21- Managing User’s Personal Information</w:t>
            </w:r>
            <w:r w:rsidR="003873B6">
              <w:rPr>
                <w:noProof/>
                <w:webHidden/>
              </w:rPr>
              <w:tab/>
            </w:r>
            <w:r w:rsidR="003873B6">
              <w:rPr>
                <w:noProof/>
                <w:webHidden/>
              </w:rPr>
              <w:fldChar w:fldCharType="begin"/>
            </w:r>
            <w:r w:rsidR="003873B6">
              <w:rPr>
                <w:noProof/>
                <w:webHidden/>
              </w:rPr>
              <w:instrText xml:space="preserve"> PAGEREF _Toc137078842 \h </w:instrText>
            </w:r>
            <w:r w:rsidR="003873B6">
              <w:rPr>
                <w:noProof/>
                <w:webHidden/>
              </w:rPr>
            </w:r>
            <w:r w:rsidR="003873B6">
              <w:rPr>
                <w:noProof/>
                <w:webHidden/>
              </w:rPr>
              <w:fldChar w:fldCharType="separate"/>
            </w:r>
            <w:r w:rsidR="003873B6">
              <w:rPr>
                <w:noProof/>
                <w:webHidden/>
              </w:rPr>
              <w:t>77</w:t>
            </w:r>
            <w:r w:rsidR="003873B6">
              <w:rPr>
                <w:noProof/>
                <w:webHidden/>
              </w:rPr>
              <w:fldChar w:fldCharType="end"/>
            </w:r>
          </w:hyperlink>
        </w:p>
        <w:p w14:paraId="7F3A0BE0" w14:textId="7AFE1F4B" w:rsidR="003873B6" w:rsidRDefault="008C24FE">
          <w:pPr>
            <w:pStyle w:val="TOC3"/>
            <w:tabs>
              <w:tab w:val="right" w:leader="dot" w:pos="9350"/>
            </w:tabs>
            <w:rPr>
              <w:rFonts w:eastAsiaTheme="minorEastAsia"/>
              <w:noProof/>
              <w:kern w:val="2"/>
              <w14:ligatures w14:val="standardContextual"/>
            </w:rPr>
          </w:pPr>
          <w:hyperlink w:anchor="_Toc137078843" w:history="1">
            <w:r w:rsidR="003873B6" w:rsidRPr="00D23686">
              <w:rPr>
                <w:rStyle w:val="Hyperlink"/>
                <w:rFonts w:ascii="Times New Roman" w:eastAsia="Times New Roman" w:hAnsi="Times New Roman" w:cs="Times New Roman"/>
                <w:noProof/>
              </w:rPr>
              <w:t>UC22- Managing Campaigns</w:t>
            </w:r>
            <w:r w:rsidR="003873B6">
              <w:rPr>
                <w:noProof/>
                <w:webHidden/>
              </w:rPr>
              <w:tab/>
            </w:r>
            <w:r w:rsidR="003873B6">
              <w:rPr>
                <w:noProof/>
                <w:webHidden/>
              </w:rPr>
              <w:fldChar w:fldCharType="begin"/>
            </w:r>
            <w:r w:rsidR="003873B6">
              <w:rPr>
                <w:noProof/>
                <w:webHidden/>
              </w:rPr>
              <w:instrText xml:space="preserve"> PAGEREF _Toc137078843 \h </w:instrText>
            </w:r>
            <w:r w:rsidR="003873B6">
              <w:rPr>
                <w:noProof/>
                <w:webHidden/>
              </w:rPr>
            </w:r>
            <w:r w:rsidR="003873B6">
              <w:rPr>
                <w:noProof/>
                <w:webHidden/>
              </w:rPr>
              <w:fldChar w:fldCharType="separate"/>
            </w:r>
            <w:r w:rsidR="003873B6">
              <w:rPr>
                <w:noProof/>
                <w:webHidden/>
              </w:rPr>
              <w:t>78</w:t>
            </w:r>
            <w:r w:rsidR="003873B6">
              <w:rPr>
                <w:noProof/>
                <w:webHidden/>
              </w:rPr>
              <w:fldChar w:fldCharType="end"/>
            </w:r>
          </w:hyperlink>
        </w:p>
        <w:p w14:paraId="70E689C2" w14:textId="3335E848" w:rsidR="003873B6" w:rsidRDefault="008C24FE">
          <w:pPr>
            <w:pStyle w:val="TOC3"/>
            <w:tabs>
              <w:tab w:val="right" w:leader="dot" w:pos="9350"/>
            </w:tabs>
            <w:rPr>
              <w:rFonts w:eastAsiaTheme="minorEastAsia"/>
              <w:noProof/>
              <w:kern w:val="2"/>
              <w14:ligatures w14:val="standardContextual"/>
            </w:rPr>
          </w:pPr>
          <w:hyperlink w:anchor="_Toc137078844" w:history="1">
            <w:r w:rsidR="003873B6" w:rsidRPr="00D23686">
              <w:rPr>
                <w:rStyle w:val="Hyperlink"/>
                <w:rFonts w:ascii="Times New Roman" w:eastAsia="Times New Roman" w:hAnsi="Times New Roman" w:cs="Times New Roman"/>
                <w:noProof/>
              </w:rPr>
              <w:t>UC23- Managing Donor List</w:t>
            </w:r>
            <w:r w:rsidR="003873B6">
              <w:rPr>
                <w:noProof/>
                <w:webHidden/>
              </w:rPr>
              <w:tab/>
            </w:r>
            <w:r w:rsidR="003873B6">
              <w:rPr>
                <w:noProof/>
                <w:webHidden/>
              </w:rPr>
              <w:fldChar w:fldCharType="begin"/>
            </w:r>
            <w:r w:rsidR="003873B6">
              <w:rPr>
                <w:noProof/>
                <w:webHidden/>
              </w:rPr>
              <w:instrText xml:space="preserve"> PAGEREF _Toc137078844 \h </w:instrText>
            </w:r>
            <w:r w:rsidR="003873B6">
              <w:rPr>
                <w:noProof/>
                <w:webHidden/>
              </w:rPr>
            </w:r>
            <w:r w:rsidR="003873B6">
              <w:rPr>
                <w:noProof/>
                <w:webHidden/>
              </w:rPr>
              <w:fldChar w:fldCharType="separate"/>
            </w:r>
            <w:r w:rsidR="003873B6">
              <w:rPr>
                <w:noProof/>
                <w:webHidden/>
              </w:rPr>
              <w:t>80</w:t>
            </w:r>
            <w:r w:rsidR="003873B6">
              <w:rPr>
                <w:noProof/>
                <w:webHidden/>
              </w:rPr>
              <w:fldChar w:fldCharType="end"/>
            </w:r>
          </w:hyperlink>
        </w:p>
        <w:p w14:paraId="573FBB34" w14:textId="334B6DBA" w:rsidR="003873B6" w:rsidRDefault="008C24FE">
          <w:pPr>
            <w:pStyle w:val="TOC3"/>
            <w:tabs>
              <w:tab w:val="right" w:leader="dot" w:pos="9350"/>
            </w:tabs>
            <w:rPr>
              <w:rFonts w:eastAsiaTheme="minorEastAsia"/>
              <w:noProof/>
              <w:kern w:val="2"/>
              <w14:ligatures w14:val="standardContextual"/>
            </w:rPr>
          </w:pPr>
          <w:hyperlink w:anchor="_Toc137078845" w:history="1">
            <w:r w:rsidR="003873B6" w:rsidRPr="00D23686">
              <w:rPr>
                <w:rStyle w:val="Hyperlink"/>
                <w:rFonts w:ascii="Times New Roman" w:eastAsia="Times New Roman" w:hAnsi="Times New Roman" w:cs="Times New Roman"/>
                <w:noProof/>
              </w:rPr>
              <w:t>UC24- Manage Sponsors</w:t>
            </w:r>
            <w:r w:rsidR="003873B6">
              <w:rPr>
                <w:noProof/>
                <w:webHidden/>
              </w:rPr>
              <w:tab/>
            </w:r>
            <w:r w:rsidR="003873B6">
              <w:rPr>
                <w:noProof/>
                <w:webHidden/>
              </w:rPr>
              <w:fldChar w:fldCharType="begin"/>
            </w:r>
            <w:r w:rsidR="003873B6">
              <w:rPr>
                <w:noProof/>
                <w:webHidden/>
              </w:rPr>
              <w:instrText xml:space="preserve"> PAGEREF _Toc137078845 \h </w:instrText>
            </w:r>
            <w:r w:rsidR="003873B6">
              <w:rPr>
                <w:noProof/>
                <w:webHidden/>
              </w:rPr>
            </w:r>
            <w:r w:rsidR="003873B6">
              <w:rPr>
                <w:noProof/>
                <w:webHidden/>
              </w:rPr>
              <w:fldChar w:fldCharType="separate"/>
            </w:r>
            <w:r w:rsidR="003873B6">
              <w:rPr>
                <w:noProof/>
                <w:webHidden/>
              </w:rPr>
              <w:t>81</w:t>
            </w:r>
            <w:r w:rsidR="003873B6">
              <w:rPr>
                <w:noProof/>
                <w:webHidden/>
              </w:rPr>
              <w:fldChar w:fldCharType="end"/>
            </w:r>
          </w:hyperlink>
        </w:p>
        <w:p w14:paraId="42FDB11A" w14:textId="02350E79" w:rsidR="003873B6" w:rsidRDefault="008C24FE">
          <w:pPr>
            <w:pStyle w:val="TOC3"/>
            <w:tabs>
              <w:tab w:val="right" w:leader="dot" w:pos="9350"/>
            </w:tabs>
            <w:rPr>
              <w:rFonts w:eastAsiaTheme="minorEastAsia"/>
              <w:noProof/>
              <w:kern w:val="2"/>
              <w14:ligatures w14:val="standardContextual"/>
            </w:rPr>
          </w:pPr>
          <w:hyperlink w:anchor="_Toc137078846" w:history="1">
            <w:r w:rsidR="003873B6" w:rsidRPr="00D23686">
              <w:rPr>
                <w:rStyle w:val="Hyperlink"/>
                <w:rFonts w:ascii="Times New Roman" w:eastAsia="Times New Roman" w:hAnsi="Times New Roman" w:cs="Times New Roman"/>
                <w:noProof/>
              </w:rPr>
              <w:t>UC25- Manage Financial Donations</w:t>
            </w:r>
            <w:r w:rsidR="003873B6">
              <w:rPr>
                <w:noProof/>
                <w:webHidden/>
              </w:rPr>
              <w:tab/>
            </w:r>
            <w:r w:rsidR="003873B6">
              <w:rPr>
                <w:noProof/>
                <w:webHidden/>
              </w:rPr>
              <w:fldChar w:fldCharType="begin"/>
            </w:r>
            <w:r w:rsidR="003873B6">
              <w:rPr>
                <w:noProof/>
                <w:webHidden/>
              </w:rPr>
              <w:instrText xml:space="preserve"> PAGEREF _Toc137078846 \h </w:instrText>
            </w:r>
            <w:r w:rsidR="003873B6">
              <w:rPr>
                <w:noProof/>
                <w:webHidden/>
              </w:rPr>
            </w:r>
            <w:r w:rsidR="003873B6">
              <w:rPr>
                <w:noProof/>
                <w:webHidden/>
              </w:rPr>
              <w:fldChar w:fldCharType="separate"/>
            </w:r>
            <w:r w:rsidR="003873B6">
              <w:rPr>
                <w:noProof/>
                <w:webHidden/>
              </w:rPr>
              <w:t>83</w:t>
            </w:r>
            <w:r w:rsidR="003873B6">
              <w:rPr>
                <w:noProof/>
                <w:webHidden/>
              </w:rPr>
              <w:fldChar w:fldCharType="end"/>
            </w:r>
          </w:hyperlink>
        </w:p>
        <w:p w14:paraId="19800BEA" w14:textId="455684C5" w:rsidR="003873B6" w:rsidRDefault="008C24FE">
          <w:pPr>
            <w:pStyle w:val="TOC3"/>
            <w:tabs>
              <w:tab w:val="right" w:leader="dot" w:pos="9350"/>
            </w:tabs>
            <w:rPr>
              <w:rFonts w:eastAsiaTheme="minorEastAsia"/>
              <w:noProof/>
              <w:kern w:val="2"/>
              <w14:ligatures w14:val="standardContextual"/>
            </w:rPr>
          </w:pPr>
          <w:hyperlink w:anchor="_Toc137078847" w:history="1">
            <w:r w:rsidR="003873B6" w:rsidRPr="00D23686">
              <w:rPr>
                <w:rStyle w:val="Hyperlink"/>
                <w:rFonts w:ascii="Times New Roman" w:eastAsia="Times New Roman" w:hAnsi="Times New Roman" w:cs="Times New Roman"/>
                <w:noProof/>
              </w:rPr>
              <w:t>UC26- Manage Job Posts</w:t>
            </w:r>
            <w:r w:rsidR="003873B6">
              <w:rPr>
                <w:noProof/>
                <w:webHidden/>
              </w:rPr>
              <w:tab/>
            </w:r>
            <w:r w:rsidR="003873B6">
              <w:rPr>
                <w:noProof/>
                <w:webHidden/>
              </w:rPr>
              <w:fldChar w:fldCharType="begin"/>
            </w:r>
            <w:r w:rsidR="003873B6">
              <w:rPr>
                <w:noProof/>
                <w:webHidden/>
              </w:rPr>
              <w:instrText xml:space="preserve"> PAGEREF _Toc137078847 \h </w:instrText>
            </w:r>
            <w:r w:rsidR="003873B6">
              <w:rPr>
                <w:noProof/>
                <w:webHidden/>
              </w:rPr>
            </w:r>
            <w:r w:rsidR="003873B6">
              <w:rPr>
                <w:noProof/>
                <w:webHidden/>
              </w:rPr>
              <w:fldChar w:fldCharType="separate"/>
            </w:r>
            <w:r w:rsidR="003873B6">
              <w:rPr>
                <w:noProof/>
                <w:webHidden/>
              </w:rPr>
              <w:t>84</w:t>
            </w:r>
            <w:r w:rsidR="003873B6">
              <w:rPr>
                <w:noProof/>
                <w:webHidden/>
              </w:rPr>
              <w:fldChar w:fldCharType="end"/>
            </w:r>
          </w:hyperlink>
        </w:p>
        <w:p w14:paraId="6055BED6" w14:textId="25DF4265" w:rsidR="003873B6" w:rsidRDefault="008C24FE">
          <w:pPr>
            <w:pStyle w:val="TOC3"/>
            <w:tabs>
              <w:tab w:val="right" w:leader="dot" w:pos="9350"/>
            </w:tabs>
            <w:rPr>
              <w:rFonts w:eastAsiaTheme="minorEastAsia"/>
              <w:noProof/>
              <w:kern w:val="2"/>
              <w14:ligatures w14:val="standardContextual"/>
            </w:rPr>
          </w:pPr>
          <w:hyperlink w:anchor="_Toc137078848" w:history="1">
            <w:r w:rsidR="003873B6" w:rsidRPr="00D23686">
              <w:rPr>
                <w:rStyle w:val="Hyperlink"/>
                <w:rFonts w:ascii="Times New Roman" w:eastAsia="Times New Roman" w:hAnsi="Times New Roman" w:cs="Times New Roman"/>
                <w:noProof/>
              </w:rPr>
              <w:t>UC27- Manage Frequently Asked Questions</w:t>
            </w:r>
            <w:r w:rsidR="003873B6">
              <w:rPr>
                <w:noProof/>
                <w:webHidden/>
              </w:rPr>
              <w:tab/>
            </w:r>
            <w:r w:rsidR="003873B6">
              <w:rPr>
                <w:noProof/>
                <w:webHidden/>
              </w:rPr>
              <w:fldChar w:fldCharType="begin"/>
            </w:r>
            <w:r w:rsidR="003873B6">
              <w:rPr>
                <w:noProof/>
                <w:webHidden/>
              </w:rPr>
              <w:instrText xml:space="preserve"> PAGEREF _Toc137078848 \h </w:instrText>
            </w:r>
            <w:r w:rsidR="003873B6">
              <w:rPr>
                <w:noProof/>
                <w:webHidden/>
              </w:rPr>
            </w:r>
            <w:r w:rsidR="003873B6">
              <w:rPr>
                <w:noProof/>
                <w:webHidden/>
              </w:rPr>
              <w:fldChar w:fldCharType="separate"/>
            </w:r>
            <w:r w:rsidR="003873B6">
              <w:rPr>
                <w:noProof/>
                <w:webHidden/>
              </w:rPr>
              <w:t>85</w:t>
            </w:r>
            <w:r w:rsidR="003873B6">
              <w:rPr>
                <w:noProof/>
                <w:webHidden/>
              </w:rPr>
              <w:fldChar w:fldCharType="end"/>
            </w:r>
          </w:hyperlink>
        </w:p>
        <w:p w14:paraId="548705BC" w14:textId="51CFD4E4" w:rsidR="003873B6" w:rsidRDefault="008C24FE">
          <w:pPr>
            <w:pStyle w:val="TOC2"/>
            <w:tabs>
              <w:tab w:val="left" w:pos="880"/>
              <w:tab w:val="right" w:leader="dot" w:pos="9350"/>
            </w:tabs>
            <w:rPr>
              <w:rFonts w:eastAsiaTheme="minorEastAsia"/>
              <w:noProof/>
              <w:kern w:val="2"/>
              <w14:ligatures w14:val="standardContextual"/>
            </w:rPr>
          </w:pPr>
          <w:hyperlink w:anchor="_Toc137078849" w:history="1">
            <w:r w:rsidR="003873B6" w:rsidRPr="00D23686">
              <w:rPr>
                <w:rStyle w:val="Hyperlink"/>
                <w:rFonts w:ascii="Times New Roman" w:hAnsi="Times New Roman" w:cs="Times New Roman"/>
                <w:noProof/>
              </w:rPr>
              <w:t>2.5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Use Case Diagrams</w:t>
            </w:r>
            <w:r w:rsidR="003873B6">
              <w:rPr>
                <w:noProof/>
                <w:webHidden/>
              </w:rPr>
              <w:tab/>
            </w:r>
            <w:r w:rsidR="003873B6">
              <w:rPr>
                <w:noProof/>
                <w:webHidden/>
              </w:rPr>
              <w:fldChar w:fldCharType="begin"/>
            </w:r>
            <w:r w:rsidR="003873B6">
              <w:rPr>
                <w:noProof/>
                <w:webHidden/>
              </w:rPr>
              <w:instrText xml:space="preserve"> PAGEREF _Toc137078849 \h </w:instrText>
            </w:r>
            <w:r w:rsidR="003873B6">
              <w:rPr>
                <w:noProof/>
                <w:webHidden/>
              </w:rPr>
            </w:r>
            <w:r w:rsidR="003873B6">
              <w:rPr>
                <w:noProof/>
                <w:webHidden/>
              </w:rPr>
              <w:fldChar w:fldCharType="separate"/>
            </w:r>
            <w:r w:rsidR="003873B6">
              <w:rPr>
                <w:noProof/>
                <w:webHidden/>
              </w:rPr>
              <w:t>86</w:t>
            </w:r>
            <w:r w:rsidR="003873B6">
              <w:rPr>
                <w:noProof/>
                <w:webHidden/>
              </w:rPr>
              <w:fldChar w:fldCharType="end"/>
            </w:r>
          </w:hyperlink>
        </w:p>
        <w:p w14:paraId="5AF3F003" w14:textId="4E1A7299" w:rsidR="003873B6" w:rsidRDefault="008C24FE">
          <w:pPr>
            <w:pStyle w:val="TOC3"/>
            <w:tabs>
              <w:tab w:val="left" w:pos="1320"/>
              <w:tab w:val="right" w:leader="dot" w:pos="9350"/>
            </w:tabs>
            <w:rPr>
              <w:rFonts w:eastAsiaTheme="minorEastAsia"/>
              <w:noProof/>
              <w:kern w:val="2"/>
              <w14:ligatures w14:val="standardContextual"/>
            </w:rPr>
          </w:pPr>
          <w:hyperlink w:anchor="_Toc137078850" w:history="1">
            <w:r w:rsidR="003873B6" w:rsidRPr="00D23686">
              <w:rPr>
                <w:rStyle w:val="Hyperlink"/>
                <w:noProof/>
              </w:rPr>
              <w:t>2.5.1</w:t>
            </w:r>
            <w:r w:rsidR="003873B6">
              <w:rPr>
                <w:rFonts w:eastAsiaTheme="minorEastAsia"/>
                <w:noProof/>
                <w:kern w:val="2"/>
                <w14:ligatures w14:val="standardContextual"/>
              </w:rPr>
              <w:tab/>
            </w:r>
            <w:r w:rsidR="003873B6" w:rsidRPr="00D23686">
              <w:rPr>
                <w:rStyle w:val="Hyperlink"/>
                <w:noProof/>
              </w:rPr>
              <w:t>Login</w:t>
            </w:r>
            <w:r w:rsidR="003873B6">
              <w:rPr>
                <w:noProof/>
                <w:webHidden/>
              </w:rPr>
              <w:tab/>
            </w:r>
            <w:r w:rsidR="003873B6">
              <w:rPr>
                <w:noProof/>
                <w:webHidden/>
              </w:rPr>
              <w:fldChar w:fldCharType="begin"/>
            </w:r>
            <w:r w:rsidR="003873B6">
              <w:rPr>
                <w:noProof/>
                <w:webHidden/>
              </w:rPr>
              <w:instrText xml:space="preserve"> PAGEREF _Toc137078850 \h </w:instrText>
            </w:r>
            <w:r w:rsidR="003873B6">
              <w:rPr>
                <w:noProof/>
                <w:webHidden/>
              </w:rPr>
            </w:r>
            <w:r w:rsidR="003873B6">
              <w:rPr>
                <w:noProof/>
                <w:webHidden/>
              </w:rPr>
              <w:fldChar w:fldCharType="separate"/>
            </w:r>
            <w:r w:rsidR="003873B6">
              <w:rPr>
                <w:noProof/>
                <w:webHidden/>
              </w:rPr>
              <w:t>86</w:t>
            </w:r>
            <w:r w:rsidR="003873B6">
              <w:rPr>
                <w:noProof/>
                <w:webHidden/>
              </w:rPr>
              <w:fldChar w:fldCharType="end"/>
            </w:r>
          </w:hyperlink>
        </w:p>
        <w:p w14:paraId="5B4B8073" w14:textId="668CC3FA" w:rsidR="003873B6" w:rsidRDefault="008C24FE">
          <w:pPr>
            <w:pStyle w:val="TOC3"/>
            <w:tabs>
              <w:tab w:val="left" w:pos="1320"/>
              <w:tab w:val="right" w:leader="dot" w:pos="9350"/>
            </w:tabs>
            <w:rPr>
              <w:rFonts w:eastAsiaTheme="minorEastAsia"/>
              <w:noProof/>
              <w:kern w:val="2"/>
              <w14:ligatures w14:val="standardContextual"/>
            </w:rPr>
          </w:pPr>
          <w:hyperlink w:anchor="_Toc137078851" w:history="1">
            <w:r w:rsidR="003873B6" w:rsidRPr="00D23686">
              <w:rPr>
                <w:rStyle w:val="Hyperlink"/>
                <w:noProof/>
              </w:rPr>
              <w:t>2.5.2</w:t>
            </w:r>
            <w:r w:rsidR="003873B6">
              <w:rPr>
                <w:rFonts w:eastAsiaTheme="minorEastAsia"/>
                <w:noProof/>
                <w:kern w:val="2"/>
                <w14:ligatures w14:val="standardContextual"/>
              </w:rPr>
              <w:tab/>
            </w:r>
            <w:r w:rsidR="003873B6" w:rsidRPr="00D23686">
              <w:rPr>
                <w:rStyle w:val="Hyperlink"/>
                <w:noProof/>
              </w:rPr>
              <w:t>Registration</w:t>
            </w:r>
            <w:r w:rsidR="003873B6">
              <w:rPr>
                <w:noProof/>
                <w:webHidden/>
              </w:rPr>
              <w:tab/>
            </w:r>
            <w:r w:rsidR="003873B6">
              <w:rPr>
                <w:noProof/>
                <w:webHidden/>
              </w:rPr>
              <w:fldChar w:fldCharType="begin"/>
            </w:r>
            <w:r w:rsidR="003873B6">
              <w:rPr>
                <w:noProof/>
                <w:webHidden/>
              </w:rPr>
              <w:instrText xml:space="preserve"> PAGEREF _Toc137078851 \h </w:instrText>
            </w:r>
            <w:r w:rsidR="003873B6">
              <w:rPr>
                <w:noProof/>
                <w:webHidden/>
              </w:rPr>
            </w:r>
            <w:r w:rsidR="003873B6">
              <w:rPr>
                <w:noProof/>
                <w:webHidden/>
              </w:rPr>
              <w:fldChar w:fldCharType="separate"/>
            </w:r>
            <w:r w:rsidR="003873B6">
              <w:rPr>
                <w:noProof/>
                <w:webHidden/>
              </w:rPr>
              <w:t>87</w:t>
            </w:r>
            <w:r w:rsidR="003873B6">
              <w:rPr>
                <w:noProof/>
                <w:webHidden/>
              </w:rPr>
              <w:fldChar w:fldCharType="end"/>
            </w:r>
          </w:hyperlink>
        </w:p>
        <w:p w14:paraId="7A8BA20D" w14:textId="21FC2B04" w:rsidR="003873B6" w:rsidRDefault="008C24FE">
          <w:pPr>
            <w:pStyle w:val="TOC3"/>
            <w:tabs>
              <w:tab w:val="left" w:pos="1320"/>
              <w:tab w:val="right" w:leader="dot" w:pos="9350"/>
            </w:tabs>
            <w:rPr>
              <w:rFonts w:eastAsiaTheme="minorEastAsia"/>
              <w:noProof/>
              <w:kern w:val="2"/>
              <w14:ligatures w14:val="standardContextual"/>
            </w:rPr>
          </w:pPr>
          <w:hyperlink w:anchor="_Toc137078852" w:history="1">
            <w:r w:rsidR="003873B6" w:rsidRPr="00D23686">
              <w:rPr>
                <w:rStyle w:val="Hyperlink"/>
                <w:noProof/>
              </w:rPr>
              <w:t>2.5.3</w:t>
            </w:r>
            <w:r w:rsidR="003873B6">
              <w:rPr>
                <w:rFonts w:eastAsiaTheme="minorEastAsia"/>
                <w:noProof/>
                <w:kern w:val="2"/>
                <w14:ligatures w14:val="standardContextual"/>
              </w:rPr>
              <w:tab/>
            </w:r>
            <w:r w:rsidR="003873B6" w:rsidRPr="00D23686">
              <w:rPr>
                <w:rStyle w:val="Hyperlink"/>
                <w:noProof/>
              </w:rPr>
              <w:t>Make Request for Blood</w:t>
            </w:r>
            <w:r w:rsidR="003873B6">
              <w:rPr>
                <w:noProof/>
                <w:webHidden/>
              </w:rPr>
              <w:tab/>
            </w:r>
            <w:r w:rsidR="003873B6">
              <w:rPr>
                <w:noProof/>
                <w:webHidden/>
              </w:rPr>
              <w:fldChar w:fldCharType="begin"/>
            </w:r>
            <w:r w:rsidR="003873B6">
              <w:rPr>
                <w:noProof/>
                <w:webHidden/>
              </w:rPr>
              <w:instrText xml:space="preserve"> PAGEREF _Toc137078852 \h </w:instrText>
            </w:r>
            <w:r w:rsidR="003873B6">
              <w:rPr>
                <w:noProof/>
                <w:webHidden/>
              </w:rPr>
            </w:r>
            <w:r w:rsidR="003873B6">
              <w:rPr>
                <w:noProof/>
                <w:webHidden/>
              </w:rPr>
              <w:fldChar w:fldCharType="separate"/>
            </w:r>
            <w:r w:rsidR="003873B6">
              <w:rPr>
                <w:noProof/>
                <w:webHidden/>
              </w:rPr>
              <w:t>88</w:t>
            </w:r>
            <w:r w:rsidR="003873B6">
              <w:rPr>
                <w:noProof/>
                <w:webHidden/>
              </w:rPr>
              <w:fldChar w:fldCharType="end"/>
            </w:r>
          </w:hyperlink>
        </w:p>
        <w:p w14:paraId="59D4CA9A" w14:textId="49745EE6" w:rsidR="003873B6" w:rsidRDefault="008C24FE">
          <w:pPr>
            <w:pStyle w:val="TOC3"/>
            <w:tabs>
              <w:tab w:val="left" w:pos="1320"/>
              <w:tab w:val="right" w:leader="dot" w:pos="9350"/>
            </w:tabs>
            <w:rPr>
              <w:rFonts w:eastAsiaTheme="minorEastAsia"/>
              <w:noProof/>
              <w:kern w:val="2"/>
              <w14:ligatures w14:val="standardContextual"/>
            </w:rPr>
          </w:pPr>
          <w:hyperlink w:anchor="_Toc137078853" w:history="1">
            <w:r w:rsidR="003873B6" w:rsidRPr="00D23686">
              <w:rPr>
                <w:rStyle w:val="Hyperlink"/>
                <w:noProof/>
              </w:rPr>
              <w:t>2.5.4</w:t>
            </w:r>
            <w:r w:rsidR="003873B6">
              <w:rPr>
                <w:rFonts w:eastAsiaTheme="minorEastAsia"/>
                <w:noProof/>
                <w:kern w:val="2"/>
                <w14:ligatures w14:val="standardContextual"/>
              </w:rPr>
              <w:tab/>
            </w:r>
            <w:r w:rsidR="003873B6" w:rsidRPr="00D23686">
              <w:rPr>
                <w:rStyle w:val="Hyperlink"/>
                <w:noProof/>
              </w:rPr>
              <w:t>Donate Blood</w:t>
            </w:r>
            <w:r w:rsidR="003873B6">
              <w:rPr>
                <w:noProof/>
                <w:webHidden/>
              </w:rPr>
              <w:tab/>
            </w:r>
            <w:r w:rsidR="003873B6">
              <w:rPr>
                <w:noProof/>
                <w:webHidden/>
              </w:rPr>
              <w:fldChar w:fldCharType="begin"/>
            </w:r>
            <w:r w:rsidR="003873B6">
              <w:rPr>
                <w:noProof/>
                <w:webHidden/>
              </w:rPr>
              <w:instrText xml:space="preserve"> PAGEREF _Toc137078853 \h </w:instrText>
            </w:r>
            <w:r w:rsidR="003873B6">
              <w:rPr>
                <w:noProof/>
                <w:webHidden/>
              </w:rPr>
            </w:r>
            <w:r w:rsidR="003873B6">
              <w:rPr>
                <w:noProof/>
                <w:webHidden/>
              </w:rPr>
              <w:fldChar w:fldCharType="separate"/>
            </w:r>
            <w:r w:rsidR="003873B6">
              <w:rPr>
                <w:noProof/>
                <w:webHidden/>
              </w:rPr>
              <w:t>89</w:t>
            </w:r>
            <w:r w:rsidR="003873B6">
              <w:rPr>
                <w:noProof/>
                <w:webHidden/>
              </w:rPr>
              <w:fldChar w:fldCharType="end"/>
            </w:r>
          </w:hyperlink>
        </w:p>
        <w:p w14:paraId="536D55C7" w14:textId="58ADF5D2" w:rsidR="003873B6" w:rsidRDefault="008C24FE">
          <w:pPr>
            <w:pStyle w:val="TOC3"/>
            <w:tabs>
              <w:tab w:val="left" w:pos="1320"/>
              <w:tab w:val="right" w:leader="dot" w:pos="9350"/>
            </w:tabs>
            <w:rPr>
              <w:rFonts w:eastAsiaTheme="minorEastAsia"/>
              <w:noProof/>
              <w:kern w:val="2"/>
              <w14:ligatures w14:val="standardContextual"/>
            </w:rPr>
          </w:pPr>
          <w:hyperlink w:anchor="_Toc137078854" w:history="1">
            <w:r w:rsidR="003873B6" w:rsidRPr="00D23686">
              <w:rPr>
                <w:rStyle w:val="Hyperlink"/>
                <w:noProof/>
              </w:rPr>
              <w:t>2.5.5</w:t>
            </w:r>
            <w:r w:rsidR="003873B6">
              <w:rPr>
                <w:rFonts w:eastAsiaTheme="minorEastAsia"/>
                <w:noProof/>
                <w:kern w:val="2"/>
                <w14:ligatures w14:val="standardContextual"/>
              </w:rPr>
              <w:tab/>
            </w:r>
            <w:r w:rsidR="003873B6" w:rsidRPr="00D23686">
              <w:rPr>
                <w:rStyle w:val="Hyperlink"/>
                <w:noProof/>
              </w:rPr>
              <w:t>Check eligibility for blood Donation</w:t>
            </w:r>
            <w:r w:rsidR="003873B6">
              <w:rPr>
                <w:noProof/>
                <w:webHidden/>
              </w:rPr>
              <w:tab/>
            </w:r>
            <w:r w:rsidR="003873B6">
              <w:rPr>
                <w:noProof/>
                <w:webHidden/>
              </w:rPr>
              <w:fldChar w:fldCharType="begin"/>
            </w:r>
            <w:r w:rsidR="003873B6">
              <w:rPr>
                <w:noProof/>
                <w:webHidden/>
              </w:rPr>
              <w:instrText xml:space="preserve"> PAGEREF _Toc137078854 \h </w:instrText>
            </w:r>
            <w:r w:rsidR="003873B6">
              <w:rPr>
                <w:noProof/>
                <w:webHidden/>
              </w:rPr>
            </w:r>
            <w:r w:rsidR="003873B6">
              <w:rPr>
                <w:noProof/>
                <w:webHidden/>
              </w:rPr>
              <w:fldChar w:fldCharType="separate"/>
            </w:r>
            <w:r w:rsidR="003873B6">
              <w:rPr>
                <w:noProof/>
                <w:webHidden/>
              </w:rPr>
              <w:t>90</w:t>
            </w:r>
            <w:r w:rsidR="003873B6">
              <w:rPr>
                <w:noProof/>
                <w:webHidden/>
              </w:rPr>
              <w:fldChar w:fldCharType="end"/>
            </w:r>
          </w:hyperlink>
        </w:p>
        <w:p w14:paraId="24809959" w14:textId="7B566DAB" w:rsidR="003873B6" w:rsidRDefault="008C24FE">
          <w:pPr>
            <w:pStyle w:val="TOC3"/>
            <w:tabs>
              <w:tab w:val="left" w:pos="1320"/>
              <w:tab w:val="right" w:leader="dot" w:pos="9350"/>
            </w:tabs>
            <w:rPr>
              <w:rFonts w:eastAsiaTheme="minorEastAsia"/>
              <w:noProof/>
              <w:kern w:val="2"/>
              <w14:ligatures w14:val="standardContextual"/>
            </w:rPr>
          </w:pPr>
          <w:hyperlink w:anchor="_Toc137078855" w:history="1">
            <w:r w:rsidR="003873B6" w:rsidRPr="00D23686">
              <w:rPr>
                <w:rStyle w:val="Hyperlink"/>
                <w:noProof/>
              </w:rPr>
              <w:t>2.5.6</w:t>
            </w:r>
            <w:r w:rsidR="003873B6">
              <w:rPr>
                <w:rFonts w:eastAsiaTheme="minorEastAsia"/>
                <w:noProof/>
                <w:kern w:val="2"/>
                <w14:ligatures w14:val="standardContextual"/>
              </w:rPr>
              <w:tab/>
            </w:r>
            <w:r w:rsidR="003873B6" w:rsidRPr="00D23686">
              <w:rPr>
                <w:rStyle w:val="Hyperlink"/>
                <w:noProof/>
              </w:rPr>
              <w:t xml:space="preserve">View Blood donation </w:t>
            </w:r>
            <w:r w:rsidR="001D685A">
              <w:rPr>
                <w:rStyle w:val="Hyperlink"/>
                <w:noProof/>
              </w:rPr>
              <w:t>Center</w:t>
            </w:r>
            <w:r w:rsidR="003873B6" w:rsidRPr="00D23686">
              <w:rPr>
                <w:rStyle w:val="Hyperlink"/>
                <w:noProof/>
              </w:rPr>
              <w:t>s</w:t>
            </w:r>
            <w:r w:rsidR="003873B6">
              <w:rPr>
                <w:noProof/>
                <w:webHidden/>
              </w:rPr>
              <w:tab/>
            </w:r>
            <w:r w:rsidR="003873B6">
              <w:rPr>
                <w:noProof/>
                <w:webHidden/>
              </w:rPr>
              <w:fldChar w:fldCharType="begin"/>
            </w:r>
            <w:r w:rsidR="003873B6">
              <w:rPr>
                <w:noProof/>
                <w:webHidden/>
              </w:rPr>
              <w:instrText xml:space="preserve"> PAGEREF _Toc137078855 \h </w:instrText>
            </w:r>
            <w:r w:rsidR="003873B6">
              <w:rPr>
                <w:noProof/>
                <w:webHidden/>
              </w:rPr>
            </w:r>
            <w:r w:rsidR="003873B6">
              <w:rPr>
                <w:noProof/>
                <w:webHidden/>
              </w:rPr>
              <w:fldChar w:fldCharType="separate"/>
            </w:r>
            <w:r w:rsidR="003873B6">
              <w:rPr>
                <w:noProof/>
                <w:webHidden/>
              </w:rPr>
              <w:t>91</w:t>
            </w:r>
            <w:r w:rsidR="003873B6">
              <w:rPr>
                <w:noProof/>
                <w:webHidden/>
              </w:rPr>
              <w:fldChar w:fldCharType="end"/>
            </w:r>
          </w:hyperlink>
        </w:p>
        <w:p w14:paraId="7487ADF1" w14:textId="225F56FA" w:rsidR="003873B6" w:rsidRDefault="008C24FE">
          <w:pPr>
            <w:pStyle w:val="TOC3"/>
            <w:tabs>
              <w:tab w:val="left" w:pos="1320"/>
              <w:tab w:val="right" w:leader="dot" w:pos="9350"/>
            </w:tabs>
            <w:rPr>
              <w:rFonts w:eastAsiaTheme="minorEastAsia"/>
              <w:noProof/>
              <w:kern w:val="2"/>
              <w14:ligatures w14:val="standardContextual"/>
            </w:rPr>
          </w:pPr>
          <w:hyperlink w:anchor="_Toc137078856" w:history="1">
            <w:r w:rsidR="003873B6" w:rsidRPr="00D23686">
              <w:rPr>
                <w:rStyle w:val="Hyperlink"/>
                <w:noProof/>
              </w:rPr>
              <w:t>2.5.7</w:t>
            </w:r>
            <w:r w:rsidR="003873B6">
              <w:rPr>
                <w:rFonts w:eastAsiaTheme="minorEastAsia"/>
                <w:noProof/>
                <w:kern w:val="2"/>
                <w14:ligatures w14:val="standardContextual"/>
              </w:rPr>
              <w:tab/>
            </w:r>
            <w:r w:rsidR="003873B6" w:rsidRPr="00D23686">
              <w:rPr>
                <w:rStyle w:val="Hyperlink"/>
                <w:noProof/>
              </w:rPr>
              <w:t>Generate Appointment Reports</w:t>
            </w:r>
            <w:r w:rsidR="003873B6">
              <w:rPr>
                <w:noProof/>
                <w:webHidden/>
              </w:rPr>
              <w:tab/>
            </w:r>
            <w:r w:rsidR="003873B6">
              <w:rPr>
                <w:noProof/>
                <w:webHidden/>
              </w:rPr>
              <w:fldChar w:fldCharType="begin"/>
            </w:r>
            <w:r w:rsidR="003873B6">
              <w:rPr>
                <w:noProof/>
                <w:webHidden/>
              </w:rPr>
              <w:instrText xml:space="preserve"> PAGEREF _Toc137078856 \h </w:instrText>
            </w:r>
            <w:r w:rsidR="003873B6">
              <w:rPr>
                <w:noProof/>
                <w:webHidden/>
              </w:rPr>
            </w:r>
            <w:r w:rsidR="003873B6">
              <w:rPr>
                <w:noProof/>
                <w:webHidden/>
              </w:rPr>
              <w:fldChar w:fldCharType="separate"/>
            </w:r>
            <w:r w:rsidR="003873B6">
              <w:rPr>
                <w:noProof/>
                <w:webHidden/>
              </w:rPr>
              <w:t>92</w:t>
            </w:r>
            <w:r w:rsidR="003873B6">
              <w:rPr>
                <w:noProof/>
                <w:webHidden/>
              </w:rPr>
              <w:fldChar w:fldCharType="end"/>
            </w:r>
          </w:hyperlink>
        </w:p>
        <w:p w14:paraId="1428E2C0" w14:textId="09FADF22" w:rsidR="003873B6" w:rsidRDefault="008C24FE">
          <w:pPr>
            <w:pStyle w:val="TOC3"/>
            <w:tabs>
              <w:tab w:val="left" w:pos="1320"/>
              <w:tab w:val="right" w:leader="dot" w:pos="9350"/>
            </w:tabs>
            <w:rPr>
              <w:rFonts w:eastAsiaTheme="minorEastAsia"/>
              <w:noProof/>
              <w:kern w:val="2"/>
              <w14:ligatures w14:val="standardContextual"/>
            </w:rPr>
          </w:pPr>
          <w:hyperlink w:anchor="_Toc137078857" w:history="1">
            <w:r w:rsidR="003873B6" w:rsidRPr="00D23686">
              <w:rPr>
                <w:rStyle w:val="Hyperlink"/>
                <w:noProof/>
              </w:rPr>
              <w:t>2.5.8</w:t>
            </w:r>
            <w:r w:rsidR="003873B6">
              <w:rPr>
                <w:rFonts w:eastAsiaTheme="minorEastAsia"/>
                <w:noProof/>
                <w:kern w:val="2"/>
                <w14:ligatures w14:val="standardContextual"/>
              </w:rPr>
              <w:tab/>
            </w:r>
            <w:r w:rsidR="003873B6" w:rsidRPr="00D23686">
              <w:rPr>
                <w:rStyle w:val="Hyperlink"/>
                <w:noProof/>
              </w:rPr>
              <w:t>Display user Profile</w:t>
            </w:r>
            <w:r w:rsidR="003873B6">
              <w:rPr>
                <w:noProof/>
                <w:webHidden/>
              </w:rPr>
              <w:tab/>
            </w:r>
            <w:r w:rsidR="003873B6">
              <w:rPr>
                <w:noProof/>
                <w:webHidden/>
              </w:rPr>
              <w:fldChar w:fldCharType="begin"/>
            </w:r>
            <w:r w:rsidR="003873B6">
              <w:rPr>
                <w:noProof/>
                <w:webHidden/>
              </w:rPr>
              <w:instrText xml:space="preserve"> PAGEREF _Toc137078857 \h </w:instrText>
            </w:r>
            <w:r w:rsidR="003873B6">
              <w:rPr>
                <w:noProof/>
                <w:webHidden/>
              </w:rPr>
            </w:r>
            <w:r w:rsidR="003873B6">
              <w:rPr>
                <w:noProof/>
                <w:webHidden/>
              </w:rPr>
              <w:fldChar w:fldCharType="separate"/>
            </w:r>
            <w:r w:rsidR="003873B6">
              <w:rPr>
                <w:noProof/>
                <w:webHidden/>
              </w:rPr>
              <w:t>93</w:t>
            </w:r>
            <w:r w:rsidR="003873B6">
              <w:rPr>
                <w:noProof/>
                <w:webHidden/>
              </w:rPr>
              <w:fldChar w:fldCharType="end"/>
            </w:r>
          </w:hyperlink>
        </w:p>
        <w:p w14:paraId="7F8F9E50" w14:textId="2994011B" w:rsidR="003873B6" w:rsidRDefault="008C24FE">
          <w:pPr>
            <w:pStyle w:val="TOC3"/>
            <w:tabs>
              <w:tab w:val="left" w:pos="1320"/>
              <w:tab w:val="right" w:leader="dot" w:pos="9350"/>
            </w:tabs>
            <w:rPr>
              <w:rFonts w:eastAsiaTheme="minorEastAsia"/>
              <w:noProof/>
              <w:kern w:val="2"/>
              <w14:ligatures w14:val="standardContextual"/>
            </w:rPr>
          </w:pPr>
          <w:hyperlink w:anchor="_Toc137078858" w:history="1">
            <w:r w:rsidR="003873B6" w:rsidRPr="00D23686">
              <w:rPr>
                <w:rStyle w:val="Hyperlink"/>
                <w:noProof/>
              </w:rPr>
              <w:t>2.5.9</w:t>
            </w:r>
            <w:r w:rsidR="003873B6">
              <w:rPr>
                <w:rFonts w:eastAsiaTheme="minorEastAsia"/>
                <w:noProof/>
                <w:kern w:val="2"/>
                <w14:ligatures w14:val="standardContextual"/>
              </w:rPr>
              <w:tab/>
            </w:r>
            <w:r w:rsidR="003873B6" w:rsidRPr="00D23686">
              <w:rPr>
                <w:rStyle w:val="Hyperlink"/>
                <w:noProof/>
              </w:rPr>
              <w:t>View Blood Requests</w:t>
            </w:r>
            <w:r w:rsidR="003873B6">
              <w:rPr>
                <w:noProof/>
                <w:webHidden/>
              </w:rPr>
              <w:tab/>
            </w:r>
            <w:r w:rsidR="003873B6">
              <w:rPr>
                <w:noProof/>
                <w:webHidden/>
              </w:rPr>
              <w:fldChar w:fldCharType="begin"/>
            </w:r>
            <w:r w:rsidR="003873B6">
              <w:rPr>
                <w:noProof/>
                <w:webHidden/>
              </w:rPr>
              <w:instrText xml:space="preserve"> PAGEREF _Toc137078858 \h </w:instrText>
            </w:r>
            <w:r w:rsidR="003873B6">
              <w:rPr>
                <w:noProof/>
                <w:webHidden/>
              </w:rPr>
            </w:r>
            <w:r w:rsidR="003873B6">
              <w:rPr>
                <w:noProof/>
                <w:webHidden/>
              </w:rPr>
              <w:fldChar w:fldCharType="separate"/>
            </w:r>
            <w:r w:rsidR="003873B6">
              <w:rPr>
                <w:noProof/>
                <w:webHidden/>
              </w:rPr>
              <w:t>94</w:t>
            </w:r>
            <w:r w:rsidR="003873B6">
              <w:rPr>
                <w:noProof/>
                <w:webHidden/>
              </w:rPr>
              <w:fldChar w:fldCharType="end"/>
            </w:r>
          </w:hyperlink>
        </w:p>
        <w:p w14:paraId="43B9569A" w14:textId="6052AC3B" w:rsidR="003873B6" w:rsidRDefault="008C24FE">
          <w:pPr>
            <w:pStyle w:val="TOC3"/>
            <w:tabs>
              <w:tab w:val="left" w:pos="1320"/>
              <w:tab w:val="right" w:leader="dot" w:pos="9350"/>
            </w:tabs>
            <w:rPr>
              <w:rFonts w:eastAsiaTheme="minorEastAsia"/>
              <w:noProof/>
              <w:kern w:val="2"/>
              <w14:ligatures w14:val="standardContextual"/>
            </w:rPr>
          </w:pPr>
          <w:hyperlink w:anchor="_Toc137078859" w:history="1">
            <w:r w:rsidR="003873B6" w:rsidRPr="00D23686">
              <w:rPr>
                <w:rStyle w:val="Hyperlink"/>
                <w:noProof/>
              </w:rPr>
              <w:t>2.5.10</w:t>
            </w:r>
            <w:r w:rsidR="003873B6">
              <w:rPr>
                <w:rFonts w:eastAsiaTheme="minorEastAsia"/>
                <w:noProof/>
                <w:kern w:val="2"/>
                <w14:ligatures w14:val="standardContextual"/>
              </w:rPr>
              <w:tab/>
            </w:r>
            <w:r w:rsidR="003873B6" w:rsidRPr="00D23686">
              <w:rPr>
                <w:rStyle w:val="Hyperlink"/>
                <w:noProof/>
              </w:rPr>
              <w:t>Update Personal Information</w:t>
            </w:r>
            <w:r w:rsidR="003873B6">
              <w:rPr>
                <w:noProof/>
                <w:webHidden/>
              </w:rPr>
              <w:tab/>
            </w:r>
            <w:r w:rsidR="003873B6">
              <w:rPr>
                <w:noProof/>
                <w:webHidden/>
              </w:rPr>
              <w:fldChar w:fldCharType="begin"/>
            </w:r>
            <w:r w:rsidR="003873B6">
              <w:rPr>
                <w:noProof/>
                <w:webHidden/>
              </w:rPr>
              <w:instrText xml:space="preserve"> PAGEREF _Toc137078859 \h </w:instrText>
            </w:r>
            <w:r w:rsidR="003873B6">
              <w:rPr>
                <w:noProof/>
                <w:webHidden/>
              </w:rPr>
            </w:r>
            <w:r w:rsidR="003873B6">
              <w:rPr>
                <w:noProof/>
                <w:webHidden/>
              </w:rPr>
              <w:fldChar w:fldCharType="separate"/>
            </w:r>
            <w:r w:rsidR="003873B6">
              <w:rPr>
                <w:noProof/>
                <w:webHidden/>
              </w:rPr>
              <w:t>95</w:t>
            </w:r>
            <w:r w:rsidR="003873B6">
              <w:rPr>
                <w:noProof/>
                <w:webHidden/>
              </w:rPr>
              <w:fldChar w:fldCharType="end"/>
            </w:r>
          </w:hyperlink>
        </w:p>
        <w:p w14:paraId="383C2F62" w14:textId="61616641" w:rsidR="003873B6" w:rsidRDefault="008C24FE">
          <w:pPr>
            <w:pStyle w:val="TOC3"/>
            <w:tabs>
              <w:tab w:val="left" w:pos="1320"/>
              <w:tab w:val="right" w:leader="dot" w:pos="9350"/>
            </w:tabs>
            <w:rPr>
              <w:rFonts w:eastAsiaTheme="minorEastAsia"/>
              <w:noProof/>
              <w:kern w:val="2"/>
              <w14:ligatures w14:val="standardContextual"/>
            </w:rPr>
          </w:pPr>
          <w:hyperlink w:anchor="_Toc137078860" w:history="1">
            <w:r w:rsidR="003873B6" w:rsidRPr="00D23686">
              <w:rPr>
                <w:rStyle w:val="Hyperlink"/>
                <w:noProof/>
              </w:rPr>
              <w:t>2.5.11</w:t>
            </w:r>
            <w:r w:rsidR="003873B6">
              <w:rPr>
                <w:rFonts w:eastAsiaTheme="minorEastAsia"/>
                <w:noProof/>
                <w:kern w:val="2"/>
                <w14:ligatures w14:val="standardContextual"/>
              </w:rPr>
              <w:tab/>
            </w:r>
            <w:r w:rsidR="003873B6" w:rsidRPr="00D23686">
              <w:rPr>
                <w:rStyle w:val="Hyperlink"/>
                <w:noProof/>
              </w:rPr>
              <w:t>Delete Personal Information</w:t>
            </w:r>
            <w:r w:rsidR="003873B6">
              <w:rPr>
                <w:noProof/>
                <w:webHidden/>
              </w:rPr>
              <w:tab/>
            </w:r>
            <w:r w:rsidR="003873B6">
              <w:rPr>
                <w:noProof/>
                <w:webHidden/>
              </w:rPr>
              <w:fldChar w:fldCharType="begin"/>
            </w:r>
            <w:r w:rsidR="003873B6">
              <w:rPr>
                <w:noProof/>
                <w:webHidden/>
              </w:rPr>
              <w:instrText xml:space="preserve"> PAGEREF _Toc137078860 \h </w:instrText>
            </w:r>
            <w:r w:rsidR="003873B6">
              <w:rPr>
                <w:noProof/>
                <w:webHidden/>
              </w:rPr>
            </w:r>
            <w:r w:rsidR="003873B6">
              <w:rPr>
                <w:noProof/>
                <w:webHidden/>
              </w:rPr>
              <w:fldChar w:fldCharType="separate"/>
            </w:r>
            <w:r w:rsidR="003873B6">
              <w:rPr>
                <w:noProof/>
                <w:webHidden/>
              </w:rPr>
              <w:t>96</w:t>
            </w:r>
            <w:r w:rsidR="003873B6">
              <w:rPr>
                <w:noProof/>
                <w:webHidden/>
              </w:rPr>
              <w:fldChar w:fldCharType="end"/>
            </w:r>
          </w:hyperlink>
        </w:p>
        <w:p w14:paraId="77F2897B" w14:textId="64D5E12C" w:rsidR="003873B6" w:rsidRDefault="008C24FE">
          <w:pPr>
            <w:pStyle w:val="TOC3"/>
            <w:tabs>
              <w:tab w:val="left" w:pos="1320"/>
              <w:tab w:val="right" w:leader="dot" w:pos="9350"/>
            </w:tabs>
            <w:rPr>
              <w:rFonts w:eastAsiaTheme="minorEastAsia"/>
              <w:noProof/>
              <w:kern w:val="2"/>
              <w14:ligatures w14:val="standardContextual"/>
            </w:rPr>
          </w:pPr>
          <w:hyperlink w:anchor="_Toc137078861" w:history="1">
            <w:r w:rsidR="003873B6" w:rsidRPr="00D23686">
              <w:rPr>
                <w:rStyle w:val="Hyperlink"/>
                <w:noProof/>
              </w:rPr>
              <w:t>2.5.12</w:t>
            </w:r>
            <w:r w:rsidR="003873B6">
              <w:rPr>
                <w:rFonts w:eastAsiaTheme="minorEastAsia"/>
                <w:noProof/>
                <w:kern w:val="2"/>
                <w14:ligatures w14:val="standardContextual"/>
              </w:rPr>
              <w:tab/>
            </w:r>
            <w:r w:rsidR="003873B6" w:rsidRPr="00D23686">
              <w:rPr>
                <w:rStyle w:val="Hyperlink"/>
                <w:noProof/>
              </w:rPr>
              <w:t>Get User Feedback</w:t>
            </w:r>
            <w:r w:rsidR="003873B6">
              <w:rPr>
                <w:noProof/>
                <w:webHidden/>
              </w:rPr>
              <w:tab/>
            </w:r>
            <w:r w:rsidR="003873B6">
              <w:rPr>
                <w:noProof/>
                <w:webHidden/>
              </w:rPr>
              <w:fldChar w:fldCharType="begin"/>
            </w:r>
            <w:r w:rsidR="003873B6">
              <w:rPr>
                <w:noProof/>
                <w:webHidden/>
              </w:rPr>
              <w:instrText xml:space="preserve"> PAGEREF _Toc137078861 \h </w:instrText>
            </w:r>
            <w:r w:rsidR="003873B6">
              <w:rPr>
                <w:noProof/>
                <w:webHidden/>
              </w:rPr>
            </w:r>
            <w:r w:rsidR="003873B6">
              <w:rPr>
                <w:noProof/>
                <w:webHidden/>
              </w:rPr>
              <w:fldChar w:fldCharType="separate"/>
            </w:r>
            <w:r w:rsidR="003873B6">
              <w:rPr>
                <w:noProof/>
                <w:webHidden/>
              </w:rPr>
              <w:t>97</w:t>
            </w:r>
            <w:r w:rsidR="003873B6">
              <w:rPr>
                <w:noProof/>
                <w:webHidden/>
              </w:rPr>
              <w:fldChar w:fldCharType="end"/>
            </w:r>
          </w:hyperlink>
        </w:p>
        <w:p w14:paraId="2E912D72" w14:textId="2BF7428F" w:rsidR="003873B6" w:rsidRDefault="008C24FE">
          <w:pPr>
            <w:pStyle w:val="TOC3"/>
            <w:tabs>
              <w:tab w:val="left" w:pos="1320"/>
              <w:tab w:val="right" w:leader="dot" w:pos="9350"/>
            </w:tabs>
            <w:rPr>
              <w:rFonts w:eastAsiaTheme="minorEastAsia"/>
              <w:noProof/>
              <w:kern w:val="2"/>
              <w14:ligatures w14:val="standardContextual"/>
            </w:rPr>
          </w:pPr>
          <w:hyperlink w:anchor="_Toc137078862" w:history="1">
            <w:r w:rsidR="003873B6" w:rsidRPr="00D23686">
              <w:rPr>
                <w:rStyle w:val="Hyperlink"/>
                <w:noProof/>
              </w:rPr>
              <w:t>2.5.13</w:t>
            </w:r>
            <w:r w:rsidR="003873B6">
              <w:rPr>
                <w:rFonts w:eastAsiaTheme="minorEastAsia"/>
                <w:noProof/>
                <w:kern w:val="2"/>
                <w14:ligatures w14:val="standardContextual"/>
              </w:rPr>
              <w:tab/>
            </w:r>
            <w:r w:rsidR="003873B6" w:rsidRPr="00D23686">
              <w:rPr>
                <w:rStyle w:val="Hyperlink"/>
                <w:noProof/>
              </w:rPr>
              <w:t>Add Blood Donor’s Information</w:t>
            </w:r>
            <w:r w:rsidR="003873B6">
              <w:rPr>
                <w:noProof/>
                <w:webHidden/>
              </w:rPr>
              <w:tab/>
            </w:r>
            <w:r w:rsidR="003873B6">
              <w:rPr>
                <w:noProof/>
                <w:webHidden/>
              </w:rPr>
              <w:fldChar w:fldCharType="begin"/>
            </w:r>
            <w:r w:rsidR="003873B6">
              <w:rPr>
                <w:noProof/>
                <w:webHidden/>
              </w:rPr>
              <w:instrText xml:space="preserve"> PAGEREF _Toc137078862 \h </w:instrText>
            </w:r>
            <w:r w:rsidR="003873B6">
              <w:rPr>
                <w:noProof/>
                <w:webHidden/>
              </w:rPr>
            </w:r>
            <w:r w:rsidR="003873B6">
              <w:rPr>
                <w:noProof/>
                <w:webHidden/>
              </w:rPr>
              <w:fldChar w:fldCharType="separate"/>
            </w:r>
            <w:r w:rsidR="003873B6">
              <w:rPr>
                <w:noProof/>
                <w:webHidden/>
              </w:rPr>
              <w:t>98</w:t>
            </w:r>
            <w:r w:rsidR="003873B6">
              <w:rPr>
                <w:noProof/>
                <w:webHidden/>
              </w:rPr>
              <w:fldChar w:fldCharType="end"/>
            </w:r>
          </w:hyperlink>
        </w:p>
        <w:p w14:paraId="12892856" w14:textId="40E89FDB" w:rsidR="003873B6" w:rsidRDefault="008C24FE">
          <w:pPr>
            <w:pStyle w:val="TOC3"/>
            <w:tabs>
              <w:tab w:val="left" w:pos="1320"/>
              <w:tab w:val="right" w:leader="dot" w:pos="9350"/>
            </w:tabs>
            <w:rPr>
              <w:rFonts w:eastAsiaTheme="minorEastAsia"/>
              <w:noProof/>
              <w:kern w:val="2"/>
              <w14:ligatures w14:val="standardContextual"/>
            </w:rPr>
          </w:pPr>
          <w:hyperlink w:anchor="_Toc137078863" w:history="1">
            <w:r w:rsidR="003873B6" w:rsidRPr="00D23686">
              <w:rPr>
                <w:rStyle w:val="Hyperlink"/>
                <w:noProof/>
              </w:rPr>
              <w:t>2.5.14</w:t>
            </w:r>
            <w:r w:rsidR="003873B6">
              <w:rPr>
                <w:rFonts w:eastAsiaTheme="minorEastAsia"/>
                <w:noProof/>
                <w:kern w:val="2"/>
                <w14:ligatures w14:val="standardContextual"/>
              </w:rPr>
              <w:tab/>
            </w:r>
            <w:r w:rsidR="003873B6" w:rsidRPr="00D23686">
              <w:rPr>
                <w:rStyle w:val="Hyperlink"/>
                <w:noProof/>
              </w:rPr>
              <w:t>Generate Blood Stock Report</w:t>
            </w:r>
            <w:r w:rsidR="003873B6">
              <w:rPr>
                <w:noProof/>
                <w:webHidden/>
              </w:rPr>
              <w:tab/>
            </w:r>
            <w:r w:rsidR="003873B6">
              <w:rPr>
                <w:noProof/>
                <w:webHidden/>
              </w:rPr>
              <w:fldChar w:fldCharType="begin"/>
            </w:r>
            <w:r w:rsidR="003873B6">
              <w:rPr>
                <w:noProof/>
                <w:webHidden/>
              </w:rPr>
              <w:instrText xml:space="preserve"> PAGEREF _Toc137078863 \h </w:instrText>
            </w:r>
            <w:r w:rsidR="003873B6">
              <w:rPr>
                <w:noProof/>
                <w:webHidden/>
              </w:rPr>
            </w:r>
            <w:r w:rsidR="003873B6">
              <w:rPr>
                <w:noProof/>
                <w:webHidden/>
              </w:rPr>
              <w:fldChar w:fldCharType="separate"/>
            </w:r>
            <w:r w:rsidR="003873B6">
              <w:rPr>
                <w:noProof/>
                <w:webHidden/>
              </w:rPr>
              <w:t>99</w:t>
            </w:r>
            <w:r w:rsidR="003873B6">
              <w:rPr>
                <w:noProof/>
                <w:webHidden/>
              </w:rPr>
              <w:fldChar w:fldCharType="end"/>
            </w:r>
          </w:hyperlink>
        </w:p>
        <w:p w14:paraId="32DD2E61" w14:textId="0E3D32DE" w:rsidR="003873B6" w:rsidRDefault="008C24FE">
          <w:pPr>
            <w:pStyle w:val="TOC3"/>
            <w:tabs>
              <w:tab w:val="left" w:pos="1320"/>
              <w:tab w:val="right" w:leader="dot" w:pos="9350"/>
            </w:tabs>
            <w:rPr>
              <w:rFonts w:eastAsiaTheme="minorEastAsia"/>
              <w:noProof/>
              <w:kern w:val="2"/>
              <w14:ligatures w14:val="standardContextual"/>
            </w:rPr>
          </w:pPr>
          <w:hyperlink w:anchor="_Toc137078864" w:history="1">
            <w:r w:rsidR="003873B6" w:rsidRPr="00D23686">
              <w:rPr>
                <w:rStyle w:val="Hyperlink"/>
                <w:noProof/>
              </w:rPr>
              <w:t>2.5.15</w:t>
            </w:r>
            <w:r w:rsidR="003873B6">
              <w:rPr>
                <w:rFonts w:eastAsiaTheme="minorEastAsia"/>
                <w:noProof/>
                <w:kern w:val="2"/>
                <w14:ligatures w14:val="standardContextual"/>
              </w:rPr>
              <w:tab/>
            </w:r>
            <w:r w:rsidR="003873B6" w:rsidRPr="00D23686">
              <w:rPr>
                <w:rStyle w:val="Hyperlink"/>
                <w:noProof/>
              </w:rPr>
              <w:t>Update Blood Stock</w:t>
            </w:r>
            <w:r w:rsidR="003873B6">
              <w:rPr>
                <w:noProof/>
                <w:webHidden/>
              </w:rPr>
              <w:tab/>
            </w:r>
            <w:r w:rsidR="003873B6">
              <w:rPr>
                <w:noProof/>
                <w:webHidden/>
              </w:rPr>
              <w:fldChar w:fldCharType="begin"/>
            </w:r>
            <w:r w:rsidR="003873B6">
              <w:rPr>
                <w:noProof/>
                <w:webHidden/>
              </w:rPr>
              <w:instrText xml:space="preserve"> PAGEREF _Toc137078864 \h </w:instrText>
            </w:r>
            <w:r w:rsidR="003873B6">
              <w:rPr>
                <w:noProof/>
                <w:webHidden/>
              </w:rPr>
            </w:r>
            <w:r w:rsidR="003873B6">
              <w:rPr>
                <w:noProof/>
                <w:webHidden/>
              </w:rPr>
              <w:fldChar w:fldCharType="separate"/>
            </w:r>
            <w:r w:rsidR="003873B6">
              <w:rPr>
                <w:noProof/>
                <w:webHidden/>
              </w:rPr>
              <w:t>100</w:t>
            </w:r>
            <w:r w:rsidR="003873B6">
              <w:rPr>
                <w:noProof/>
                <w:webHidden/>
              </w:rPr>
              <w:fldChar w:fldCharType="end"/>
            </w:r>
          </w:hyperlink>
        </w:p>
        <w:p w14:paraId="6A490F7C" w14:textId="232BF47D" w:rsidR="003873B6" w:rsidRDefault="008C24FE">
          <w:pPr>
            <w:pStyle w:val="TOC3"/>
            <w:tabs>
              <w:tab w:val="left" w:pos="1320"/>
              <w:tab w:val="right" w:leader="dot" w:pos="9350"/>
            </w:tabs>
            <w:rPr>
              <w:rFonts w:eastAsiaTheme="minorEastAsia"/>
              <w:noProof/>
              <w:kern w:val="2"/>
              <w14:ligatures w14:val="standardContextual"/>
            </w:rPr>
          </w:pPr>
          <w:hyperlink w:anchor="_Toc137078865" w:history="1">
            <w:r w:rsidR="003873B6" w:rsidRPr="00D23686">
              <w:rPr>
                <w:rStyle w:val="Hyperlink"/>
                <w:noProof/>
              </w:rPr>
              <w:t>2.5.16</w:t>
            </w:r>
            <w:r w:rsidR="003873B6">
              <w:rPr>
                <w:rFonts w:eastAsiaTheme="minorEastAsia"/>
                <w:noProof/>
                <w:kern w:val="2"/>
                <w14:ligatures w14:val="standardContextual"/>
              </w:rPr>
              <w:tab/>
            </w:r>
            <w:r w:rsidR="003873B6" w:rsidRPr="00D23686">
              <w:rPr>
                <w:rStyle w:val="Hyperlink"/>
                <w:noProof/>
              </w:rPr>
              <w:t>Download Appointment Report</w:t>
            </w:r>
            <w:r w:rsidR="003873B6">
              <w:rPr>
                <w:noProof/>
                <w:webHidden/>
              </w:rPr>
              <w:tab/>
            </w:r>
            <w:r w:rsidR="003873B6">
              <w:rPr>
                <w:noProof/>
                <w:webHidden/>
              </w:rPr>
              <w:fldChar w:fldCharType="begin"/>
            </w:r>
            <w:r w:rsidR="003873B6">
              <w:rPr>
                <w:noProof/>
                <w:webHidden/>
              </w:rPr>
              <w:instrText xml:space="preserve"> PAGEREF _Toc137078865 \h </w:instrText>
            </w:r>
            <w:r w:rsidR="003873B6">
              <w:rPr>
                <w:noProof/>
                <w:webHidden/>
              </w:rPr>
            </w:r>
            <w:r w:rsidR="003873B6">
              <w:rPr>
                <w:noProof/>
                <w:webHidden/>
              </w:rPr>
              <w:fldChar w:fldCharType="separate"/>
            </w:r>
            <w:r w:rsidR="003873B6">
              <w:rPr>
                <w:noProof/>
                <w:webHidden/>
              </w:rPr>
              <w:t>101</w:t>
            </w:r>
            <w:r w:rsidR="003873B6">
              <w:rPr>
                <w:noProof/>
                <w:webHidden/>
              </w:rPr>
              <w:fldChar w:fldCharType="end"/>
            </w:r>
          </w:hyperlink>
        </w:p>
        <w:p w14:paraId="0FE3F67F" w14:textId="2A758B13" w:rsidR="003873B6" w:rsidRDefault="008C24FE">
          <w:pPr>
            <w:pStyle w:val="TOC3"/>
            <w:tabs>
              <w:tab w:val="left" w:pos="1320"/>
              <w:tab w:val="right" w:leader="dot" w:pos="9350"/>
            </w:tabs>
            <w:rPr>
              <w:rFonts w:eastAsiaTheme="minorEastAsia"/>
              <w:noProof/>
              <w:kern w:val="2"/>
              <w14:ligatures w14:val="standardContextual"/>
            </w:rPr>
          </w:pPr>
          <w:hyperlink w:anchor="_Toc137078866" w:history="1">
            <w:r w:rsidR="003873B6" w:rsidRPr="00D23686">
              <w:rPr>
                <w:rStyle w:val="Hyperlink"/>
                <w:noProof/>
              </w:rPr>
              <w:t>2.5.17</w:t>
            </w:r>
            <w:r w:rsidR="003873B6">
              <w:rPr>
                <w:rFonts w:eastAsiaTheme="minorEastAsia"/>
                <w:noProof/>
                <w:kern w:val="2"/>
                <w14:ligatures w14:val="standardContextual"/>
              </w:rPr>
              <w:tab/>
            </w:r>
            <w:r w:rsidR="003873B6" w:rsidRPr="00D23686">
              <w:rPr>
                <w:rStyle w:val="Hyperlink"/>
                <w:noProof/>
              </w:rPr>
              <w:t xml:space="preserve">Manage NGO’s or Blood Donation </w:t>
            </w:r>
            <w:r w:rsidR="001D685A">
              <w:rPr>
                <w:rStyle w:val="Hyperlink"/>
                <w:noProof/>
              </w:rPr>
              <w:t>Center</w:t>
            </w:r>
            <w:r w:rsidR="003873B6" w:rsidRPr="00D23686">
              <w:rPr>
                <w:rStyle w:val="Hyperlink"/>
                <w:noProof/>
              </w:rPr>
              <w:t>s</w:t>
            </w:r>
            <w:r w:rsidR="003873B6">
              <w:rPr>
                <w:noProof/>
                <w:webHidden/>
              </w:rPr>
              <w:tab/>
            </w:r>
            <w:r w:rsidR="003873B6">
              <w:rPr>
                <w:noProof/>
                <w:webHidden/>
              </w:rPr>
              <w:fldChar w:fldCharType="begin"/>
            </w:r>
            <w:r w:rsidR="003873B6">
              <w:rPr>
                <w:noProof/>
                <w:webHidden/>
              </w:rPr>
              <w:instrText xml:space="preserve"> PAGEREF _Toc137078866 \h </w:instrText>
            </w:r>
            <w:r w:rsidR="003873B6">
              <w:rPr>
                <w:noProof/>
                <w:webHidden/>
              </w:rPr>
            </w:r>
            <w:r w:rsidR="003873B6">
              <w:rPr>
                <w:noProof/>
                <w:webHidden/>
              </w:rPr>
              <w:fldChar w:fldCharType="separate"/>
            </w:r>
            <w:r w:rsidR="003873B6">
              <w:rPr>
                <w:noProof/>
                <w:webHidden/>
              </w:rPr>
              <w:t>102</w:t>
            </w:r>
            <w:r w:rsidR="003873B6">
              <w:rPr>
                <w:noProof/>
                <w:webHidden/>
              </w:rPr>
              <w:fldChar w:fldCharType="end"/>
            </w:r>
          </w:hyperlink>
        </w:p>
        <w:p w14:paraId="37740F93" w14:textId="29925309" w:rsidR="003873B6" w:rsidRDefault="008C24FE">
          <w:pPr>
            <w:pStyle w:val="TOC3"/>
            <w:tabs>
              <w:tab w:val="left" w:pos="1320"/>
              <w:tab w:val="right" w:leader="dot" w:pos="9350"/>
            </w:tabs>
            <w:rPr>
              <w:rFonts w:eastAsiaTheme="minorEastAsia"/>
              <w:noProof/>
              <w:kern w:val="2"/>
              <w14:ligatures w14:val="standardContextual"/>
            </w:rPr>
          </w:pPr>
          <w:hyperlink w:anchor="_Toc137078867" w:history="1">
            <w:r w:rsidR="003873B6" w:rsidRPr="00D23686">
              <w:rPr>
                <w:rStyle w:val="Hyperlink"/>
                <w:noProof/>
              </w:rPr>
              <w:t>2.5.18</w:t>
            </w:r>
            <w:r w:rsidR="003873B6">
              <w:rPr>
                <w:rFonts w:eastAsiaTheme="minorEastAsia"/>
                <w:noProof/>
                <w:kern w:val="2"/>
                <w14:ligatures w14:val="standardContextual"/>
              </w:rPr>
              <w:tab/>
            </w:r>
            <w:r w:rsidR="003873B6" w:rsidRPr="00D23686">
              <w:rPr>
                <w:rStyle w:val="Hyperlink"/>
                <w:noProof/>
              </w:rPr>
              <w:t>Manage News</w:t>
            </w:r>
            <w:r w:rsidR="003873B6">
              <w:rPr>
                <w:noProof/>
                <w:webHidden/>
              </w:rPr>
              <w:tab/>
            </w:r>
            <w:r w:rsidR="003873B6">
              <w:rPr>
                <w:noProof/>
                <w:webHidden/>
              </w:rPr>
              <w:fldChar w:fldCharType="begin"/>
            </w:r>
            <w:r w:rsidR="003873B6">
              <w:rPr>
                <w:noProof/>
                <w:webHidden/>
              </w:rPr>
              <w:instrText xml:space="preserve"> PAGEREF _Toc137078867 \h </w:instrText>
            </w:r>
            <w:r w:rsidR="003873B6">
              <w:rPr>
                <w:noProof/>
                <w:webHidden/>
              </w:rPr>
            </w:r>
            <w:r w:rsidR="003873B6">
              <w:rPr>
                <w:noProof/>
                <w:webHidden/>
              </w:rPr>
              <w:fldChar w:fldCharType="separate"/>
            </w:r>
            <w:r w:rsidR="003873B6">
              <w:rPr>
                <w:noProof/>
                <w:webHidden/>
              </w:rPr>
              <w:t>103</w:t>
            </w:r>
            <w:r w:rsidR="003873B6">
              <w:rPr>
                <w:noProof/>
                <w:webHidden/>
              </w:rPr>
              <w:fldChar w:fldCharType="end"/>
            </w:r>
          </w:hyperlink>
        </w:p>
        <w:p w14:paraId="7A863F09" w14:textId="64CE3ED2" w:rsidR="003873B6" w:rsidRDefault="008C24FE">
          <w:pPr>
            <w:pStyle w:val="TOC3"/>
            <w:tabs>
              <w:tab w:val="left" w:pos="1320"/>
              <w:tab w:val="right" w:leader="dot" w:pos="9350"/>
            </w:tabs>
            <w:rPr>
              <w:rFonts w:eastAsiaTheme="minorEastAsia"/>
              <w:noProof/>
              <w:kern w:val="2"/>
              <w14:ligatures w14:val="standardContextual"/>
            </w:rPr>
          </w:pPr>
          <w:hyperlink w:anchor="_Toc137078868" w:history="1">
            <w:r w:rsidR="003873B6" w:rsidRPr="00D23686">
              <w:rPr>
                <w:rStyle w:val="Hyperlink"/>
                <w:noProof/>
              </w:rPr>
              <w:t>2.5.19</w:t>
            </w:r>
            <w:r w:rsidR="003873B6">
              <w:rPr>
                <w:rFonts w:eastAsiaTheme="minorEastAsia"/>
                <w:noProof/>
                <w:kern w:val="2"/>
                <w14:ligatures w14:val="standardContextual"/>
              </w:rPr>
              <w:tab/>
            </w:r>
            <w:r w:rsidR="003873B6" w:rsidRPr="00D23686">
              <w:rPr>
                <w:rStyle w:val="Hyperlink"/>
                <w:noProof/>
              </w:rPr>
              <w:t>Manage Advertisement</w:t>
            </w:r>
            <w:r w:rsidR="003873B6">
              <w:rPr>
                <w:noProof/>
                <w:webHidden/>
              </w:rPr>
              <w:tab/>
            </w:r>
            <w:r w:rsidR="003873B6">
              <w:rPr>
                <w:noProof/>
                <w:webHidden/>
              </w:rPr>
              <w:fldChar w:fldCharType="begin"/>
            </w:r>
            <w:r w:rsidR="003873B6">
              <w:rPr>
                <w:noProof/>
                <w:webHidden/>
              </w:rPr>
              <w:instrText xml:space="preserve"> PAGEREF _Toc137078868 \h </w:instrText>
            </w:r>
            <w:r w:rsidR="003873B6">
              <w:rPr>
                <w:noProof/>
                <w:webHidden/>
              </w:rPr>
            </w:r>
            <w:r w:rsidR="003873B6">
              <w:rPr>
                <w:noProof/>
                <w:webHidden/>
              </w:rPr>
              <w:fldChar w:fldCharType="separate"/>
            </w:r>
            <w:r w:rsidR="003873B6">
              <w:rPr>
                <w:noProof/>
                <w:webHidden/>
              </w:rPr>
              <w:t>104</w:t>
            </w:r>
            <w:r w:rsidR="003873B6">
              <w:rPr>
                <w:noProof/>
                <w:webHidden/>
              </w:rPr>
              <w:fldChar w:fldCharType="end"/>
            </w:r>
          </w:hyperlink>
        </w:p>
        <w:p w14:paraId="0B2D24CC" w14:textId="7061CB75" w:rsidR="003873B6" w:rsidRDefault="008C24FE">
          <w:pPr>
            <w:pStyle w:val="TOC3"/>
            <w:tabs>
              <w:tab w:val="left" w:pos="1320"/>
              <w:tab w:val="right" w:leader="dot" w:pos="9350"/>
            </w:tabs>
            <w:rPr>
              <w:rFonts w:eastAsiaTheme="minorEastAsia"/>
              <w:noProof/>
              <w:kern w:val="2"/>
              <w14:ligatures w14:val="standardContextual"/>
            </w:rPr>
          </w:pPr>
          <w:hyperlink w:anchor="_Toc137078869" w:history="1">
            <w:r w:rsidR="003873B6" w:rsidRPr="00D23686">
              <w:rPr>
                <w:rStyle w:val="Hyperlink"/>
                <w:noProof/>
              </w:rPr>
              <w:t>2.5.20</w:t>
            </w:r>
            <w:r w:rsidR="003873B6">
              <w:rPr>
                <w:rFonts w:eastAsiaTheme="minorEastAsia"/>
                <w:noProof/>
                <w:kern w:val="2"/>
                <w14:ligatures w14:val="standardContextual"/>
              </w:rPr>
              <w:tab/>
            </w:r>
            <w:r w:rsidR="003873B6" w:rsidRPr="00D23686">
              <w:rPr>
                <w:rStyle w:val="Hyperlink"/>
                <w:noProof/>
              </w:rPr>
              <w:t>Update Personal Information</w:t>
            </w:r>
            <w:r w:rsidR="003873B6">
              <w:rPr>
                <w:noProof/>
                <w:webHidden/>
              </w:rPr>
              <w:tab/>
            </w:r>
            <w:r w:rsidR="003873B6">
              <w:rPr>
                <w:noProof/>
                <w:webHidden/>
              </w:rPr>
              <w:fldChar w:fldCharType="begin"/>
            </w:r>
            <w:r w:rsidR="003873B6">
              <w:rPr>
                <w:noProof/>
                <w:webHidden/>
              </w:rPr>
              <w:instrText xml:space="preserve"> PAGEREF _Toc137078869 \h </w:instrText>
            </w:r>
            <w:r w:rsidR="003873B6">
              <w:rPr>
                <w:noProof/>
                <w:webHidden/>
              </w:rPr>
            </w:r>
            <w:r w:rsidR="003873B6">
              <w:rPr>
                <w:noProof/>
                <w:webHidden/>
              </w:rPr>
              <w:fldChar w:fldCharType="separate"/>
            </w:r>
            <w:r w:rsidR="003873B6">
              <w:rPr>
                <w:noProof/>
                <w:webHidden/>
              </w:rPr>
              <w:t>105</w:t>
            </w:r>
            <w:r w:rsidR="003873B6">
              <w:rPr>
                <w:noProof/>
                <w:webHidden/>
              </w:rPr>
              <w:fldChar w:fldCharType="end"/>
            </w:r>
          </w:hyperlink>
        </w:p>
        <w:p w14:paraId="5DE96892" w14:textId="71FD643E" w:rsidR="003873B6" w:rsidRDefault="008C24FE">
          <w:pPr>
            <w:pStyle w:val="TOC3"/>
            <w:tabs>
              <w:tab w:val="left" w:pos="1320"/>
              <w:tab w:val="right" w:leader="dot" w:pos="9350"/>
            </w:tabs>
            <w:rPr>
              <w:rFonts w:eastAsiaTheme="minorEastAsia"/>
              <w:noProof/>
              <w:kern w:val="2"/>
              <w14:ligatures w14:val="standardContextual"/>
            </w:rPr>
          </w:pPr>
          <w:hyperlink w:anchor="_Toc137078870" w:history="1">
            <w:r w:rsidR="003873B6" w:rsidRPr="00D23686">
              <w:rPr>
                <w:rStyle w:val="Hyperlink"/>
                <w:noProof/>
              </w:rPr>
              <w:t>2.5.21</w:t>
            </w:r>
            <w:r w:rsidR="003873B6">
              <w:rPr>
                <w:rFonts w:eastAsiaTheme="minorEastAsia"/>
                <w:noProof/>
                <w:kern w:val="2"/>
                <w14:ligatures w14:val="standardContextual"/>
              </w:rPr>
              <w:tab/>
            </w:r>
            <w:r w:rsidR="003873B6" w:rsidRPr="00D23686">
              <w:rPr>
                <w:rStyle w:val="Hyperlink"/>
                <w:noProof/>
              </w:rPr>
              <w:t>Manage User’s Personal Information</w:t>
            </w:r>
            <w:r w:rsidR="003873B6">
              <w:rPr>
                <w:noProof/>
                <w:webHidden/>
              </w:rPr>
              <w:tab/>
            </w:r>
            <w:r w:rsidR="003873B6">
              <w:rPr>
                <w:noProof/>
                <w:webHidden/>
              </w:rPr>
              <w:fldChar w:fldCharType="begin"/>
            </w:r>
            <w:r w:rsidR="003873B6">
              <w:rPr>
                <w:noProof/>
                <w:webHidden/>
              </w:rPr>
              <w:instrText xml:space="preserve"> PAGEREF _Toc137078870 \h </w:instrText>
            </w:r>
            <w:r w:rsidR="003873B6">
              <w:rPr>
                <w:noProof/>
                <w:webHidden/>
              </w:rPr>
            </w:r>
            <w:r w:rsidR="003873B6">
              <w:rPr>
                <w:noProof/>
                <w:webHidden/>
              </w:rPr>
              <w:fldChar w:fldCharType="separate"/>
            </w:r>
            <w:r w:rsidR="003873B6">
              <w:rPr>
                <w:noProof/>
                <w:webHidden/>
              </w:rPr>
              <w:t>106</w:t>
            </w:r>
            <w:r w:rsidR="003873B6">
              <w:rPr>
                <w:noProof/>
                <w:webHidden/>
              </w:rPr>
              <w:fldChar w:fldCharType="end"/>
            </w:r>
          </w:hyperlink>
        </w:p>
        <w:p w14:paraId="5E5D874C" w14:textId="4FB00802" w:rsidR="003873B6" w:rsidRDefault="008C24FE">
          <w:pPr>
            <w:pStyle w:val="TOC3"/>
            <w:tabs>
              <w:tab w:val="left" w:pos="1320"/>
              <w:tab w:val="right" w:leader="dot" w:pos="9350"/>
            </w:tabs>
            <w:rPr>
              <w:rFonts w:eastAsiaTheme="minorEastAsia"/>
              <w:noProof/>
              <w:kern w:val="2"/>
              <w14:ligatures w14:val="standardContextual"/>
            </w:rPr>
          </w:pPr>
          <w:hyperlink w:anchor="_Toc137078871" w:history="1">
            <w:r w:rsidR="003873B6" w:rsidRPr="00D23686">
              <w:rPr>
                <w:rStyle w:val="Hyperlink"/>
                <w:noProof/>
              </w:rPr>
              <w:t>2.5.22</w:t>
            </w:r>
            <w:r w:rsidR="003873B6">
              <w:rPr>
                <w:rFonts w:eastAsiaTheme="minorEastAsia"/>
                <w:noProof/>
                <w:kern w:val="2"/>
                <w14:ligatures w14:val="standardContextual"/>
              </w:rPr>
              <w:tab/>
            </w:r>
            <w:r w:rsidR="003873B6" w:rsidRPr="00D23686">
              <w:rPr>
                <w:rStyle w:val="Hyperlink"/>
                <w:noProof/>
              </w:rPr>
              <w:t>Manage Campaigns</w:t>
            </w:r>
            <w:r w:rsidR="003873B6">
              <w:rPr>
                <w:noProof/>
                <w:webHidden/>
              </w:rPr>
              <w:tab/>
            </w:r>
            <w:r w:rsidR="003873B6">
              <w:rPr>
                <w:noProof/>
                <w:webHidden/>
              </w:rPr>
              <w:fldChar w:fldCharType="begin"/>
            </w:r>
            <w:r w:rsidR="003873B6">
              <w:rPr>
                <w:noProof/>
                <w:webHidden/>
              </w:rPr>
              <w:instrText xml:space="preserve"> PAGEREF _Toc137078871 \h </w:instrText>
            </w:r>
            <w:r w:rsidR="003873B6">
              <w:rPr>
                <w:noProof/>
                <w:webHidden/>
              </w:rPr>
            </w:r>
            <w:r w:rsidR="003873B6">
              <w:rPr>
                <w:noProof/>
                <w:webHidden/>
              </w:rPr>
              <w:fldChar w:fldCharType="separate"/>
            </w:r>
            <w:r w:rsidR="003873B6">
              <w:rPr>
                <w:noProof/>
                <w:webHidden/>
              </w:rPr>
              <w:t>107</w:t>
            </w:r>
            <w:r w:rsidR="003873B6">
              <w:rPr>
                <w:noProof/>
                <w:webHidden/>
              </w:rPr>
              <w:fldChar w:fldCharType="end"/>
            </w:r>
          </w:hyperlink>
        </w:p>
        <w:p w14:paraId="451C5BC8" w14:textId="2664BF48" w:rsidR="003873B6" w:rsidRDefault="008C24FE">
          <w:pPr>
            <w:pStyle w:val="TOC3"/>
            <w:tabs>
              <w:tab w:val="left" w:pos="1320"/>
              <w:tab w:val="right" w:leader="dot" w:pos="9350"/>
            </w:tabs>
            <w:rPr>
              <w:rFonts w:eastAsiaTheme="minorEastAsia"/>
              <w:noProof/>
              <w:kern w:val="2"/>
              <w14:ligatures w14:val="standardContextual"/>
            </w:rPr>
          </w:pPr>
          <w:hyperlink w:anchor="_Toc137078872" w:history="1">
            <w:r w:rsidR="003873B6" w:rsidRPr="00D23686">
              <w:rPr>
                <w:rStyle w:val="Hyperlink"/>
                <w:noProof/>
              </w:rPr>
              <w:t>2.5.23</w:t>
            </w:r>
            <w:r w:rsidR="003873B6">
              <w:rPr>
                <w:rFonts w:eastAsiaTheme="minorEastAsia"/>
                <w:noProof/>
                <w:kern w:val="2"/>
                <w14:ligatures w14:val="standardContextual"/>
              </w:rPr>
              <w:tab/>
            </w:r>
            <w:r w:rsidR="003873B6" w:rsidRPr="00D23686">
              <w:rPr>
                <w:rStyle w:val="Hyperlink"/>
                <w:noProof/>
              </w:rPr>
              <w:t>Manage Donor List</w:t>
            </w:r>
            <w:r w:rsidR="003873B6">
              <w:rPr>
                <w:noProof/>
                <w:webHidden/>
              </w:rPr>
              <w:tab/>
            </w:r>
            <w:r w:rsidR="003873B6">
              <w:rPr>
                <w:noProof/>
                <w:webHidden/>
              </w:rPr>
              <w:fldChar w:fldCharType="begin"/>
            </w:r>
            <w:r w:rsidR="003873B6">
              <w:rPr>
                <w:noProof/>
                <w:webHidden/>
              </w:rPr>
              <w:instrText xml:space="preserve"> PAGEREF _Toc137078872 \h </w:instrText>
            </w:r>
            <w:r w:rsidR="003873B6">
              <w:rPr>
                <w:noProof/>
                <w:webHidden/>
              </w:rPr>
            </w:r>
            <w:r w:rsidR="003873B6">
              <w:rPr>
                <w:noProof/>
                <w:webHidden/>
              </w:rPr>
              <w:fldChar w:fldCharType="separate"/>
            </w:r>
            <w:r w:rsidR="003873B6">
              <w:rPr>
                <w:noProof/>
                <w:webHidden/>
              </w:rPr>
              <w:t>108</w:t>
            </w:r>
            <w:r w:rsidR="003873B6">
              <w:rPr>
                <w:noProof/>
                <w:webHidden/>
              </w:rPr>
              <w:fldChar w:fldCharType="end"/>
            </w:r>
          </w:hyperlink>
        </w:p>
        <w:p w14:paraId="6BF9D415" w14:textId="7D9184D8" w:rsidR="003873B6" w:rsidRDefault="008C24FE">
          <w:pPr>
            <w:pStyle w:val="TOC3"/>
            <w:tabs>
              <w:tab w:val="left" w:pos="1320"/>
              <w:tab w:val="right" w:leader="dot" w:pos="9350"/>
            </w:tabs>
            <w:rPr>
              <w:rFonts w:eastAsiaTheme="minorEastAsia"/>
              <w:noProof/>
              <w:kern w:val="2"/>
              <w14:ligatures w14:val="standardContextual"/>
            </w:rPr>
          </w:pPr>
          <w:hyperlink w:anchor="_Toc137078873" w:history="1">
            <w:r w:rsidR="003873B6" w:rsidRPr="00D23686">
              <w:rPr>
                <w:rStyle w:val="Hyperlink"/>
                <w:noProof/>
              </w:rPr>
              <w:t>2.5.24</w:t>
            </w:r>
            <w:r w:rsidR="003873B6">
              <w:rPr>
                <w:rFonts w:eastAsiaTheme="minorEastAsia"/>
                <w:noProof/>
                <w:kern w:val="2"/>
                <w14:ligatures w14:val="standardContextual"/>
              </w:rPr>
              <w:tab/>
            </w:r>
            <w:r w:rsidR="003873B6" w:rsidRPr="00D23686">
              <w:rPr>
                <w:rStyle w:val="Hyperlink"/>
                <w:noProof/>
              </w:rPr>
              <w:t>Manage Sponsors</w:t>
            </w:r>
            <w:r w:rsidR="003873B6">
              <w:rPr>
                <w:noProof/>
                <w:webHidden/>
              </w:rPr>
              <w:tab/>
            </w:r>
            <w:r w:rsidR="003873B6">
              <w:rPr>
                <w:noProof/>
                <w:webHidden/>
              </w:rPr>
              <w:fldChar w:fldCharType="begin"/>
            </w:r>
            <w:r w:rsidR="003873B6">
              <w:rPr>
                <w:noProof/>
                <w:webHidden/>
              </w:rPr>
              <w:instrText xml:space="preserve"> PAGEREF _Toc137078873 \h </w:instrText>
            </w:r>
            <w:r w:rsidR="003873B6">
              <w:rPr>
                <w:noProof/>
                <w:webHidden/>
              </w:rPr>
            </w:r>
            <w:r w:rsidR="003873B6">
              <w:rPr>
                <w:noProof/>
                <w:webHidden/>
              </w:rPr>
              <w:fldChar w:fldCharType="separate"/>
            </w:r>
            <w:r w:rsidR="003873B6">
              <w:rPr>
                <w:noProof/>
                <w:webHidden/>
              </w:rPr>
              <w:t>109</w:t>
            </w:r>
            <w:r w:rsidR="003873B6">
              <w:rPr>
                <w:noProof/>
                <w:webHidden/>
              </w:rPr>
              <w:fldChar w:fldCharType="end"/>
            </w:r>
          </w:hyperlink>
        </w:p>
        <w:p w14:paraId="6A4A0DF5" w14:textId="26B23CE2" w:rsidR="003873B6" w:rsidRDefault="008C24FE">
          <w:pPr>
            <w:pStyle w:val="TOC3"/>
            <w:tabs>
              <w:tab w:val="left" w:pos="1320"/>
              <w:tab w:val="right" w:leader="dot" w:pos="9350"/>
            </w:tabs>
            <w:rPr>
              <w:rFonts w:eastAsiaTheme="minorEastAsia"/>
              <w:noProof/>
              <w:kern w:val="2"/>
              <w14:ligatures w14:val="standardContextual"/>
            </w:rPr>
          </w:pPr>
          <w:hyperlink w:anchor="_Toc137078874" w:history="1">
            <w:r w:rsidR="003873B6" w:rsidRPr="00D23686">
              <w:rPr>
                <w:rStyle w:val="Hyperlink"/>
                <w:noProof/>
              </w:rPr>
              <w:t>2.5.25</w:t>
            </w:r>
            <w:r w:rsidR="003873B6">
              <w:rPr>
                <w:rFonts w:eastAsiaTheme="minorEastAsia"/>
                <w:noProof/>
                <w:kern w:val="2"/>
                <w14:ligatures w14:val="standardContextual"/>
              </w:rPr>
              <w:tab/>
            </w:r>
            <w:r w:rsidR="003873B6" w:rsidRPr="00D23686">
              <w:rPr>
                <w:rStyle w:val="Hyperlink"/>
                <w:noProof/>
              </w:rPr>
              <w:t>Manage Funds</w:t>
            </w:r>
            <w:r w:rsidR="003873B6">
              <w:rPr>
                <w:noProof/>
                <w:webHidden/>
              </w:rPr>
              <w:tab/>
            </w:r>
            <w:r w:rsidR="003873B6">
              <w:rPr>
                <w:noProof/>
                <w:webHidden/>
              </w:rPr>
              <w:fldChar w:fldCharType="begin"/>
            </w:r>
            <w:r w:rsidR="003873B6">
              <w:rPr>
                <w:noProof/>
                <w:webHidden/>
              </w:rPr>
              <w:instrText xml:space="preserve"> PAGEREF _Toc137078874 \h </w:instrText>
            </w:r>
            <w:r w:rsidR="003873B6">
              <w:rPr>
                <w:noProof/>
                <w:webHidden/>
              </w:rPr>
            </w:r>
            <w:r w:rsidR="003873B6">
              <w:rPr>
                <w:noProof/>
                <w:webHidden/>
              </w:rPr>
              <w:fldChar w:fldCharType="separate"/>
            </w:r>
            <w:r w:rsidR="003873B6">
              <w:rPr>
                <w:noProof/>
                <w:webHidden/>
              </w:rPr>
              <w:t>110</w:t>
            </w:r>
            <w:r w:rsidR="003873B6">
              <w:rPr>
                <w:noProof/>
                <w:webHidden/>
              </w:rPr>
              <w:fldChar w:fldCharType="end"/>
            </w:r>
          </w:hyperlink>
        </w:p>
        <w:p w14:paraId="3606523C" w14:textId="6EC19484" w:rsidR="003873B6" w:rsidRDefault="008C24FE">
          <w:pPr>
            <w:pStyle w:val="TOC3"/>
            <w:tabs>
              <w:tab w:val="left" w:pos="1320"/>
              <w:tab w:val="right" w:leader="dot" w:pos="9350"/>
            </w:tabs>
            <w:rPr>
              <w:rFonts w:eastAsiaTheme="minorEastAsia"/>
              <w:noProof/>
              <w:kern w:val="2"/>
              <w14:ligatures w14:val="standardContextual"/>
            </w:rPr>
          </w:pPr>
          <w:hyperlink w:anchor="_Toc137078875" w:history="1">
            <w:r w:rsidR="003873B6" w:rsidRPr="00D23686">
              <w:rPr>
                <w:rStyle w:val="Hyperlink"/>
                <w:noProof/>
              </w:rPr>
              <w:t>2.5.26</w:t>
            </w:r>
            <w:r w:rsidR="003873B6">
              <w:rPr>
                <w:rFonts w:eastAsiaTheme="minorEastAsia"/>
                <w:noProof/>
                <w:kern w:val="2"/>
                <w14:ligatures w14:val="standardContextual"/>
              </w:rPr>
              <w:tab/>
            </w:r>
            <w:r w:rsidR="003873B6" w:rsidRPr="00D23686">
              <w:rPr>
                <w:rStyle w:val="Hyperlink"/>
                <w:noProof/>
              </w:rPr>
              <w:t>Manage Job Posts</w:t>
            </w:r>
            <w:r w:rsidR="003873B6">
              <w:rPr>
                <w:noProof/>
                <w:webHidden/>
              </w:rPr>
              <w:tab/>
            </w:r>
            <w:r w:rsidR="003873B6">
              <w:rPr>
                <w:noProof/>
                <w:webHidden/>
              </w:rPr>
              <w:fldChar w:fldCharType="begin"/>
            </w:r>
            <w:r w:rsidR="003873B6">
              <w:rPr>
                <w:noProof/>
                <w:webHidden/>
              </w:rPr>
              <w:instrText xml:space="preserve"> PAGEREF _Toc137078875 \h </w:instrText>
            </w:r>
            <w:r w:rsidR="003873B6">
              <w:rPr>
                <w:noProof/>
                <w:webHidden/>
              </w:rPr>
            </w:r>
            <w:r w:rsidR="003873B6">
              <w:rPr>
                <w:noProof/>
                <w:webHidden/>
              </w:rPr>
              <w:fldChar w:fldCharType="separate"/>
            </w:r>
            <w:r w:rsidR="003873B6">
              <w:rPr>
                <w:noProof/>
                <w:webHidden/>
              </w:rPr>
              <w:t>111</w:t>
            </w:r>
            <w:r w:rsidR="003873B6">
              <w:rPr>
                <w:noProof/>
                <w:webHidden/>
              </w:rPr>
              <w:fldChar w:fldCharType="end"/>
            </w:r>
          </w:hyperlink>
        </w:p>
        <w:p w14:paraId="2B8DA6A8" w14:textId="16A9AF6C" w:rsidR="003873B6" w:rsidRDefault="008C24FE">
          <w:pPr>
            <w:pStyle w:val="TOC3"/>
            <w:tabs>
              <w:tab w:val="left" w:pos="1320"/>
              <w:tab w:val="right" w:leader="dot" w:pos="9350"/>
            </w:tabs>
            <w:rPr>
              <w:rFonts w:eastAsiaTheme="minorEastAsia"/>
              <w:noProof/>
              <w:kern w:val="2"/>
              <w14:ligatures w14:val="standardContextual"/>
            </w:rPr>
          </w:pPr>
          <w:hyperlink w:anchor="_Toc137078876" w:history="1">
            <w:r w:rsidR="003873B6" w:rsidRPr="00D23686">
              <w:rPr>
                <w:rStyle w:val="Hyperlink"/>
                <w:noProof/>
              </w:rPr>
              <w:t>2.5.27</w:t>
            </w:r>
            <w:r w:rsidR="003873B6">
              <w:rPr>
                <w:rFonts w:eastAsiaTheme="minorEastAsia"/>
                <w:noProof/>
                <w:kern w:val="2"/>
                <w14:ligatures w14:val="standardContextual"/>
              </w:rPr>
              <w:tab/>
            </w:r>
            <w:r w:rsidR="003873B6" w:rsidRPr="00D23686">
              <w:rPr>
                <w:rStyle w:val="Hyperlink"/>
                <w:noProof/>
              </w:rPr>
              <w:t>Manage Frequently Asked Questions</w:t>
            </w:r>
            <w:r w:rsidR="003873B6">
              <w:rPr>
                <w:noProof/>
                <w:webHidden/>
              </w:rPr>
              <w:tab/>
            </w:r>
            <w:r w:rsidR="003873B6">
              <w:rPr>
                <w:noProof/>
                <w:webHidden/>
              </w:rPr>
              <w:fldChar w:fldCharType="begin"/>
            </w:r>
            <w:r w:rsidR="003873B6">
              <w:rPr>
                <w:noProof/>
                <w:webHidden/>
              </w:rPr>
              <w:instrText xml:space="preserve"> PAGEREF _Toc137078876 \h </w:instrText>
            </w:r>
            <w:r w:rsidR="003873B6">
              <w:rPr>
                <w:noProof/>
                <w:webHidden/>
              </w:rPr>
            </w:r>
            <w:r w:rsidR="003873B6">
              <w:rPr>
                <w:noProof/>
                <w:webHidden/>
              </w:rPr>
              <w:fldChar w:fldCharType="separate"/>
            </w:r>
            <w:r w:rsidR="003873B6">
              <w:rPr>
                <w:noProof/>
                <w:webHidden/>
              </w:rPr>
              <w:t>112</w:t>
            </w:r>
            <w:r w:rsidR="003873B6">
              <w:rPr>
                <w:noProof/>
                <w:webHidden/>
              </w:rPr>
              <w:fldChar w:fldCharType="end"/>
            </w:r>
          </w:hyperlink>
        </w:p>
        <w:p w14:paraId="743F5338" w14:textId="7343CD6E" w:rsidR="003873B6" w:rsidRDefault="008C24FE">
          <w:pPr>
            <w:pStyle w:val="TOC2"/>
            <w:tabs>
              <w:tab w:val="left" w:pos="880"/>
              <w:tab w:val="right" w:leader="dot" w:pos="9350"/>
            </w:tabs>
            <w:rPr>
              <w:rFonts w:eastAsiaTheme="minorEastAsia"/>
              <w:noProof/>
              <w:kern w:val="2"/>
              <w14:ligatures w14:val="standardContextual"/>
            </w:rPr>
          </w:pPr>
          <w:hyperlink w:anchor="_Toc137078877" w:history="1">
            <w:r w:rsidR="003873B6" w:rsidRPr="00D23686">
              <w:rPr>
                <w:rStyle w:val="Hyperlink"/>
                <w:rFonts w:ascii="Times New Roman" w:hAnsi="Times New Roman" w:cs="Times New Roman"/>
                <w:noProof/>
              </w:rPr>
              <w:t>2.6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Software Development Life Cycle Model</w:t>
            </w:r>
            <w:r w:rsidR="003873B6">
              <w:rPr>
                <w:noProof/>
                <w:webHidden/>
              </w:rPr>
              <w:tab/>
            </w:r>
            <w:r w:rsidR="003873B6">
              <w:rPr>
                <w:noProof/>
                <w:webHidden/>
              </w:rPr>
              <w:fldChar w:fldCharType="begin"/>
            </w:r>
            <w:r w:rsidR="003873B6">
              <w:rPr>
                <w:noProof/>
                <w:webHidden/>
              </w:rPr>
              <w:instrText xml:space="preserve"> PAGEREF _Toc137078877 \h </w:instrText>
            </w:r>
            <w:r w:rsidR="003873B6">
              <w:rPr>
                <w:noProof/>
                <w:webHidden/>
              </w:rPr>
            </w:r>
            <w:r w:rsidR="003873B6">
              <w:rPr>
                <w:noProof/>
                <w:webHidden/>
              </w:rPr>
              <w:fldChar w:fldCharType="separate"/>
            </w:r>
            <w:r w:rsidR="003873B6">
              <w:rPr>
                <w:noProof/>
                <w:webHidden/>
              </w:rPr>
              <w:t>113</w:t>
            </w:r>
            <w:r w:rsidR="003873B6">
              <w:rPr>
                <w:noProof/>
                <w:webHidden/>
              </w:rPr>
              <w:fldChar w:fldCharType="end"/>
            </w:r>
          </w:hyperlink>
        </w:p>
        <w:p w14:paraId="3C688387" w14:textId="7BCF38D2" w:rsidR="003873B6" w:rsidRDefault="008C24FE">
          <w:pPr>
            <w:pStyle w:val="TOC1"/>
            <w:tabs>
              <w:tab w:val="left" w:pos="440"/>
              <w:tab w:val="right" w:leader="dot" w:pos="9350"/>
            </w:tabs>
            <w:rPr>
              <w:rFonts w:eastAsiaTheme="minorEastAsia"/>
              <w:noProof/>
              <w:kern w:val="2"/>
              <w14:ligatures w14:val="standardContextual"/>
            </w:rPr>
          </w:pPr>
          <w:hyperlink w:anchor="_Toc137078878" w:history="1">
            <w:r w:rsidR="003873B6" w:rsidRPr="00D23686">
              <w:rPr>
                <w:rStyle w:val="Hyperlink"/>
                <w:rFonts w:ascii="Times New Roman" w:hAnsi="Times New Roman" w:cs="Times New Roman"/>
                <w:noProof/>
              </w:rPr>
              <w:t>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Chapter 3: System Design</w:t>
            </w:r>
            <w:r w:rsidR="003873B6">
              <w:rPr>
                <w:noProof/>
                <w:webHidden/>
              </w:rPr>
              <w:tab/>
            </w:r>
            <w:r w:rsidR="003873B6">
              <w:rPr>
                <w:noProof/>
                <w:webHidden/>
              </w:rPr>
              <w:fldChar w:fldCharType="begin"/>
            </w:r>
            <w:r w:rsidR="003873B6">
              <w:rPr>
                <w:noProof/>
                <w:webHidden/>
              </w:rPr>
              <w:instrText xml:space="preserve"> PAGEREF _Toc137078878 \h </w:instrText>
            </w:r>
            <w:r w:rsidR="003873B6">
              <w:rPr>
                <w:noProof/>
                <w:webHidden/>
              </w:rPr>
            </w:r>
            <w:r w:rsidR="003873B6">
              <w:rPr>
                <w:noProof/>
                <w:webHidden/>
              </w:rPr>
              <w:fldChar w:fldCharType="separate"/>
            </w:r>
            <w:r w:rsidR="003873B6">
              <w:rPr>
                <w:noProof/>
                <w:webHidden/>
              </w:rPr>
              <w:t>114</w:t>
            </w:r>
            <w:r w:rsidR="003873B6">
              <w:rPr>
                <w:noProof/>
                <w:webHidden/>
              </w:rPr>
              <w:fldChar w:fldCharType="end"/>
            </w:r>
          </w:hyperlink>
        </w:p>
        <w:p w14:paraId="108AB95F" w14:textId="75116DD3" w:rsidR="003873B6" w:rsidRDefault="008C24FE">
          <w:pPr>
            <w:pStyle w:val="TOC2"/>
            <w:tabs>
              <w:tab w:val="left" w:pos="880"/>
              <w:tab w:val="right" w:leader="dot" w:pos="9350"/>
            </w:tabs>
            <w:rPr>
              <w:rFonts w:eastAsiaTheme="minorEastAsia"/>
              <w:noProof/>
              <w:kern w:val="2"/>
              <w14:ligatures w14:val="standardContextual"/>
            </w:rPr>
          </w:pPr>
          <w:hyperlink w:anchor="_Toc137078879" w:history="1">
            <w:r w:rsidR="003873B6" w:rsidRPr="00D23686">
              <w:rPr>
                <w:rStyle w:val="Hyperlink"/>
                <w:rFonts w:ascii="Times New Roman" w:hAnsi="Times New Roman" w:cs="Times New Roman"/>
                <w:noProof/>
              </w:rPr>
              <w:t>3.1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Work Breakdown Structure (WBS)</w:t>
            </w:r>
            <w:r w:rsidR="003873B6">
              <w:rPr>
                <w:noProof/>
                <w:webHidden/>
              </w:rPr>
              <w:tab/>
            </w:r>
            <w:r w:rsidR="003873B6">
              <w:rPr>
                <w:noProof/>
                <w:webHidden/>
              </w:rPr>
              <w:fldChar w:fldCharType="begin"/>
            </w:r>
            <w:r w:rsidR="003873B6">
              <w:rPr>
                <w:noProof/>
                <w:webHidden/>
              </w:rPr>
              <w:instrText xml:space="preserve"> PAGEREF _Toc137078879 \h </w:instrText>
            </w:r>
            <w:r w:rsidR="003873B6">
              <w:rPr>
                <w:noProof/>
                <w:webHidden/>
              </w:rPr>
            </w:r>
            <w:r w:rsidR="003873B6">
              <w:rPr>
                <w:noProof/>
                <w:webHidden/>
              </w:rPr>
              <w:fldChar w:fldCharType="separate"/>
            </w:r>
            <w:r w:rsidR="003873B6">
              <w:rPr>
                <w:noProof/>
                <w:webHidden/>
              </w:rPr>
              <w:t>114</w:t>
            </w:r>
            <w:r w:rsidR="003873B6">
              <w:rPr>
                <w:noProof/>
                <w:webHidden/>
              </w:rPr>
              <w:fldChar w:fldCharType="end"/>
            </w:r>
          </w:hyperlink>
        </w:p>
        <w:p w14:paraId="34F6377F" w14:textId="65DA4A72" w:rsidR="003873B6" w:rsidRDefault="008C24FE">
          <w:pPr>
            <w:pStyle w:val="TOC2"/>
            <w:tabs>
              <w:tab w:val="left" w:pos="880"/>
              <w:tab w:val="right" w:leader="dot" w:pos="9350"/>
            </w:tabs>
            <w:rPr>
              <w:rFonts w:eastAsiaTheme="minorEastAsia"/>
              <w:noProof/>
              <w:kern w:val="2"/>
              <w14:ligatures w14:val="standardContextual"/>
            </w:rPr>
          </w:pPr>
          <w:hyperlink w:anchor="_Toc137078880" w:history="1">
            <w:r w:rsidR="003873B6" w:rsidRPr="00D23686">
              <w:rPr>
                <w:rStyle w:val="Hyperlink"/>
                <w:rFonts w:ascii="Times New Roman" w:hAnsi="Times New Roman" w:cs="Times New Roman"/>
                <w:noProof/>
              </w:rPr>
              <w:t>3.2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Activity Diagram</w:t>
            </w:r>
            <w:r w:rsidR="003873B6">
              <w:rPr>
                <w:noProof/>
                <w:webHidden/>
              </w:rPr>
              <w:tab/>
            </w:r>
            <w:r w:rsidR="003873B6">
              <w:rPr>
                <w:noProof/>
                <w:webHidden/>
              </w:rPr>
              <w:fldChar w:fldCharType="begin"/>
            </w:r>
            <w:r w:rsidR="003873B6">
              <w:rPr>
                <w:noProof/>
                <w:webHidden/>
              </w:rPr>
              <w:instrText xml:space="preserve"> PAGEREF _Toc137078880 \h </w:instrText>
            </w:r>
            <w:r w:rsidR="003873B6">
              <w:rPr>
                <w:noProof/>
                <w:webHidden/>
              </w:rPr>
            </w:r>
            <w:r w:rsidR="003873B6">
              <w:rPr>
                <w:noProof/>
                <w:webHidden/>
              </w:rPr>
              <w:fldChar w:fldCharType="separate"/>
            </w:r>
            <w:r w:rsidR="003873B6">
              <w:rPr>
                <w:noProof/>
                <w:webHidden/>
              </w:rPr>
              <w:t>115</w:t>
            </w:r>
            <w:r w:rsidR="003873B6">
              <w:rPr>
                <w:noProof/>
                <w:webHidden/>
              </w:rPr>
              <w:fldChar w:fldCharType="end"/>
            </w:r>
          </w:hyperlink>
        </w:p>
        <w:p w14:paraId="64BBCFA3" w14:textId="49CF9BA5" w:rsidR="003873B6" w:rsidRDefault="008C24FE">
          <w:pPr>
            <w:pStyle w:val="TOC3"/>
            <w:tabs>
              <w:tab w:val="left" w:pos="1320"/>
              <w:tab w:val="right" w:leader="dot" w:pos="9350"/>
            </w:tabs>
            <w:rPr>
              <w:rFonts w:eastAsiaTheme="minorEastAsia"/>
              <w:noProof/>
              <w:kern w:val="2"/>
              <w14:ligatures w14:val="standardContextual"/>
            </w:rPr>
          </w:pPr>
          <w:hyperlink w:anchor="_Toc137078881" w:history="1">
            <w:r w:rsidR="003873B6" w:rsidRPr="00D23686">
              <w:rPr>
                <w:rStyle w:val="Hyperlink"/>
                <w:rFonts w:ascii="Times New Roman" w:hAnsi="Times New Roman" w:cs="Times New Roman"/>
                <w:noProof/>
              </w:rPr>
              <w:t>3.2.1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Login</w:t>
            </w:r>
            <w:r w:rsidR="003873B6">
              <w:rPr>
                <w:noProof/>
                <w:webHidden/>
              </w:rPr>
              <w:tab/>
            </w:r>
            <w:r w:rsidR="003873B6">
              <w:rPr>
                <w:noProof/>
                <w:webHidden/>
              </w:rPr>
              <w:fldChar w:fldCharType="begin"/>
            </w:r>
            <w:r w:rsidR="003873B6">
              <w:rPr>
                <w:noProof/>
                <w:webHidden/>
              </w:rPr>
              <w:instrText xml:space="preserve"> PAGEREF _Toc137078881 \h </w:instrText>
            </w:r>
            <w:r w:rsidR="003873B6">
              <w:rPr>
                <w:noProof/>
                <w:webHidden/>
              </w:rPr>
            </w:r>
            <w:r w:rsidR="003873B6">
              <w:rPr>
                <w:noProof/>
                <w:webHidden/>
              </w:rPr>
              <w:fldChar w:fldCharType="separate"/>
            </w:r>
            <w:r w:rsidR="003873B6">
              <w:rPr>
                <w:noProof/>
                <w:webHidden/>
              </w:rPr>
              <w:t>115</w:t>
            </w:r>
            <w:r w:rsidR="003873B6">
              <w:rPr>
                <w:noProof/>
                <w:webHidden/>
              </w:rPr>
              <w:fldChar w:fldCharType="end"/>
            </w:r>
          </w:hyperlink>
        </w:p>
        <w:p w14:paraId="14198B84" w14:textId="0DA5DFDF" w:rsidR="003873B6" w:rsidRDefault="008C24FE">
          <w:pPr>
            <w:pStyle w:val="TOC3"/>
            <w:tabs>
              <w:tab w:val="left" w:pos="1320"/>
              <w:tab w:val="right" w:leader="dot" w:pos="9350"/>
            </w:tabs>
            <w:rPr>
              <w:rFonts w:eastAsiaTheme="minorEastAsia"/>
              <w:noProof/>
              <w:kern w:val="2"/>
              <w14:ligatures w14:val="standardContextual"/>
            </w:rPr>
          </w:pPr>
          <w:hyperlink w:anchor="_Toc137078882" w:history="1">
            <w:r w:rsidR="003873B6" w:rsidRPr="00D23686">
              <w:rPr>
                <w:rStyle w:val="Hyperlink"/>
                <w:rFonts w:ascii="Times New Roman" w:hAnsi="Times New Roman" w:cs="Times New Roman"/>
                <w:noProof/>
              </w:rPr>
              <w:t>3.2.2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Registration</w:t>
            </w:r>
            <w:r w:rsidR="003873B6">
              <w:rPr>
                <w:noProof/>
                <w:webHidden/>
              </w:rPr>
              <w:tab/>
            </w:r>
            <w:r w:rsidR="003873B6">
              <w:rPr>
                <w:noProof/>
                <w:webHidden/>
              </w:rPr>
              <w:fldChar w:fldCharType="begin"/>
            </w:r>
            <w:r w:rsidR="003873B6">
              <w:rPr>
                <w:noProof/>
                <w:webHidden/>
              </w:rPr>
              <w:instrText xml:space="preserve"> PAGEREF _Toc137078882 \h </w:instrText>
            </w:r>
            <w:r w:rsidR="003873B6">
              <w:rPr>
                <w:noProof/>
                <w:webHidden/>
              </w:rPr>
            </w:r>
            <w:r w:rsidR="003873B6">
              <w:rPr>
                <w:noProof/>
                <w:webHidden/>
              </w:rPr>
              <w:fldChar w:fldCharType="separate"/>
            </w:r>
            <w:r w:rsidR="003873B6">
              <w:rPr>
                <w:noProof/>
                <w:webHidden/>
              </w:rPr>
              <w:t>116</w:t>
            </w:r>
            <w:r w:rsidR="003873B6">
              <w:rPr>
                <w:noProof/>
                <w:webHidden/>
              </w:rPr>
              <w:fldChar w:fldCharType="end"/>
            </w:r>
          </w:hyperlink>
        </w:p>
        <w:p w14:paraId="3309FEA0" w14:textId="71809FD1" w:rsidR="003873B6" w:rsidRDefault="008C24FE">
          <w:pPr>
            <w:pStyle w:val="TOC3"/>
            <w:tabs>
              <w:tab w:val="left" w:pos="1320"/>
              <w:tab w:val="right" w:leader="dot" w:pos="9350"/>
            </w:tabs>
            <w:rPr>
              <w:rFonts w:eastAsiaTheme="minorEastAsia"/>
              <w:noProof/>
              <w:kern w:val="2"/>
              <w14:ligatures w14:val="standardContextual"/>
            </w:rPr>
          </w:pPr>
          <w:hyperlink w:anchor="_Toc137078883" w:history="1">
            <w:r w:rsidR="003873B6" w:rsidRPr="00D23686">
              <w:rPr>
                <w:rStyle w:val="Hyperlink"/>
                <w:rFonts w:ascii="Times New Roman" w:hAnsi="Times New Roman" w:cs="Times New Roman"/>
                <w:noProof/>
              </w:rPr>
              <w:t>3.2.3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Make the Request for Blood</w:t>
            </w:r>
            <w:r w:rsidR="003873B6">
              <w:rPr>
                <w:noProof/>
                <w:webHidden/>
              </w:rPr>
              <w:tab/>
            </w:r>
            <w:r w:rsidR="003873B6">
              <w:rPr>
                <w:noProof/>
                <w:webHidden/>
              </w:rPr>
              <w:fldChar w:fldCharType="begin"/>
            </w:r>
            <w:r w:rsidR="003873B6">
              <w:rPr>
                <w:noProof/>
                <w:webHidden/>
              </w:rPr>
              <w:instrText xml:space="preserve"> PAGEREF _Toc137078883 \h </w:instrText>
            </w:r>
            <w:r w:rsidR="003873B6">
              <w:rPr>
                <w:noProof/>
                <w:webHidden/>
              </w:rPr>
            </w:r>
            <w:r w:rsidR="003873B6">
              <w:rPr>
                <w:noProof/>
                <w:webHidden/>
              </w:rPr>
              <w:fldChar w:fldCharType="separate"/>
            </w:r>
            <w:r w:rsidR="003873B6">
              <w:rPr>
                <w:noProof/>
                <w:webHidden/>
              </w:rPr>
              <w:t>117</w:t>
            </w:r>
            <w:r w:rsidR="003873B6">
              <w:rPr>
                <w:noProof/>
                <w:webHidden/>
              </w:rPr>
              <w:fldChar w:fldCharType="end"/>
            </w:r>
          </w:hyperlink>
        </w:p>
        <w:p w14:paraId="217A1865" w14:textId="2053F5AC" w:rsidR="003873B6" w:rsidRDefault="008C24FE">
          <w:pPr>
            <w:pStyle w:val="TOC3"/>
            <w:tabs>
              <w:tab w:val="left" w:pos="1320"/>
              <w:tab w:val="right" w:leader="dot" w:pos="9350"/>
            </w:tabs>
            <w:rPr>
              <w:rFonts w:eastAsiaTheme="minorEastAsia"/>
              <w:noProof/>
              <w:kern w:val="2"/>
              <w14:ligatures w14:val="standardContextual"/>
            </w:rPr>
          </w:pPr>
          <w:hyperlink w:anchor="_Toc137078884" w:history="1">
            <w:r w:rsidR="003873B6" w:rsidRPr="00D23686">
              <w:rPr>
                <w:rStyle w:val="Hyperlink"/>
                <w:rFonts w:ascii="Times New Roman" w:hAnsi="Times New Roman" w:cs="Times New Roman"/>
                <w:noProof/>
              </w:rPr>
              <w:t>3.2.4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Donate Blood</w:t>
            </w:r>
            <w:r w:rsidR="003873B6">
              <w:rPr>
                <w:noProof/>
                <w:webHidden/>
              </w:rPr>
              <w:tab/>
            </w:r>
            <w:r w:rsidR="003873B6">
              <w:rPr>
                <w:noProof/>
                <w:webHidden/>
              </w:rPr>
              <w:fldChar w:fldCharType="begin"/>
            </w:r>
            <w:r w:rsidR="003873B6">
              <w:rPr>
                <w:noProof/>
                <w:webHidden/>
              </w:rPr>
              <w:instrText xml:space="preserve"> PAGEREF _Toc137078884 \h </w:instrText>
            </w:r>
            <w:r w:rsidR="003873B6">
              <w:rPr>
                <w:noProof/>
                <w:webHidden/>
              </w:rPr>
            </w:r>
            <w:r w:rsidR="003873B6">
              <w:rPr>
                <w:noProof/>
                <w:webHidden/>
              </w:rPr>
              <w:fldChar w:fldCharType="separate"/>
            </w:r>
            <w:r w:rsidR="003873B6">
              <w:rPr>
                <w:noProof/>
                <w:webHidden/>
              </w:rPr>
              <w:t>118</w:t>
            </w:r>
            <w:r w:rsidR="003873B6">
              <w:rPr>
                <w:noProof/>
                <w:webHidden/>
              </w:rPr>
              <w:fldChar w:fldCharType="end"/>
            </w:r>
          </w:hyperlink>
        </w:p>
        <w:p w14:paraId="64068D1E" w14:textId="6BFE3981" w:rsidR="003873B6" w:rsidRDefault="008C24FE">
          <w:pPr>
            <w:pStyle w:val="TOC3"/>
            <w:tabs>
              <w:tab w:val="left" w:pos="1320"/>
              <w:tab w:val="right" w:leader="dot" w:pos="9350"/>
            </w:tabs>
            <w:rPr>
              <w:rFonts w:eastAsiaTheme="minorEastAsia"/>
              <w:noProof/>
              <w:kern w:val="2"/>
              <w14:ligatures w14:val="standardContextual"/>
            </w:rPr>
          </w:pPr>
          <w:hyperlink w:anchor="_Toc137078885" w:history="1">
            <w:r w:rsidR="003873B6" w:rsidRPr="00D23686">
              <w:rPr>
                <w:rStyle w:val="Hyperlink"/>
                <w:rFonts w:ascii="Times New Roman" w:hAnsi="Times New Roman" w:cs="Times New Roman"/>
                <w:noProof/>
              </w:rPr>
              <w:t>3.2.5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Check Eligibility of User for Blood Donation</w:t>
            </w:r>
            <w:r w:rsidR="003873B6">
              <w:rPr>
                <w:noProof/>
                <w:webHidden/>
              </w:rPr>
              <w:tab/>
            </w:r>
            <w:r w:rsidR="003873B6">
              <w:rPr>
                <w:noProof/>
                <w:webHidden/>
              </w:rPr>
              <w:fldChar w:fldCharType="begin"/>
            </w:r>
            <w:r w:rsidR="003873B6">
              <w:rPr>
                <w:noProof/>
                <w:webHidden/>
              </w:rPr>
              <w:instrText xml:space="preserve"> PAGEREF _Toc137078885 \h </w:instrText>
            </w:r>
            <w:r w:rsidR="003873B6">
              <w:rPr>
                <w:noProof/>
                <w:webHidden/>
              </w:rPr>
            </w:r>
            <w:r w:rsidR="003873B6">
              <w:rPr>
                <w:noProof/>
                <w:webHidden/>
              </w:rPr>
              <w:fldChar w:fldCharType="separate"/>
            </w:r>
            <w:r w:rsidR="003873B6">
              <w:rPr>
                <w:noProof/>
                <w:webHidden/>
              </w:rPr>
              <w:t>119</w:t>
            </w:r>
            <w:r w:rsidR="003873B6">
              <w:rPr>
                <w:noProof/>
                <w:webHidden/>
              </w:rPr>
              <w:fldChar w:fldCharType="end"/>
            </w:r>
          </w:hyperlink>
        </w:p>
        <w:p w14:paraId="6A609B1A" w14:textId="16C7BC7C" w:rsidR="003873B6" w:rsidRDefault="008C24FE">
          <w:pPr>
            <w:pStyle w:val="TOC3"/>
            <w:tabs>
              <w:tab w:val="left" w:pos="1320"/>
              <w:tab w:val="right" w:leader="dot" w:pos="9350"/>
            </w:tabs>
            <w:rPr>
              <w:rFonts w:eastAsiaTheme="minorEastAsia"/>
              <w:noProof/>
              <w:kern w:val="2"/>
              <w14:ligatures w14:val="standardContextual"/>
            </w:rPr>
          </w:pPr>
          <w:hyperlink w:anchor="_Toc137078886" w:history="1">
            <w:r w:rsidR="003873B6" w:rsidRPr="00D23686">
              <w:rPr>
                <w:rStyle w:val="Hyperlink"/>
                <w:rFonts w:ascii="Times New Roman" w:hAnsi="Times New Roman" w:cs="Times New Roman"/>
                <w:noProof/>
              </w:rPr>
              <w:t>3.2.6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_Toc137078886 \h </w:instrText>
            </w:r>
            <w:r w:rsidR="003873B6">
              <w:rPr>
                <w:noProof/>
                <w:webHidden/>
              </w:rPr>
            </w:r>
            <w:r w:rsidR="003873B6">
              <w:rPr>
                <w:noProof/>
                <w:webHidden/>
              </w:rPr>
              <w:fldChar w:fldCharType="separate"/>
            </w:r>
            <w:r w:rsidR="003873B6">
              <w:rPr>
                <w:noProof/>
                <w:webHidden/>
              </w:rPr>
              <w:t>120</w:t>
            </w:r>
            <w:r w:rsidR="003873B6">
              <w:rPr>
                <w:noProof/>
                <w:webHidden/>
              </w:rPr>
              <w:fldChar w:fldCharType="end"/>
            </w:r>
          </w:hyperlink>
        </w:p>
        <w:p w14:paraId="172B212B" w14:textId="491B25DB" w:rsidR="003873B6" w:rsidRDefault="008C24FE">
          <w:pPr>
            <w:pStyle w:val="TOC3"/>
            <w:tabs>
              <w:tab w:val="left" w:pos="1320"/>
              <w:tab w:val="right" w:leader="dot" w:pos="9350"/>
            </w:tabs>
            <w:rPr>
              <w:rFonts w:eastAsiaTheme="minorEastAsia"/>
              <w:noProof/>
              <w:kern w:val="2"/>
              <w14:ligatures w14:val="standardContextual"/>
            </w:rPr>
          </w:pPr>
          <w:hyperlink w:anchor="_Toc137078887" w:history="1">
            <w:r w:rsidR="003873B6" w:rsidRPr="00D23686">
              <w:rPr>
                <w:rStyle w:val="Hyperlink"/>
                <w:rFonts w:ascii="Times New Roman" w:hAnsi="Times New Roman" w:cs="Times New Roman"/>
                <w:noProof/>
              </w:rPr>
              <w:t>3.2.7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Appointment Report</w:t>
            </w:r>
            <w:r w:rsidR="003873B6">
              <w:rPr>
                <w:noProof/>
                <w:webHidden/>
              </w:rPr>
              <w:tab/>
            </w:r>
            <w:r w:rsidR="003873B6">
              <w:rPr>
                <w:noProof/>
                <w:webHidden/>
              </w:rPr>
              <w:fldChar w:fldCharType="begin"/>
            </w:r>
            <w:r w:rsidR="003873B6">
              <w:rPr>
                <w:noProof/>
                <w:webHidden/>
              </w:rPr>
              <w:instrText xml:space="preserve"> PAGEREF _Toc137078887 \h </w:instrText>
            </w:r>
            <w:r w:rsidR="003873B6">
              <w:rPr>
                <w:noProof/>
                <w:webHidden/>
              </w:rPr>
            </w:r>
            <w:r w:rsidR="003873B6">
              <w:rPr>
                <w:noProof/>
                <w:webHidden/>
              </w:rPr>
              <w:fldChar w:fldCharType="separate"/>
            </w:r>
            <w:r w:rsidR="003873B6">
              <w:rPr>
                <w:noProof/>
                <w:webHidden/>
              </w:rPr>
              <w:t>121</w:t>
            </w:r>
            <w:r w:rsidR="003873B6">
              <w:rPr>
                <w:noProof/>
                <w:webHidden/>
              </w:rPr>
              <w:fldChar w:fldCharType="end"/>
            </w:r>
          </w:hyperlink>
        </w:p>
        <w:p w14:paraId="6CA43799" w14:textId="31DBA004" w:rsidR="003873B6" w:rsidRDefault="008C24FE">
          <w:pPr>
            <w:pStyle w:val="TOC3"/>
            <w:tabs>
              <w:tab w:val="left" w:pos="1320"/>
              <w:tab w:val="right" w:leader="dot" w:pos="9350"/>
            </w:tabs>
            <w:rPr>
              <w:rFonts w:eastAsiaTheme="minorEastAsia"/>
              <w:noProof/>
              <w:kern w:val="2"/>
              <w14:ligatures w14:val="standardContextual"/>
            </w:rPr>
          </w:pPr>
          <w:hyperlink w:anchor="_Toc137078888" w:history="1">
            <w:r w:rsidR="003873B6" w:rsidRPr="00D23686">
              <w:rPr>
                <w:rStyle w:val="Hyperlink"/>
                <w:rFonts w:ascii="Times New Roman" w:hAnsi="Times New Roman" w:cs="Times New Roman"/>
                <w:noProof/>
              </w:rPr>
              <w:t>3.2.8</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Display User Profile</w:t>
            </w:r>
            <w:r w:rsidR="003873B6">
              <w:rPr>
                <w:noProof/>
                <w:webHidden/>
              </w:rPr>
              <w:tab/>
            </w:r>
            <w:r w:rsidR="003873B6">
              <w:rPr>
                <w:noProof/>
                <w:webHidden/>
              </w:rPr>
              <w:fldChar w:fldCharType="begin"/>
            </w:r>
            <w:r w:rsidR="003873B6">
              <w:rPr>
                <w:noProof/>
                <w:webHidden/>
              </w:rPr>
              <w:instrText xml:space="preserve"> PAGEREF _Toc137078888 \h </w:instrText>
            </w:r>
            <w:r w:rsidR="003873B6">
              <w:rPr>
                <w:noProof/>
                <w:webHidden/>
              </w:rPr>
            </w:r>
            <w:r w:rsidR="003873B6">
              <w:rPr>
                <w:noProof/>
                <w:webHidden/>
              </w:rPr>
              <w:fldChar w:fldCharType="separate"/>
            </w:r>
            <w:r w:rsidR="003873B6">
              <w:rPr>
                <w:noProof/>
                <w:webHidden/>
              </w:rPr>
              <w:t>122</w:t>
            </w:r>
            <w:r w:rsidR="003873B6">
              <w:rPr>
                <w:noProof/>
                <w:webHidden/>
              </w:rPr>
              <w:fldChar w:fldCharType="end"/>
            </w:r>
          </w:hyperlink>
        </w:p>
        <w:p w14:paraId="72F5E5A2" w14:textId="423C6208" w:rsidR="003873B6" w:rsidRDefault="008C24FE">
          <w:pPr>
            <w:pStyle w:val="TOC3"/>
            <w:tabs>
              <w:tab w:val="left" w:pos="1320"/>
              <w:tab w:val="right" w:leader="dot" w:pos="9350"/>
            </w:tabs>
            <w:rPr>
              <w:rFonts w:eastAsiaTheme="minorEastAsia"/>
              <w:noProof/>
              <w:kern w:val="2"/>
              <w14:ligatures w14:val="standardContextual"/>
            </w:rPr>
          </w:pPr>
          <w:hyperlink w:anchor="_Toc137078889" w:history="1">
            <w:r w:rsidR="003873B6" w:rsidRPr="00D23686">
              <w:rPr>
                <w:rStyle w:val="Hyperlink"/>
                <w:rFonts w:ascii="Times New Roman" w:hAnsi="Times New Roman" w:cs="Times New Roman"/>
                <w:noProof/>
              </w:rPr>
              <w:t>3.2.9</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View Blood Requests</w:t>
            </w:r>
            <w:r w:rsidR="003873B6">
              <w:rPr>
                <w:noProof/>
                <w:webHidden/>
              </w:rPr>
              <w:tab/>
            </w:r>
            <w:r w:rsidR="003873B6">
              <w:rPr>
                <w:noProof/>
                <w:webHidden/>
              </w:rPr>
              <w:fldChar w:fldCharType="begin"/>
            </w:r>
            <w:r w:rsidR="003873B6">
              <w:rPr>
                <w:noProof/>
                <w:webHidden/>
              </w:rPr>
              <w:instrText xml:space="preserve"> PAGEREF _Toc137078889 \h </w:instrText>
            </w:r>
            <w:r w:rsidR="003873B6">
              <w:rPr>
                <w:noProof/>
                <w:webHidden/>
              </w:rPr>
            </w:r>
            <w:r w:rsidR="003873B6">
              <w:rPr>
                <w:noProof/>
                <w:webHidden/>
              </w:rPr>
              <w:fldChar w:fldCharType="separate"/>
            </w:r>
            <w:r w:rsidR="003873B6">
              <w:rPr>
                <w:noProof/>
                <w:webHidden/>
              </w:rPr>
              <w:t>123</w:t>
            </w:r>
            <w:r w:rsidR="003873B6">
              <w:rPr>
                <w:noProof/>
                <w:webHidden/>
              </w:rPr>
              <w:fldChar w:fldCharType="end"/>
            </w:r>
          </w:hyperlink>
        </w:p>
        <w:p w14:paraId="5E777E32" w14:textId="4D74A81C" w:rsidR="003873B6" w:rsidRDefault="008C24FE">
          <w:pPr>
            <w:pStyle w:val="TOC3"/>
            <w:tabs>
              <w:tab w:val="left" w:pos="1320"/>
              <w:tab w:val="right" w:leader="dot" w:pos="9350"/>
            </w:tabs>
            <w:rPr>
              <w:rFonts w:eastAsiaTheme="minorEastAsia"/>
              <w:noProof/>
              <w:kern w:val="2"/>
              <w14:ligatures w14:val="standardContextual"/>
            </w:rPr>
          </w:pPr>
          <w:hyperlink w:anchor="_Toc137078890" w:history="1">
            <w:r w:rsidR="003873B6" w:rsidRPr="00D23686">
              <w:rPr>
                <w:rStyle w:val="Hyperlink"/>
                <w:rFonts w:ascii="Times New Roman" w:hAnsi="Times New Roman" w:cs="Times New Roman"/>
                <w:noProof/>
              </w:rPr>
              <w:t>3.2.10</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Personal Information</w:t>
            </w:r>
            <w:r w:rsidR="003873B6">
              <w:rPr>
                <w:noProof/>
                <w:webHidden/>
              </w:rPr>
              <w:tab/>
            </w:r>
            <w:r w:rsidR="003873B6">
              <w:rPr>
                <w:noProof/>
                <w:webHidden/>
              </w:rPr>
              <w:fldChar w:fldCharType="begin"/>
            </w:r>
            <w:r w:rsidR="003873B6">
              <w:rPr>
                <w:noProof/>
                <w:webHidden/>
              </w:rPr>
              <w:instrText xml:space="preserve"> PAGEREF _Toc137078890 \h </w:instrText>
            </w:r>
            <w:r w:rsidR="003873B6">
              <w:rPr>
                <w:noProof/>
                <w:webHidden/>
              </w:rPr>
            </w:r>
            <w:r w:rsidR="003873B6">
              <w:rPr>
                <w:noProof/>
                <w:webHidden/>
              </w:rPr>
              <w:fldChar w:fldCharType="separate"/>
            </w:r>
            <w:r w:rsidR="003873B6">
              <w:rPr>
                <w:noProof/>
                <w:webHidden/>
              </w:rPr>
              <w:t>124</w:t>
            </w:r>
            <w:r w:rsidR="003873B6">
              <w:rPr>
                <w:noProof/>
                <w:webHidden/>
              </w:rPr>
              <w:fldChar w:fldCharType="end"/>
            </w:r>
          </w:hyperlink>
        </w:p>
        <w:p w14:paraId="2931383B" w14:textId="0C63929A" w:rsidR="003873B6" w:rsidRDefault="008C24FE">
          <w:pPr>
            <w:pStyle w:val="TOC3"/>
            <w:tabs>
              <w:tab w:val="left" w:pos="1320"/>
              <w:tab w:val="right" w:leader="dot" w:pos="9350"/>
            </w:tabs>
            <w:rPr>
              <w:rFonts w:eastAsiaTheme="minorEastAsia"/>
              <w:noProof/>
              <w:kern w:val="2"/>
              <w14:ligatures w14:val="standardContextual"/>
            </w:rPr>
          </w:pPr>
          <w:hyperlink w:anchor="_Toc137078891" w:history="1">
            <w:r w:rsidR="003873B6" w:rsidRPr="00D23686">
              <w:rPr>
                <w:rStyle w:val="Hyperlink"/>
                <w:rFonts w:ascii="Times New Roman" w:hAnsi="Times New Roman" w:cs="Times New Roman"/>
                <w:noProof/>
              </w:rPr>
              <w:t>3.2.11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Delete Personal Information</w:t>
            </w:r>
            <w:r w:rsidR="003873B6">
              <w:rPr>
                <w:noProof/>
                <w:webHidden/>
              </w:rPr>
              <w:tab/>
            </w:r>
            <w:r w:rsidR="003873B6">
              <w:rPr>
                <w:noProof/>
                <w:webHidden/>
              </w:rPr>
              <w:fldChar w:fldCharType="begin"/>
            </w:r>
            <w:r w:rsidR="003873B6">
              <w:rPr>
                <w:noProof/>
                <w:webHidden/>
              </w:rPr>
              <w:instrText xml:space="preserve"> PAGEREF _Toc137078891 \h </w:instrText>
            </w:r>
            <w:r w:rsidR="003873B6">
              <w:rPr>
                <w:noProof/>
                <w:webHidden/>
              </w:rPr>
            </w:r>
            <w:r w:rsidR="003873B6">
              <w:rPr>
                <w:noProof/>
                <w:webHidden/>
              </w:rPr>
              <w:fldChar w:fldCharType="separate"/>
            </w:r>
            <w:r w:rsidR="003873B6">
              <w:rPr>
                <w:noProof/>
                <w:webHidden/>
              </w:rPr>
              <w:t>125</w:t>
            </w:r>
            <w:r w:rsidR="003873B6">
              <w:rPr>
                <w:noProof/>
                <w:webHidden/>
              </w:rPr>
              <w:fldChar w:fldCharType="end"/>
            </w:r>
          </w:hyperlink>
        </w:p>
        <w:p w14:paraId="6046F0C5" w14:textId="2325836E" w:rsidR="003873B6" w:rsidRDefault="008C24FE">
          <w:pPr>
            <w:pStyle w:val="TOC3"/>
            <w:tabs>
              <w:tab w:val="left" w:pos="1320"/>
              <w:tab w:val="right" w:leader="dot" w:pos="9350"/>
            </w:tabs>
            <w:rPr>
              <w:rFonts w:eastAsiaTheme="minorEastAsia"/>
              <w:noProof/>
              <w:kern w:val="2"/>
              <w14:ligatures w14:val="standardContextual"/>
            </w:rPr>
          </w:pPr>
          <w:hyperlink w:anchor="_Toc137078892" w:history="1">
            <w:r w:rsidR="003873B6" w:rsidRPr="00D23686">
              <w:rPr>
                <w:rStyle w:val="Hyperlink"/>
                <w:rFonts w:ascii="Times New Roman" w:hAnsi="Times New Roman" w:cs="Times New Roman"/>
                <w:noProof/>
              </w:rPr>
              <w:t>3.2.12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Get User Feedback</w:t>
            </w:r>
            <w:r w:rsidR="003873B6">
              <w:rPr>
                <w:noProof/>
                <w:webHidden/>
              </w:rPr>
              <w:tab/>
            </w:r>
            <w:r w:rsidR="003873B6">
              <w:rPr>
                <w:noProof/>
                <w:webHidden/>
              </w:rPr>
              <w:fldChar w:fldCharType="begin"/>
            </w:r>
            <w:r w:rsidR="003873B6">
              <w:rPr>
                <w:noProof/>
                <w:webHidden/>
              </w:rPr>
              <w:instrText xml:space="preserve"> PAGEREF _Toc137078892 \h </w:instrText>
            </w:r>
            <w:r w:rsidR="003873B6">
              <w:rPr>
                <w:noProof/>
                <w:webHidden/>
              </w:rPr>
            </w:r>
            <w:r w:rsidR="003873B6">
              <w:rPr>
                <w:noProof/>
                <w:webHidden/>
              </w:rPr>
              <w:fldChar w:fldCharType="separate"/>
            </w:r>
            <w:r w:rsidR="003873B6">
              <w:rPr>
                <w:noProof/>
                <w:webHidden/>
              </w:rPr>
              <w:t>126</w:t>
            </w:r>
            <w:r w:rsidR="003873B6">
              <w:rPr>
                <w:noProof/>
                <w:webHidden/>
              </w:rPr>
              <w:fldChar w:fldCharType="end"/>
            </w:r>
          </w:hyperlink>
        </w:p>
        <w:p w14:paraId="1C8F9E65" w14:textId="66448F69" w:rsidR="003873B6" w:rsidRDefault="008C24FE">
          <w:pPr>
            <w:pStyle w:val="TOC3"/>
            <w:tabs>
              <w:tab w:val="left" w:pos="1320"/>
              <w:tab w:val="right" w:leader="dot" w:pos="9350"/>
            </w:tabs>
            <w:rPr>
              <w:rFonts w:eastAsiaTheme="minorEastAsia"/>
              <w:noProof/>
              <w:kern w:val="2"/>
              <w14:ligatures w14:val="standardContextual"/>
            </w:rPr>
          </w:pPr>
          <w:hyperlink w:anchor="_Toc137078893" w:history="1">
            <w:r w:rsidR="003873B6" w:rsidRPr="00D23686">
              <w:rPr>
                <w:rStyle w:val="Hyperlink"/>
                <w:rFonts w:ascii="Times New Roman" w:hAnsi="Times New Roman" w:cs="Times New Roman"/>
                <w:noProof/>
              </w:rPr>
              <w:t>3.2.13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Add User Information</w:t>
            </w:r>
            <w:r w:rsidR="003873B6">
              <w:rPr>
                <w:noProof/>
                <w:webHidden/>
              </w:rPr>
              <w:tab/>
            </w:r>
            <w:r w:rsidR="003873B6">
              <w:rPr>
                <w:noProof/>
                <w:webHidden/>
              </w:rPr>
              <w:fldChar w:fldCharType="begin"/>
            </w:r>
            <w:r w:rsidR="003873B6">
              <w:rPr>
                <w:noProof/>
                <w:webHidden/>
              </w:rPr>
              <w:instrText xml:space="preserve"> PAGEREF _Toc137078893 \h </w:instrText>
            </w:r>
            <w:r w:rsidR="003873B6">
              <w:rPr>
                <w:noProof/>
                <w:webHidden/>
              </w:rPr>
            </w:r>
            <w:r w:rsidR="003873B6">
              <w:rPr>
                <w:noProof/>
                <w:webHidden/>
              </w:rPr>
              <w:fldChar w:fldCharType="separate"/>
            </w:r>
            <w:r w:rsidR="003873B6">
              <w:rPr>
                <w:noProof/>
                <w:webHidden/>
              </w:rPr>
              <w:t>127</w:t>
            </w:r>
            <w:r w:rsidR="003873B6">
              <w:rPr>
                <w:noProof/>
                <w:webHidden/>
              </w:rPr>
              <w:fldChar w:fldCharType="end"/>
            </w:r>
          </w:hyperlink>
        </w:p>
        <w:p w14:paraId="4CBC4096" w14:textId="11ECD8C0" w:rsidR="003873B6" w:rsidRDefault="008C24FE">
          <w:pPr>
            <w:pStyle w:val="TOC3"/>
            <w:tabs>
              <w:tab w:val="left" w:pos="1320"/>
              <w:tab w:val="right" w:leader="dot" w:pos="9350"/>
            </w:tabs>
            <w:rPr>
              <w:rFonts w:eastAsiaTheme="minorEastAsia"/>
              <w:noProof/>
              <w:kern w:val="2"/>
              <w14:ligatures w14:val="standardContextual"/>
            </w:rPr>
          </w:pPr>
          <w:hyperlink w:anchor="_Toc137078894" w:history="1">
            <w:r w:rsidR="003873B6" w:rsidRPr="00D23686">
              <w:rPr>
                <w:rStyle w:val="Hyperlink"/>
                <w:rFonts w:ascii="Times New Roman" w:hAnsi="Times New Roman" w:cs="Times New Roman"/>
                <w:noProof/>
              </w:rPr>
              <w:t>3.2.14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Report on Blood Stocks</w:t>
            </w:r>
            <w:r w:rsidR="003873B6">
              <w:rPr>
                <w:noProof/>
                <w:webHidden/>
              </w:rPr>
              <w:tab/>
            </w:r>
            <w:r w:rsidR="003873B6">
              <w:rPr>
                <w:noProof/>
                <w:webHidden/>
              </w:rPr>
              <w:fldChar w:fldCharType="begin"/>
            </w:r>
            <w:r w:rsidR="003873B6">
              <w:rPr>
                <w:noProof/>
                <w:webHidden/>
              </w:rPr>
              <w:instrText xml:space="preserve"> PAGEREF _Toc137078894 \h </w:instrText>
            </w:r>
            <w:r w:rsidR="003873B6">
              <w:rPr>
                <w:noProof/>
                <w:webHidden/>
              </w:rPr>
            </w:r>
            <w:r w:rsidR="003873B6">
              <w:rPr>
                <w:noProof/>
                <w:webHidden/>
              </w:rPr>
              <w:fldChar w:fldCharType="separate"/>
            </w:r>
            <w:r w:rsidR="003873B6">
              <w:rPr>
                <w:noProof/>
                <w:webHidden/>
              </w:rPr>
              <w:t>128</w:t>
            </w:r>
            <w:r w:rsidR="003873B6">
              <w:rPr>
                <w:noProof/>
                <w:webHidden/>
              </w:rPr>
              <w:fldChar w:fldCharType="end"/>
            </w:r>
          </w:hyperlink>
        </w:p>
        <w:p w14:paraId="6D06A7A9" w14:textId="5A6979CC" w:rsidR="003873B6" w:rsidRDefault="008C24FE">
          <w:pPr>
            <w:pStyle w:val="TOC3"/>
            <w:tabs>
              <w:tab w:val="left" w:pos="1320"/>
              <w:tab w:val="right" w:leader="dot" w:pos="9350"/>
            </w:tabs>
            <w:rPr>
              <w:rFonts w:eastAsiaTheme="minorEastAsia"/>
              <w:noProof/>
              <w:kern w:val="2"/>
              <w14:ligatures w14:val="standardContextual"/>
            </w:rPr>
          </w:pPr>
          <w:hyperlink w:anchor="_Toc137078895" w:history="1">
            <w:r w:rsidR="003873B6" w:rsidRPr="00D23686">
              <w:rPr>
                <w:rStyle w:val="Hyperlink"/>
                <w:rFonts w:ascii="Times New Roman" w:hAnsi="Times New Roman" w:cs="Times New Roman"/>
                <w:noProof/>
              </w:rPr>
              <w:t>3.2.15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Blood Stock</w:t>
            </w:r>
            <w:r w:rsidR="003873B6">
              <w:rPr>
                <w:noProof/>
                <w:webHidden/>
              </w:rPr>
              <w:tab/>
            </w:r>
            <w:r w:rsidR="003873B6">
              <w:rPr>
                <w:noProof/>
                <w:webHidden/>
              </w:rPr>
              <w:fldChar w:fldCharType="begin"/>
            </w:r>
            <w:r w:rsidR="003873B6">
              <w:rPr>
                <w:noProof/>
                <w:webHidden/>
              </w:rPr>
              <w:instrText xml:space="preserve"> PAGEREF _Toc137078895 \h </w:instrText>
            </w:r>
            <w:r w:rsidR="003873B6">
              <w:rPr>
                <w:noProof/>
                <w:webHidden/>
              </w:rPr>
            </w:r>
            <w:r w:rsidR="003873B6">
              <w:rPr>
                <w:noProof/>
                <w:webHidden/>
              </w:rPr>
              <w:fldChar w:fldCharType="separate"/>
            </w:r>
            <w:r w:rsidR="003873B6">
              <w:rPr>
                <w:noProof/>
                <w:webHidden/>
              </w:rPr>
              <w:t>129</w:t>
            </w:r>
            <w:r w:rsidR="003873B6">
              <w:rPr>
                <w:noProof/>
                <w:webHidden/>
              </w:rPr>
              <w:fldChar w:fldCharType="end"/>
            </w:r>
          </w:hyperlink>
        </w:p>
        <w:p w14:paraId="335AF130" w14:textId="20E20B97" w:rsidR="003873B6" w:rsidRDefault="008C24FE">
          <w:pPr>
            <w:pStyle w:val="TOC3"/>
            <w:tabs>
              <w:tab w:val="left" w:pos="1320"/>
              <w:tab w:val="right" w:leader="dot" w:pos="9350"/>
            </w:tabs>
            <w:rPr>
              <w:rFonts w:eastAsiaTheme="minorEastAsia"/>
              <w:noProof/>
              <w:kern w:val="2"/>
              <w14:ligatures w14:val="standardContextual"/>
            </w:rPr>
          </w:pPr>
          <w:hyperlink w:anchor="_Toc137078896" w:history="1">
            <w:r w:rsidR="003873B6" w:rsidRPr="00D23686">
              <w:rPr>
                <w:rStyle w:val="Hyperlink"/>
                <w:rFonts w:ascii="Times New Roman" w:hAnsi="Times New Roman" w:cs="Times New Roman"/>
                <w:noProof/>
              </w:rPr>
              <w:t>3.2.16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Download Weekly/Monthly Appointment Report</w:t>
            </w:r>
            <w:r w:rsidR="003873B6">
              <w:rPr>
                <w:noProof/>
                <w:webHidden/>
              </w:rPr>
              <w:tab/>
            </w:r>
            <w:r w:rsidR="003873B6">
              <w:rPr>
                <w:noProof/>
                <w:webHidden/>
              </w:rPr>
              <w:fldChar w:fldCharType="begin"/>
            </w:r>
            <w:r w:rsidR="003873B6">
              <w:rPr>
                <w:noProof/>
                <w:webHidden/>
              </w:rPr>
              <w:instrText xml:space="preserve"> PAGEREF _Toc137078896 \h </w:instrText>
            </w:r>
            <w:r w:rsidR="003873B6">
              <w:rPr>
                <w:noProof/>
                <w:webHidden/>
              </w:rPr>
            </w:r>
            <w:r w:rsidR="003873B6">
              <w:rPr>
                <w:noProof/>
                <w:webHidden/>
              </w:rPr>
              <w:fldChar w:fldCharType="separate"/>
            </w:r>
            <w:r w:rsidR="003873B6">
              <w:rPr>
                <w:noProof/>
                <w:webHidden/>
              </w:rPr>
              <w:t>130</w:t>
            </w:r>
            <w:r w:rsidR="003873B6">
              <w:rPr>
                <w:noProof/>
                <w:webHidden/>
              </w:rPr>
              <w:fldChar w:fldCharType="end"/>
            </w:r>
          </w:hyperlink>
        </w:p>
        <w:p w14:paraId="42E37C67" w14:textId="3698ECAE" w:rsidR="003873B6" w:rsidRDefault="008C24FE">
          <w:pPr>
            <w:pStyle w:val="TOC3"/>
            <w:tabs>
              <w:tab w:val="left" w:pos="1320"/>
              <w:tab w:val="right" w:leader="dot" w:pos="9350"/>
            </w:tabs>
            <w:rPr>
              <w:rFonts w:eastAsiaTheme="minorEastAsia"/>
              <w:noProof/>
              <w:kern w:val="2"/>
              <w14:ligatures w14:val="standardContextual"/>
            </w:rPr>
          </w:pPr>
          <w:hyperlink w:anchor="_Toc137078897" w:history="1">
            <w:r w:rsidR="003873B6" w:rsidRPr="00D23686">
              <w:rPr>
                <w:rStyle w:val="Hyperlink"/>
                <w:rFonts w:ascii="Times New Roman" w:hAnsi="Times New Roman" w:cs="Times New Roman"/>
                <w:noProof/>
              </w:rPr>
              <w:t>3.2.17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_Toc137078897 \h </w:instrText>
            </w:r>
            <w:r w:rsidR="003873B6">
              <w:rPr>
                <w:noProof/>
                <w:webHidden/>
              </w:rPr>
            </w:r>
            <w:r w:rsidR="003873B6">
              <w:rPr>
                <w:noProof/>
                <w:webHidden/>
              </w:rPr>
              <w:fldChar w:fldCharType="separate"/>
            </w:r>
            <w:r w:rsidR="003873B6">
              <w:rPr>
                <w:noProof/>
                <w:webHidden/>
              </w:rPr>
              <w:t>131</w:t>
            </w:r>
            <w:r w:rsidR="003873B6">
              <w:rPr>
                <w:noProof/>
                <w:webHidden/>
              </w:rPr>
              <w:fldChar w:fldCharType="end"/>
            </w:r>
          </w:hyperlink>
        </w:p>
        <w:p w14:paraId="2C285D93" w14:textId="533B7198" w:rsidR="003873B6" w:rsidRDefault="008C24FE">
          <w:pPr>
            <w:pStyle w:val="TOC3"/>
            <w:tabs>
              <w:tab w:val="left" w:pos="1320"/>
              <w:tab w:val="right" w:leader="dot" w:pos="9350"/>
            </w:tabs>
            <w:rPr>
              <w:rFonts w:eastAsiaTheme="minorEastAsia"/>
              <w:noProof/>
              <w:kern w:val="2"/>
              <w14:ligatures w14:val="standardContextual"/>
            </w:rPr>
          </w:pPr>
          <w:hyperlink w:anchor="_Toc137078898" w:history="1">
            <w:r w:rsidR="003873B6" w:rsidRPr="00D23686">
              <w:rPr>
                <w:rStyle w:val="Hyperlink"/>
                <w:noProof/>
              </w:rPr>
              <w:t>3.2.18</w:t>
            </w:r>
            <w:r w:rsidR="003873B6">
              <w:rPr>
                <w:rFonts w:eastAsiaTheme="minorEastAsia"/>
                <w:noProof/>
                <w:kern w:val="2"/>
                <w14:ligatures w14:val="standardContextual"/>
              </w:rPr>
              <w:tab/>
            </w:r>
            <w:r w:rsidR="003873B6" w:rsidRPr="00D23686">
              <w:rPr>
                <w:rStyle w:val="Hyperlink"/>
                <w:noProof/>
              </w:rPr>
              <w:t>Add News</w:t>
            </w:r>
            <w:r w:rsidR="003873B6">
              <w:rPr>
                <w:noProof/>
                <w:webHidden/>
              </w:rPr>
              <w:tab/>
            </w:r>
            <w:r w:rsidR="003873B6">
              <w:rPr>
                <w:noProof/>
                <w:webHidden/>
              </w:rPr>
              <w:fldChar w:fldCharType="begin"/>
            </w:r>
            <w:r w:rsidR="003873B6">
              <w:rPr>
                <w:noProof/>
                <w:webHidden/>
              </w:rPr>
              <w:instrText xml:space="preserve"> PAGEREF _Toc137078898 \h </w:instrText>
            </w:r>
            <w:r w:rsidR="003873B6">
              <w:rPr>
                <w:noProof/>
                <w:webHidden/>
              </w:rPr>
            </w:r>
            <w:r w:rsidR="003873B6">
              <w:rPr>
                <w:noProof/>
                <w:webHidden/>
              </w:rPr>
              <w:fldChar w:fldCharType="separate"/>
            </w:r>
            <w:r w:rsidR="003873B6">
              <w:rPr>
                <w:noProof/>
                <w:webHidden/>
              </w:rPr>
              <w:t>132</w:t>
            </w:r>
            <w:r w:rsidR="003873B6">
              <w:rPr>
                <w:noProof/>
                <w:webHidden/>
              </w:rPr>
              <w:fldChar w:fldCharType="end"/>
            </w:r>
          </w:hyperlink>
        </w:p>
        <w:p w14:paraId="239AA84C" w14:textId="761D5679" w:rsidR="003873B6" w:rsidRDefault="008C24FE">
          <w:pPr>
            <w:pStyle w:val="TOC3"/>
            <w:tabs>
              <w:tab w:val="left" w:pos="1320"/>
              <w:tab w:val="right" w:leader="dot" w:pos="9350"/>
            </w:tabs>
            <w:rPr>
              <w:rFonts w:eastAsiaTheme="minorEastAsia"/>
              <w:noProof/>
              <w:kern w:val="2"/>
              <w14:ligatures w14:val="standardContextual"/>
            </w:rPr>
          </w:pPr>
          <w:hyperlink w:anchor="_Toc137078899" w:history="1">
            <w:r w:rsidR="003873B6" w:rsidRPr="00D23686">
              <w:rPr>
                <w:rStyle w:val="Hyperlink"/>
                <w:noProof/>
              </w:rPr>
              <w:t>3.2.19</w:t>
            </w:r>
            <w:r w:rsidR="003873B6">
              <w:rPr>
                <w:rFonts w:eastAsiaTheme="minorEastAsia"/>
                <w:noProof/>
                <w:kern w:val="2"/>
                <w14:ligatures w14:val="standardContextual"/>
              </w:rPr>
              <w:tab/>
            </w:r>
            <w:r w:rsidR="003873B6" w:rsidRPr="00D23686">
              <w:rPr>
                <w:rStyle w:val="Hyperlink"/>
                <w:noProof/>
              </w:rPr>
              <w:t>Manage Job Posts</w:t>
            </w:r>
            <w:r w:rsidR="003873B6">
              <w:rPr>
                <w:noProof/>
                <w:webHidden/>
              </w:rPr>
              <w:tab/>
            </w:r>
            <w:r w:rsidR="003873B6">
              <w:rPr>
                <w:noProof/>
                <w:webHidden/>
              </w:rPr>
              <w:fldChar w:fldCharType="begin"/>
            </w:r>
            <w:r w:rsidR="003873B6">
              <w:rPr>
                <w:noProof/>
                <w:webHidden/>
              </w:rPr>
              <w:instrText xml:space="preserve"> PAGEREF _Toc137078899 \h </w:instrText>
            </w:r>
            <w:r w:rsidR="003873B6">
              <w:rPr>
                <w:noProof/>
                <w:webHidden/>
              </w:rPr>
            </w:r>
            <w:r w:rsidR="003873B6">
              <w:rPr>
                <w:noProof/>
                <w:webHidden/>
              </w:rPr>
              <w:fldChar w:fldCharType="separate"/>
            </w:r>
            <w:r w:rsidR="003873B6">
              <w:rPr>
                <w:noProof/>
                <w:webHidden/>
              </w:rPr>
              <w:t>133</w:t>
            </w:r>
            <w:r w:rsidR="003873B6">
              <w:rPr>
                <w:noProof/>
                <w:webHidden/>
              </w:rPr>
              <w:fldChar w:fldCharType="end"/>
            </w:r>
          </w:hyperlink>
        </w:p>
        <w:p w14:paraId="7F37218E" w14:textId="10E61D07" w:rsidR="003873B6" w:rsidRDefault="008C24FE">
          <w:pPr>
            <w:pStyle w:val="TOC3"/>
            <w:tabs>
              <w:tab w:val="left" w:pos="1320"/>
              <w:tab w:val="right" w:leader="dot" w:pos="9350"/>
            </w:tabs>
            <w:rPr>
              <w:rFonts w:eastAsiaTheme="minorEastAsia"/>
              <w:noProof/>
              <w:kern w:val="2"/>
              <w14:ligatures w14:val="standardContextual"/>
            </w:rPr>
          </w:pPr>
          <w:hyperlink w:anchor="_Toc137078900" w:history="1">
            <w:r w:rsidR="003873B6" w:rsidRPr="00D23686">
              <w:rPr>
                <w:rStyle w:val="Hyperlink"/>
                <w:noProof/>
              </w:rPr>
              <w:t>3.2.20</w:t>
            </w:r>
            <w:r w:rsidR="003873B6">
              <w:rPr>
                <w:rFonts w:eastAsiaTheme="minorEastAsia"/>
                <w:noProof/>
                <w:kern w:val="2"/>
                <w14:ligatures w14:val="standardContextual"/>
              </w:rPr>
              <w:tab/>
            </w:r>
            <w:r w:rsidR="003873B6" w:rsidRPr="00D23686">
              <w:rPr>
                <w:rStyle w:val="Hyperlink"/>
                <w:noProof/>
              </w:rPr>
              <w:t>Manage Campaigns</w:t>
            </w:r>
            <w:r w:rsidR="003873B6">
              <w:rPr>
                <w:noProof/>
                <w:webHidden/>
              </w:rPr>
              <w:tab/>
            </w:r>
            <w:r w:rsidR="003873B6">
              <w:rPr>
                <w:noProof/>
                <w:webHidden/>
              </w:rPr>
              <w:fldChar w:fldCharType="begin"/>
            </w:r>
            <w:r w:rsidR="003873B6">
              <w:rPr>
                <w:noProof/>
                <w:webHidden/>
              </w:rPr>
              <w:instrText xml:space="preserve"> PAGEREF _Toc137078900 \h </w:instrText>
            </w:r>
            <w:r w:rsidR="003873B6">
              <w:rPr>
                <w:noProof/>
                <w:webHidden/>
              </w:rPr>
            </w:r>
            <w:r w:rsidR="003873B6">
              <w:rPr>
                <w:noProof/>
                <w:webHidden/>
              </w:rPr>
              <w:fldChar w:fldCharType="separate"/>
            </w:r>
            <w:r w:rsidR="003873B6">
              <w:rPr>
                <w:noProof/>
                <w:webHidden/>
              </w:rPr>
              <w:t>134</w:t>
            </w:r>
            <w:r w:rsidR="003873B6">
              <w:rPr>
                <w:noProof/>
                <w:webHidden/>
              </w:rPr>
              <w:fldChar w:fldCharType="end"/>
            </w:r>
          </w:hyperlink>
        </w:p>
        <w:p w14:paraId="010F3C67" w14:textId="0360DD3F" w:rsidR="003873B6" w:rsidRDefault="008C24FE">
          <w:pPr>
            <w:pStyle w:val="TOC3"/>
            <w:tabs>
              <w:tab w:val="left" w:pos="1320"/>
              <w:tab w:val="right" w:leader="dot" w:pos="9350"/>
            </w:tabs>
            <w:rPr>
              <w:rFonts w:eastAsiaTheme="minorEastAsia"/>
              <w:noProof/>
              <w:kern w:val="2"/>
              <w14:ligatures w14:val="standardContextual"/>
            </w:rPr>
          </w:pPr>
          <w:hyperlink w:anchor="_Toc137078901" w:history="1">
            <w:r w:rsidR="003873B6" w:rsidRPr="00D23686">
              <w:rPr>
                <w:rStyle w:val="Hyperlink"/>
                <w:noProof/>
              </w:rPr>
              <w:t>3.2.21</w:t>
            </w:r>
            <w:r w:rsidR="003873B6">
              <w:rPr>
                <w:rFonts w:eastAsiaTheme="minorEastAsia"/>
                <w:noProof/>
                <w:kern w:val="2"/>
                <w14:ligatures w14:val="standardContextual"/>
              </w:rPr>
              <w:tab/>
            </w:r>
            <w:r w:rsidR="003873B6" w:rsidRPr="00D23686">
              <w:rPr>
                <w:rStyle w:val="Hyperlink"/>
                <w:noProof/>
              </w:rPr>
              <w:t>Manage Financial Donations</w:t>
            </w:r>
            <w:r w:rsidR="003873B6">
              <w:rPr>
                <w:noProof/>
                <w:webHidden/>
              </w:rPr>
              <w:tab/>
            </w:r>
            <w:r w:rsidR="003873B6">
              <w:rPr>
                <w:noProof/>
                <w:webHidden/>
              </w:rPr>
              <w:fldChar w:fldCharType="begin"/>
            </w:r>
            <w:r w:rsidR="003873B6">
              <w:rPr>
                <w:noProof/>
                <w:webHidden/>
              </w:rPr>
              <w:instrText xml:space="preserve"> PAGEREF _Toc137078901 \h </w:instrText>
            </w:r>
            <w:r w:rsidR="003873B6">
              <w:rPr>
                <w:noProof/>
                <w:webHidden/>
              </w:rPr>
            </w:r>
            <w:r w:rsidR="003873B6">
              <w:rPr>
                <w:noProof/>
                <w:webHidden/>
              </w:rPr>
              <w:fldChar w:fldCharType="separate"/>
            </w:r>
            <w:r w:rsidR="003873B6">
              <w:rPr>
                <w:noProof/>
                <w:webHidden/>
              </w:rPr>
              <w:t>135</w:t>
            </w:r>
            <w:r w:rsidR="003873B6">
              <w:rPr>
                <w:noProof/>
                <w:webHidden/>
              </w:rPr>
              <w:fldChar w:fldCharType="end"/>
            </w:r>
          </w:hyperlink>
        </w:p>
        <w:p w14:paraId="408CD99D" w14:textId="0B11A309" w:rsidR="003873B6" w:rsidRDefault="008C24FE">
          <w:pPr>
            <w:pStyle w:val="TOC3"/>
            <w:tabs>
              <w:tab w:val="left" w:pos="1320"/>
              <w:tab w:val="right" w:leader="dot" w:pos="9350"/>
            </w:tabs>
            <w:rPr>
              <w:rFonts w:eastAsiaTheme="minorEastAsia"/>
              <w:noProof/>
              <w:kern w:val="2"/>
              <w14:ligatures w14:val="standardContextual"/>
            </w:rPr>
          </w:pPr>
          <w:hyperlink w:anchor="_Toc137078902" w:history="1">
            <w:r w:rsidR="003873B6" w:rsidRPr="00D23686">
              <w:rPr>
                <w:rStyle w:val="Hyperlink"/>
                <w:noProof/>
              </w:rPr>
              <w:t>3.2.22</w:t>
            </w:r>
            <w:r w:rsidR="003873B6">
              <w:rPr>
                <w:rFonts w:eastAsiaTheme="minorEastAsia"/>
                <w:noProof/>
                <w:kern w:val="2"/>
                <w14:ligatures w14:val="standardContextual"/>
              </w:rPr>
              <w:tab/>
            </w:r>
            <w:r w:rsidR="003873B6" w:rsidRPr="00D23686">
              <w:rPr>
                <w:rStyle w:val="Hyperlink"/>
                <w:noProof/>
              </w:rPr>
              <w:t>Manage Donor List</w:t>
            </w:r>
            <w:r w:rsidR="003873B6">
              <w:rPr>
                <w:noProof/>
                <w:webHidden/>
              </w:rPr>
              <w:tab/>
            </w:r>
            <w:r w:rsidR="003873B6">
              <w:rPr>
                <w:noProof/>
                <w:webHidden/>
              </w:rPr>
              <w:fldChar w:fldCharType="begin"/>
            </w:r>
            <w:r w:rsidR="003873B6">
              <w:rPr>
                <w:noProof/>
                <w:webHidden/>
              </w:rPr>
              <w:instrText xml:space="preserve"> PAGEREF _Toc137078902 \h </w:instrText>
            </w:r>
            <w:r w:rsidR="003873B6">
              <w:rPr>
                <w:noProof/>
                <w:webHidden/>
              </w:rPr>
            </w:r>
            <w:r w:rsidR="003873B6">
              <w:rPr>
                <w:noProof/>
                <w:webHidden/>
              </w:rPr>
              <w:fldChar w:fldCharType="separate"/>
            </w:r>
            <w:r w:rsidR="003873B6">
              <w:rPr>
                <w:noProof/>
                <w:webHidden/>
              </w:rPr>
              <w:t>136</w:t>
            </w:r>
            <w:r w:rsidR="003873B6">
              <w:rPr>
                <w:noProof/>
                <w:webHidden/>
              </w:rPr>
              <w:fldChar w:fldCharType="end"/>
            </w:r>
          </w:hyperlink>
        </w:p>
        <w:p w14:paraId="76853D97" w14:textId="16053781" w:rsidR="003873B6" w:rsidRDefault="008C24FE">
          <w:pPr>
            <w:pStyle w:val="TOC3"/>
            <w:tabs>
              <w:tab w:val="left" w:pos="1320"/>
              <w:tab w:val="right" w:leader="dot" w:pos="9350"/>
            </w:tabs>
            <w:rPr>
              <w:rFonts w:eastAsiaTheme="minorEastAsia"/>
              <w:noProof/>
              <w:kern w:val="2"/>
              <w14:ligatures w14:val="standardContextual"/>
            </w:rPr>
          </w:pPr>
          <w:hyperlink w:anchor="_Toc137078903" w:history="1">
            <w:r w:rsidR="003873B6" w:rsidRPr="00D23686">
              <w:rPr>
                <w:rStyle w:val="Hyperlink"/>
                <w:noProof/>
              </w:rPr>
              <w:t xml:space="preserve">3.2.23 </w:t>
            </w:r>
            <w:r w:rsidR="003873B6">
              <w:rPr>
                <w:rFonts w:eastAsiaTheme="minorEastAsia"/>
                <w:noProof/>
                <w:kern w:val="2"/>
                <w14:ligatures w14:val="standardContextual"/>
              </w:rPr>
              <w:tab/>
            </w:r>
            <w:r w:rsidR="003873B6" w:rsidRPr="00D23686">
              <w:rPr>
                <w:rStyle w:val="Hyperlink"/>
                <w:noProof/>
              </w:rPr>
              <w:t>Manage Advertisement</w:t>
            </w:r>
            <w:r w:rsidR="003873B6">
              <w:rPr>
                <w:noProof/>
                <w:webHidden/>
              </w:rPr>
              <w:tab/>
            </w:r>
            <w:r w:rsidR="003873B6">
              <w:rPr>
                <w:noProof/>
                <w:webHidden/>
              </w:rPr>
              <w:fldChar w:fldCharType="begin"/>
            </w:r>
            <w:r w:rsidR="003873B6">
              <w:rPr>
                <w:noProof/>
                <w:webHidden/>
              </w:rPr>
              <w:instrText xml:space="preserve"> PAGEREF _Toc137078903 \h </w:instrText>
            </w:r>
            <w:r w:rsidR="003873B6">
              <w:rPr>
                <w:noProof/>
                <w:webHidden/>
              </w:rPr>
            </w:r>
            <w:r w:rsidR="003873B6">
              <w:rPr>
                <w:noProof/>
                <w:webHidden/>
              </w:rPr>
              <w:fldChar w:fldCharType="separate"/>
            </w:r>
            <w:r w:rsidR="003873B6">
              <w:rPr>
                <w:noProof/>
                <w:webHidden/>
              </w:rPr>
              <w:t>137</w:t>
            </w:r>
            <w:r w:rsidR="003873B6">
              <w:rPr>
                <w:noProof/>
                <w:webHidden/>
              </w:rPr>
              <w:fldChar w:fldCharType="end"/>
            </w:r>
          </w:hyperlink>
        </w:p>
        <w:p w14:paraId="7098C230" w14:textId="7C70D369" w:rsidR="003873B6" w:rsidRDefault="008C24FE">
          <w:pPr>
            <w:pStyle w:val="TOC3"/>
            <w:tabs>
              <w:tab w:val="left" w:pos="1320"/>
              <w:tab w:val="right" w:leader="dot" w:pos="9350"/>
            </w:tabs>
            <w:rPr>
              <w:rFonts w:eastAsiaTheme="minorEastAsia"/>
              <w:noProof/>
              <w:kern w:val="2"/>
              <w14:ligatures w14:val="standardContextual"/>
            </w:rPr>
          </w:pPr>
          <w:hyperlink w:anchor="_Toc137078904" w:history="1">
            <w:r w:rsidR="003873B6" w:rsidRPr="00D23686">
              <w:rPr>
                <w:rStyle w:val="Hyperlink"/>
                <w:noProof/>
              </w:rPr>
              <w:t>3.2.24</w:t>
            </w:r>
            <w:r w:rsidR="003873B6">
              <w:rPr>
                <w:rFonts w:eastAsiaTheme="minorEastAsia"/>
                <w:noProof/>
                <w:kern w:val="2"/>
                <w14:ligatures w14:val="standardContextual"/>
              </w:rPr>
              <w:tab/>
            </w:r>
            <w:r w:rsidR="003873B6" w:rsidRPr="00D23686">
              <w:rPr>
                <w:rStyle w:val="Hyperlink"/>
                <w:noProof/>
              </w:rPr>
              <w:t>Handling Blood Request</w:t>
            </w:r>
            <w:r w:rsidR="003873B6">
              <w:rPr>
                <w:noProof/>
                <w:webHidden/>
              </w:rPr>
              <w:tab/>
            </w:r>
            <w:r w:rsidR="003873B6">
              <w:rPr>
                <w:noProof/>
                <w:webHidden/>
              </w:rPr>
              <w:fldChar w:fldCharType="begin"/>
            </w:r>
            <w:r w:rsidR="003873B6">
              <w:rPr>
                <w:noProof/>
                <w:webHidden/>
              </w:rPr>
              <w:instrText xml:space="preserve"> PAGEREF _Toc137078904 \h </w:instrText>
            </w:r>
            <w:r w:rsidR="003873B6">
              <w:rPr>
                <w:noProof/>
                <w:webHidden/>
              </w:rPr>
            </w:r>
            <w:r w:rsidR="003873B6">
              <w:rPr>
                <w:noProof/>
                <w:webHidden/>
              </w:rPr>
              <w:fldChar w:fldCharType="separate"/>
            </w:r>
            <w:r w:rsidR="003873B6">
              <w:rPr>
                <w:noProof/>
                <w:webHidden/>
              </w:rPr>
              <w:t>138</w:t>
            </w:r>
            <w:r w:rsidR="003873B6">
              <w:rPr>
                <w:noProof/>
                <w:webHidden/>
              </w:rPr>
              <w:fldChar w:fldCharType="end"/>
            </w:r>
          </w:hyperlink>
        </w:p>
        <w:p w14:paraId="2F5EA0DA" w14:textId="19B5EAC1" w:rsidR="003873B6" w:rsidRDefault="008C24FE">
          <w:pPr>
            <w:pStyle w:val="TOC3"/>
            <w:tabs>
              <w:tab w:val="left" w:pos="1320"/>
              <w:tab w:val="right" w:leader="dot" w:pos="9350"/>
            </w:tabs>
            <w:rPr>
              <w:rFonts w:eastAsiaTheme="minorEastAsia"/>
              <w:noProof/>
              <w:kern w:val="2"/>
              <w14:ligatures w14:val="standardContextual"/>
            </w:rPr>
          </w:pPr>
          <w:hyperlink w:anchor="_Toc137078905" w:history="1">
            <w:r w:rsidR="003873B6" w:rsidRPr="00D23686">
              <w:rPr>
                <w:rStyle w:val="Hyperlink"/>
                <w:noProof/>
              </w:rPr>
              <w:t>3.2.25</w:t>
            </w:r>
            <w:r w:rsidR="003873B6">
              <w:rPr>
                <w:rFonts w:eastAsiaTheme="minorEastAsia"/>
                <w:noProof/>
                <w:kern w:val="2"/>
                <w14:ligatures w14:val="standardContextual"/>
              </w:rPr>
              <w:tab/>
            </w:r>
            <w:r w:rsidR="003873B6" w:rsidRPr="00D23686">
              <w:rPr>
                <w:rStyle w:val="Hyperlink"/>
                <w:noProof/>
              </w:rPr>
              <w:t>Managing User’s Personal Information</w:t>
            </w:r>
            <w:r w:rsidR="003873B6">
              <w:rPr>
                <w:noProof/>
                <w:webHidden/>
              </w:rPr>
              <w:tab/>
            </w:r>
            <w:r w:rsidR="003873B6">
              <w:rPr>
                <w:noProof/>
                <w:webHidden/>
              </w:rPr>
              <w:fldChar w:fldCharType="begin"/>
            </w:r>
            <w:r w:rsidR="003873B6">
              <w:rPr>
                <w:noProof/>
                <w:webHidden/>
              </w:rPr>
              <w:instrText xml:space="preserve"> PAGEREF _Toc137078905 \h </w:instrText>
            </w:r>
            <w:r w:rsidR="003873B6">
              <w:rPr>
                <w:noProof/>
                <w:webHidden/>
              </w:rPr>
            </w:r>
            <w:r w:rsidR="003873B6">
              <w:rPr>
                <w:noProof/>
                <w:webHidden/>
              </w:rPr>
              <w:fldChar w:fldCharType="separate"/>
            </w:r>
            <w:r w:rsidR="003873B6">
              <w:rPr>
                <w:noProof/>
                <w:webHidden/>
              </w:rPr>
              <w:t>139</w:t>
            </w:r>
            <w:r w:rsidR="003873B6">
              <w:rPr>
                <w:noProof/>
                <w:webHidden/>
              </w:rPr>
              <w:fldChar w:fldCharType="end"/>
            </w:r>
          </w:hyperlink>
        </w:p>
        <w:p w14:paraId="5C4D96F2" w14:textId="039DF309" w:rsidR="003873B6" w:rsidRDefault="008C24FE">
          <w:pPr>
            <w:pStyle w:val="TOC3"/>
            <w:tabs>
              <w:tab w:val="left" w:pos="1320"/>
              <w:tab w:val="right" w:leader="dot" w:pos="9350"/>
            </w:tabs>
            <w:rPr>
              <w:rFonts w:eastAsiaTheme="minorEastAsia"/>
              <w:noProof/>
              <w:kern w:val="2"/>
              <w14:ligatures w14:val="standardContextual"/>
            </w:rPr>
          </w:pPr>
          <w:hyperlink w:anchor="_Toc137078906" w:history="1">
            <w:r w:rsidR="003873B6" w:rsidRPr="00D23686">
              <w:rPr>
                <w:rStyle w:val="Hyperlink"/>
                <w:noProof/>
              </w:rPr>
              <w:t>3.2.26</w:t>
            </w:r>
            <w:r w:rsidR="003873B6">
              <w:rPr>
                <w:rFonts w:eastAsiaTheme="minorEastAsia"/>
                <w:noProof/>
                <w:kern w:val="2"/>
                <w14:ligatures w14:val="standardContextual"/>
              </w:rPr>
              <w:tab/>
            </w:r>
            <w:r w:rsidR="003873B6" w:rsidRPr="00D23686">
              <w:rPr>
                <w:rStyle w:val="Hyperlink"/>
                <w:noProof/>
              </w:rPr>
              <w:t>Manage Sponsors</w:t>
            </w:r>
            <w:r w:rsidR="003873B6">
              <w:rPr>
                <w:noProof/>
                <w:webHidden/>
              </w:rPr>
              <w:tab/>
            </w:r>
            <w:r w:rsidR="003873B6">
              <w:rPr>
                <w:noProof/>
                <w:webHidden/>
              </w:rPr>
              <w:fldChar w:fldCharType="begin"/>
            </w:r>
            <w:r w:rsidR="003873B6">
              <w:rPr>
                <w:noProof/>
                <w:webHidden/>
              </w:rPr>
              <w:instrText xml:space="preserve"> PAGEREF _Toc137078906 \h </w:instrText>
            </w:r>
            <w:r w:rsidR="003873B6">
              <w:rPr>
                <w:noProof/>
                <w:webHidden/>
              </w:rPr>
            </w:r>
            <w:r w:rsidR="003873B6">
              <w:rPr>
                <w:noProof/>
                <w:webHidden/>
              </w:rPr>
              <w:fldChar w:fldCharType="separate"/>
            </w:r>
            <w:r w:rsidR="003873B6">
              <w:rPr>
                <w:noProof/>
                <w:webHidden/>
              </w:rPr>
              <w:t>140</w:t>
            </w:r>
            <w:r w:rsidR="003873B6">
              <w:rPr>
                <w:noProof/>
                <w:webHidden/>
              </w:rPr>
              <w:fldChar w:fldCharType="end"/>
            </w:r>
          </w:hyperlink>
        </w:p>
        <w:p w14:paraId="27A4B442" w14:textId="3288A5C4" w:rsidR="003873B6" w:rsidRDefault="008C24FE">
          <w:pPr>
            <w:pStyle w:val="TOC3"/>
            <w:tabs>
              <w:tab w:val="left" w:pos="1320"/>
              <w:tab w:val="right" w:leader="dot" w:pos="9350"/>
            </w:tabs>
            <w:rPr>
              <w:rFonts w:eastAsiaTheme="minorEastAsia"/>
              <w:noProof/>
              <w:kern w:val="2"/>
              <w14:ligatures w14:val="standardContextual"/>
            </w:rPr>
          </w:pPr>
          <w:hyperlink w:anchor="_Toc137078907" w:history="1">
            <w:r w:rsidR="003873B6" w:rsidRPr="00D23686">
              <w:rPr>
                <w:rStyle w:val="Hyperlink"/>
                <w:noProof/>
              </w:rPr>
              <w:t>3.2.27</w:t>
            </w:r>
            <w:r w:rsidR="003873B6">
              <w:rPr>
                <w:rFonts w:eastAsiaTheme="minorEastAsia"/>
                <w:noProof/>
                <w:kern w:val="2"/>
                <w14:ligatures w14:val="standardContextual"/>
              </w:rPr>
              <w:tab/>
            </w:r>
            <w:r w:rsidR="003873B6" w:rsidRPr="00D23686">
              <w:rPr>
                <w:rStyle w:val="Hyperlink"/>
                <w:noProof/>
              </w:rPr>
              <w:t>Manage Frequently Asked Questions</w:t>
            </w:r>
            <w:r w:rsidR="003873B6">
              <w:rPr>
                <w:noProof/>
                <w:webHidden/>
              </w:rPr>
              <w:tab/>
            </w:r>
            <w:r w:rsidR="003873B6">
              <w:rPr>
                <w:noProof/>
                <w:webHidden/>
              </w:rPr>
              <w:fldChar w:fldCharType="begin"/>
            </w:r>
            <w:r w:rsidR="003873B6">
              <w:rPr>
                <w:noProof/>
                <w:webHidden/>
              </w:rPr>
              <w:instrText xml:space="preserve"> PAGEREF _Toc137078907 \h </w:instrText>
            </w:r>
            <w:r w:rsidR="003873B6">
              <w:rPr>
                <w:noProof/>
                <w:webHidden/>
              </w:rPr>
            </w:r>
            <w:r w:rsidR="003873B6">
              <w:rPr>
                <w:noProof/>
                <w:webHidden/>
              </w:rPr>
              <w:fldChar w:fldCharType="separate"/>
            </w:r>
            <w:r w:rsidR="003873B6">
              <w:rPr>
                <w:noProof/>
                <w:webHidden/>
              </w:rPr>
              <w:t>141</w:t>
            </w:r>
            <w:r w:rsidR="003873B6">
              <w:rPr>
                <w:noProof/>
                <w:webHidden/>
              </w:rPr>
              <w:fldChar w:fldCharType="end"/>
            </w:r>
          </w:hyperlink>
        </w:p>
        <w:p w14:paraId="74A4027E" w14:textId="4B907210" w:rsidR="003873B6" w:rsidRDefault="008C24FE">
          <w:pPr>
            <w:pStyle w:val="TOC2"/>
            <w:tabs>
              <w:tab w:val="left" w:pos="880"/>
              <w:tab w:val="right" w:leader="dot" w:pos="9350"/>
            </w:tabs>
            <w:rPr>
              <w:rFonts w:eastAsiaTheme="minorEastAsia"/>
              <w:noProof/>
              <w:kern w:val="2"/>
              <w14:ligatures w14:val="standardContextual"/>
            </w:rPr>
          </w:pPr>
          <w:hyperlink w:anchor="_Toc137078908" w:history="1">
            <w:r w:rsidR="003873B6" w:rsidRPr="00D23686">
              <w:rPr>
                <w:rStyle w:val="Hyperlink"/>
                <w:rFonts w:ascii="Times New Roman" w:hAnsi="Times New Roman" w:cs="Times New Roman"/>
                <w:noProof/>
              </w:rPr>
              <w:t>3.3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Sequence Diagram</w:t>
            </w:r>
            <w:r w:rsidR="003873B6">
              <w:rPr>
                <w:noProof/>
                <w:webHidden/>
              </w:rPr>
              <w:tab/>
            </w:r>
            <w:r w:rsidR="003873B6">
              <w:rPr>
                <w:noProof/>
                <w:webHidden/>
              </w:rPr>
              <w:fldChar w:fldCharType="begin"/>
            </w:r>
            <w:r w:rsidR="003873B6">
              <w:rPr>
                <w:noProof/>
                <w:webHidden/>
              </w:rPr>
              <w:instrText xml:space="preserve"> PAGEREF _Toc137078908 \h </w:instrText>
            </w:r>
            <w:r w:rsidR="003873B6">
              <w:rPr>
                <w:noProof/>
                <w:webHidden/>
              </w:rPr>
            </w:r>
            <w:r w:rsidR="003873B6">
              <w:rPr>
                <w:noProof/>
                <w:webHidden/>
              </w:rPr>
              <w:fldChar w:fldCharType="separate"/>
            </w:r>
            <w:r w:rsidR="003873B6">
              <w:rPr>
                <w:noProof/>
                <w:webHidden/>
              </w:rPr>
              <w:t>142</w:t>
            </w:r>
            <w:r w:rsidR="003873B6">
              <w:rPr>
                <w:noProof/>
                <w:webHidden/>
              </w:rPr>
              <w:fldChar w:fldCharType="end"/>
            </w:r>
          </w:hyperlink>
        </w:p>
        <w:p w14:paraId="530096A8" w14:textId="7F8F18D6" w:rsidR="003873B6" w:rsidRDefault="008C24FE">
          <w:pPr>
            <w:pStyle w:val="TOC3"/>
            <w:tabs>
              <w:tab w:val="left" w:pos="1320"/>
              <w:tab w:val="right" w:leader="dot" w:pos="9350"/>
            </w:tabs>
            <w:rPr>
              <w:rFonts w:eastAsiaTheme="minorEastAsia"/>
              <w:noProof/>
              <w:kern w:val="2"/>
              <w14:ligatures w14:val="standardContextual"/>
            </w:rPr>
          </w:pPr>
          <w:hyperlink w:anchor="_Toc137078909" w:history="1">
            <w:r w:rsidR="003873B6" w:rsidRPr="00D23686">
              <w:rPr>
                <w:rStyle w:val="Hyperlink"/>
                <w:rFonts w:ascii="Times New Roman" w:hAnsi="Times New Roman" w:cs="Times New Roman"/>
                <w:noProof/>
              </w:rPr>
              <w:t>3.3.1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Login</w:t>
            </w:r>
            <w:r w:rsidR="003873B6">
              <w:rPr>
                <w:noProof/>
                <w:webHidden/>
              </w:rPr>
              <w:tab/>
            </w:r>
            <w:r w:rsidR="003873B6">
              <w:rPr>
                <w:noProof/>
                <w:webHidden/>
              </w:rPr>
              <w:fldChar w:fldCharType="begin"/>
            </w:r>
            <w:r w:rsidR="003873B6">
              <w:rPr>
                <w:noProof/>
                <w:webHidden/>
              </w:rPr>
              <w:instrText xml:space="preserve"> PAGEREF _Toc137078909 \h </w:instrText>
            </w:r>
            <w:r w:rsidR="003873B6">
              <w:rPr>
                <w:noProof/>
                <w:webHidden/>
              </w:rPr>
            </w:r>
            <w:r w:rsidR="003873B6">
              <w:rPr>
                <w:noProof/>
                <w:webHidden/>
              </w:rPr>
              <w:fldChar w:fldCharType="separate"/>
            </w:r>
            <w:r w:rsidR="003873B6">
              <w:rPr>
                <w:noProof/>
                <w:webHidden/>
              </w:rPr>
              <w:t>142</w:t>
            </w:r>
            <w:r w:rsidR="003873B6">
              <w:rPr>
                <w:noProof/>
                <w:webHidden/>
              </w:rPr>
              <w:fldChar w:fldCharType="end"/>
            </w:r>
          </w:hyperlink>
        </w:p>
        <w:p w14:paraId="58A080AC" w14:textId="7B1D583B" w:rsidR="003873B6" w:rsidRDefault="008C24FE">
          <w:pPr>
            <w:pStyle w:val="TOC3"/>
            <w:tabs>
              <w:tab w:val="left" w:pos="1320"/>
              <w:tab w:val="right" w:leader="dot" w:pos="9350"/>
            </w:tabs>
            <w:rPr>
              <w:rFonts w:eastAsiaTheme="minorEastAsia"/>
              <w:noProof/>
              <w:kern w:val="2"/>
              <w14:ligatures w14:val="standardContextual"/>
            </w:rPr>
          </w:pPr>
          <w:hyperlink w:anchor="_Toc137078910" w:history="1">
            <w:r w:rsidR="003873B6" w:rsidRPr="00D23686">
              <w:rPr>
                <w:rStyle w:val="Hyperlink"/>
                <w:rFonts w:ascii="Times New Roman" w:hAnsi="Times New Roman" w:cs="Times New Roman"/>
                <w:noProof/>
              </w:rPr>
              <w:t>3.3.2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Registration</w:t>
            </w:r>
            <w:r w:rsidR="003873B6">
              <w:rPr>
                <w:noProof/>
                <w:webHidden/>
              </w:rPr>
              <w:tab/>
            </w:r>
            <w:r w:rsidR="003873B6">
              <w:rPr>
                <w:noProof/>
                <w:webHidden/>
              </w:rPr>
              <w:fldChar w:fldCharType="begin"/>
            </w:r>
            <w:r w:rsidR="003873B6">
              <w:rPr>
                <w:noProof/>
                <w:webHidden/>
              </w:rPr>
              <w:instrText xml:space="preserve"> PAGEREF _Toc137078910 \h </w:instrText>
            </w:r>
            <w:r w:rsidR="003873B6">
              <w:rPr>
                <w:noProof/>
                <w:webHidden/>
              </w:rPr>
            </w:r>
            <w:r w:rsidR="003873B6">
              <w:rPr>
                <w:noProof/>
                <w:webHidden/>
              </w:rPr>
              <w:fldChar w:fldCharType="separate"/>
            </w:r>
            <w:r w:rsidR="003873B6">
              <w:rPr>
                <w:noProof/>
                <w:webHidden/>
              </w:rPr>
              <w:t>143</w:t>
            </w:r>
            <w:r w:rsidR="003873B6">
              <w:rPr>
                <w:noProof/>
                <w:webHidden/>
              </w:rPr>
              <w:fldChar w:fldCharType="end"/>
            </w:r>
          </w:hyperlink>
        </w:p>
        <w:p w14:paraId="207537EE" w14:textId="45DF4AC1" w:rsidR="003873B6" w:rsidRDefault="008C24FE">
          <w:pPr>
            <w:pStyle w:val="TOC3"/>
            <w:tabs>
              <w:tab w:val="left" w:pos="1320"/>
              <w:tab w:val="right" w:leader="dot" w:pos="9350"/>
            </w:tabs>
            <w:rPr>
              <w:rFonts w:eastAsiaTheme="minorEastAsia"/>
              <w:noProof/>
              <w:kern w:val="2"/>
              <w14:ligatures w14:val="standardContextual"/>
            </w:rPr>
          </w:pPr>
          <w:hyperlink w:anchor="_Toc137078911" w:history="1">
            <w:r w:rsidR="003873B6" w:rsidRPr="00D23686">
              <w:rPr>
                <w:rStyle w:val="Hyperlink"/>
                <w:rFonts w:ascii="Times New Roman" w:hAnsi="Times New Roman" w:cs="Times New Roman"/>
                <w:noProof/>
              </w:rPr>
              <w:t>3.3.3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Make the Request for Blood</w:t>
            </w:r>
            <w:r w:rsidR="003873B6">
              <w:rPr>
                <w:noProof/>
                <w:webHidden/>
              </w:rPr>
              <w:tab/>
            </w:r>
            <w:r w:rsidR="003873B6">
              <w:rPr>
                <w:noProof/>
                <w:webHidden/>
              </w:rPr>
              <w:fldChar w:fldCharType="begin"/>
            </w:r>
            <w:r w:rsidR="003873B6">
              <w:rPr>
                <w:noProof/>
                <w:webHidden/>
              </w:rPr>
              <w:instrText xml:space="preserve"> PAGEREF _Toc137078911 \h </w:instrText>
            </w:r>
            <w:r w:rsidR="003873B6">
              <w:rPr>
                <w:noProof/>
                <w:webHidden/>
              </w:rPr>
            </w:r>
            <w:r w:rsidR="003873B6">
              <w:rPr>
                <w:noProof/>
                <w:webHidden/>
              </w:rPr>
              <w:fldChar w:fldCharType="separate"/>
            </w:r>
            <w:r w:rsidR="003873B6">
              <w:rPr>
                <w:noProof/>
                <w:webHidden/>
              </w:rPr>
              <w:t>144</w:t>
            </w:r>
            <w:r w:rsidR="003873B6">
              <w:rPr>
                <w:noProof/>
                <w:webHidden/>
              </w:rPr>
              <w:fldChar w:fldCharType="end"/>
            </w:r>
          </w:hyperlink>
        </w:p>
        <w:p w14:paraId="4BEF5916" w14:textId="6EC7FA91" w:rsidR="003873B6" w:rsidRDefault="008C24FE">
          <w:pPr>
            <w:pStyle w:val="TOC3"/>
            <w:tabs>
              <w:tab w:val="left" w:pos="1320"/>
              <w:tab w:val="right" w:leader="dot" w:pos="9350"/>
            </w:tabs>
            <w:rPr>
              <w:rFonts w:eastAsiaTheme="minorEastAsia"/>
              <w:noProof/>
              <w:kern w:val="2"/>
              <w14:ligatures w14:val="standardContextual"/>
            </w:rPr>
          </w:pPr>
          <w:hyperlink w:anchor="_Toc137078912" w:history="1">
            <w:r w:rsidR="003873B6" w:rsidRPr="00D23686">
              <w:rPr>
                <w:rStyle w:val="Hyperlink"/>
                <w:rFonts w:ascii="Times New Roman" w:hAnsi="Times New Roman" w:cs="Times New Roman"/>
                <w:noProof/>
              </w:rPr>
              <w:t>3.3.4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Donate Blood</w:t>
            </w:r>
            <w:r w:rsidR="003873B6">
              <w:rPr>
                <w:noProof/>
                <w:webHidden/>
              </w:rPr>
              <w:tab/>
            </w:r>
            <w:r w:rsidR="003873B6">
              <w:rPr>
                <w:noProof/>
                <w:webHidden/>
              </w:rPr>
              <w:fldChar w:fldCharType="begin"/>
            </w:r>
            <w:r w:rsidR="003873B6">
              <w:rPr>
                <w:noProof/>
                <w:webHidden/>
              </w:rPr>
              <w:instrText xml:space="preserve"> PAGEREF _Toc137078912 \h </w:instrText>
            </w:r>
            <w:r w:rsidR="003873B6">
              <w:rPr>
                <w:noProof/>
                <w:webHidden/>
              </w:rPr>
            </w:r>
            <w:r w:rsidR="003873B6">
              <w:rPr>
                <w:noProof/>
                <w:webHidden/>
              </w:rPr>
              <w:fldChar w:fldCharType="separate"/>
            </w:r>
            <w:r w:rsidR="003873B6">
              <w:rPr>
                <w:noProof/>
                <w:webHidden/>
              </w:rPr>
              <w:t>145</w:t>
            </w:r>
            <w:r w:rsidR="003873B6">
              <w:rPr>
                <w:noProof/>
                <w:webHidden/>
              </w:rPr>
              <w:fldChar w:fldCharType="end"/>
            </w:r>
          </w:hyperlink>
        </w:p>
        <w:p w14:paraId="3839809A" w14:textId="3E1CD119" w:rsidR="003873B6" w:rsidRDefault="008C24FE">
          <w:pPr>
            <w:pStyle w:val="TOC3"/>
            <w:tabs>
              <w:tab w:val="left" w:pos="1320"/>
              <w:tab w:val="right" w:leader="dot" w:pos="9350"/>
            </w:tabs>
            <w:rPr>
              <w:rFonts w:eastAsiaTheme="minorEastAsia"/>
              <w:noProof/>
              <w:kern w:val="2"/>
              <w14:ligatures w14:val="standardContextual"/>
            </w:rPr>
          </w:pPr>
          <w:hyperlink w:anchor="_Toc137078913" w:history="1">
            <w:r w:rsidR="003873B6" w:rsidRPr="00D23686">
              <w:rPr>
                <w:rStyle w:val="Hyperlink"/>
                <w:rFonts w:ascii="Times New Roman" w:hAnsi="Times New Roman" w:cs="Times New Roman"/>
                <w:noProof/>
              </w:rPr>
              <w:t>3.3.5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Check Eligibility of User for Blood Donation</w:t>
            </w:r>
            <w:r w:rsidR="003873B6">
              <w:rPr>
                <w:noProof/>
                <w:webHidden/>
              </w:rPr>
              <w:tab/>
            </w:r>
            <w:r w:rsidR="003873B6">
              <w:rPr>
                <w:noProof/>
                <w:webHidden/>
              </w:rPr>
              <w:fldChar w:fldCharType="begin"/>
            </w:r>
            <w:r w:rsidR="003873B6">
              <w:rPr>
                <w:noProof/>
                <w:webHidden/>
              </w:rPr>
              <w:instrText xml:space="preserve"> PAGEREF _Toc137078913 \h </w:instrText>
            </w:r>
            <w:r w:rsidR="003873B6">
              <w:rPr>
                <w:noProof/>
                <w:webHidden/>
              </w:rPr>
            </w:r>
            <w:r w:rsidR="003873B6">
              <w:rPr>
                <w:noProof/>
                <w:webHidden/>
              </w:rPr>
              <w:fldChar w:fldCharType="separate"/>
            </w:r>
            <w:r w:rsidR="003873B6">
              <w:rPr>
                <w:noProof/>
                <w:webHidden/>
              </w:rPr>
              <w:t>146</w:t>
            </w:r>
            <w:r w:rsidR="003873B6">
              <w:rPr>
                <w:noProof/>
                <w:webHidden/>
              </w:rPr>
              <w:fldChar w:fldCharType="end"/>
            </w:r>
          </w:hyperlink>
        </w:p>
        <w:p w14:paraId="11076519" w14:textId="173B2E92" w:rsidR="003873B6" w:rsidRDefault="008C24FE">
          <w:pPr>
            <w:pStyle w:val="TOC3"/>
            <w:tabs>
              <w:tab w:val="left" w:pos="1320"/>
              <w:tab w:val="right" w:leader="dot" w:pos="9350"/>
            </w:tabs>
            <w:rPr>
              <w:rFonts w:eastAsiaTheme="minorEastAsia"/>
              <w:noProof/>
              <w:kern w:val="2"/>
              <w14:ligatures w14:val="standardContextual"/>
            </w:rPr>
          </w:pPr>
          <w:hyperlink w:anchor="_Toc137078914" w:history="1">
            <w:r w:rsidR="003873B6" w:rsidRPr="00D23686">
              <w:rPr>
                <w:rStyle w:val="Hyperlink"/>
                <w:rFonts w:ascii="Times New Roman" w:hAnsi="Times New Roman" w:cs="Times New Roman"/>
                <w:noProof/>
              </w:rPr>
              <w:t>3.3.6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_Toc137078914 \h </w:instrText>
            </w:r>
            <w:r w:rsidR="003873B6">
              <w:rPr>
                <w:noProof/>
                <w:webHidden/>
              </w:rPr>
            </w:r>
            <w:r w:rsidR="003873B6">
              <w:rPr>
                <w:noProof/>
                <w:webHidden/>
              </w:rPr>
              <w:fldChar w:fldCharType="separate"/>
            </w:r>
            <w:r w:rsidR="003873B6">
              <w:rPr>
                <w:noProof/>
                <w:webHidden/>
              </w:rPr>
              <w:t>147</w:t>
            </w:r>
            <w:r w:rsidR="003873B6">
              <w:rPr>
                <w:noProof/>
                <w:webHidden/>
              </w:rPr>
              <w:fldChar w:fldCharType="end"/>
            </w:r>
          </w:hyperlink>
        </w:p>
        <w:p w14:paraId="63BE18B1" w14:textId="473D2EEF" w:rsidR="003873B6" w:rsidRDefault="008C24FE">
          <w:pPr>
            <w:pStyle w:val="TOC3"/>
            <w:tabs>
              <w:tab w:val="left" w:pos="1320"/>
              <w:tab w:val="right" w:leader="dot" w:pos="9350"/>
            </w:tabs>
            <w:rPr>
              <w:rFonts w:eastAsiaTheme="minorEastAsia"/>
              <w:noProof/>
              <w:kern w:val="2"/>
              <w14:ligatures w14:val="standardContextual"/>
            </w:rPr>
          </w:pPr>
          <w:hyperlink w:anchor="_Toc137078915" w:history="1">
            <w:r w:rsidR="003873B6" w:rsidRPr="00D23686">
              <w:rPr>
                <w:rStyle w:val="Hyperlink"/>
                <w:rFonts w:ascii="Times New Roman" w:hAnsi="Times New Roman" w:cs="Times New Roman"/>
                <w:noProof/>
              </w:rPr>
              <w:t>3.3.7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Appointment Report</w:t>
            </w:r>
            <w:r w:rsidR="003873B6">
              <w:rPr>
                <w:noProof/>
                <w:webHidden/>
              </w:rPr>
              <w:tab/>
            </w:r>
            <w:r w:rsidR="003873B6">
              <w:rPr>
                <w:noProof/>
                <w:webHidden/>
              </w:rPr>
              <w:fldChar w:fldCharType="begin"/>
            </w:r>
            <w:r w:rsidR="003873B6">
              <w:rPr>
                <w:noProof/>
                <w:webHidden/>
              </w:rPr>
              <w:instrText xml:space="preserve"> PAGEREF _Toc137078915 \h </w:instrText>
            </w:r>
            <w:r w:rsidR="003873B6">
              <w:rPr>
                <w:noProof/>
                <w:webHidden/>
              </w:rPr>
            </w:r>
            <w:r w:rsidR="003873B6">
              <w:rPr>
                <w:noProof/>
                <w:webHidden/>
              </w:rPr>
              <w:fldChar w:fldCharType="separate"/>
            </w:r>
            <w:r w:rsidR="003873B6">
              <w:rPr>
                <w:noProof/>
                <w:webHidden/>
              </w:rPr>
              <w:t>148</w:t>
            </w:r>
            <w:r w:rsidR="003873B6">
              <w:rPr>
                <w:noProof/>
                <w:webHidden/>
              </w:rPr>
              <w:fldChar w:fldCharType="end"/>
            </w:r>
          </w:hyperlink>
        </w:p>
        <w:p w14:paraId="0EC62960" w14:textId="7B823A29" w:rsidR="003873B6" w:rsidRDefault="008C24FE">
          <w:pPr>
            <w:pStyle w:val="TOC3"/>
            <w:tabs>
              <w:tab w:val="left" w:pos="1320"/>
              <w:tab w:val="right" w:leader="dot" w:pos="9350"/>
            </w:tabs>
            <w:rPr>
              <w:rFonts w:eastAsiaTheme="minorEastAsia"/>
              <w:noProof/>
              <w:kern w:val="2"/>
              <w14:ligatures w14:val="standardContextual"/>
            </w:rPr>
          </w:pPr>
          <w:hyperlink w:anchor="_Toc137078916" w:history="1">
            <w:r w:rsidR="003873B6" w:rsidRPr="00D23686">
              <w:rPr>
                <w:rStyle w:val="Hyperlink"/>
                <w:rFonts w:ascii="Times New Roman" w:hAnsi="Times New Roman" w:cs="Times New Roman"/>
                <w:noProof/>
              </w:rPr>
              <w:t>3.3.8</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Display User Profile</w:t>
            </w:r>
            <w:r w:rsidR="003873B6">
              <w:rPr>
                <w:noProof/>
                <w:webHidden/>
              </w:rPr>
              <w:tab/>
            </w:r>
            <w:r w:rsidR="003873B6">
              <w:rPr>
                <w:noProof/>
                <w:webHidden/>
              </w:rPr>
              <w:fldChar w:fldCharType="begin"/>
            </w:r>
            <w:r w:rsidR="003873B6">
              <w:rPr>
                <w:noProof/>
                <w:webHidden/>
              </w:rPr>
              <w:instrText xml:space="preserve"> PAGEREF _Toc137078916 \h </w:instrText>
            </w:r>
            <w:r w:rsidR="003873B6">
              <w:rPr>
                <w:noProof/>
                <w:webHidden/>
              </w:rPr>
            </w:r>
            <w:r w:rsidR="003873B6">
              <w:rPr>
                <w:noProof/>
                <w:webHidden/>
              </w:rPr>
              <w:fldChar w:fldCharType="separate"/>
            </w:r>
            <w:r w:rsidR="003873B6">
              <w:rPr>
                <w:noProof/>
                <w:webHidden/>
              </w:rPr>
              <w:t>149</w:t>
            </w:r>
            <w:r w:rsidR="003873B6">
              <w:rPr>
                <w:noProof/>
                <w:webHidden/>
              </w:rPr>
              <w:fldChar w:fldCharType="end"/>
            </w:r>
          </w:hyperlink>
        </w:p>
        <w:p w14:paraId="632E1101" w14:textId="28A18485" w:rsidR="003873B6" w:rsidRDefault="008C24FE">
          <w:pPr>
            <w:pStyle w:val="TOC3"/>
            <w:tabs>
              <w:tab w:val="left" w:pos="1320"/>
              <w:tab w:val="right" w:leader="dot" w:pos="9350"/>
            </w:tabs>
            <w:rPr>
              <w:rFonts w:eastAsiaTheme="minorEastAsia"/>
              <w:noProof/>
              <w:kern w:val="2"/>
              <w14:ligatures w14:val="standardContextual"/>
            </w:rPr>
          </w:pPr>
          <w:hyperlink w:anchor="_Toc137078917" w:history="1">
            <w:r w:rsidR="003873B6" w:rsidRPr="00D23686">
              <w:rPr>
                <w:rStyle w:val="Hyperlink"/>
                <w:rFonts w:ascii="Times New Roman" w:hAnsi="Times New Roman" w:cs="Times New Roman"/>
                <w:noProof/>
              </w:rPr>
              <w:t>3.3.9</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View Blood Requests</w:t>
            </w:r>
            <w:r w:rsidR="003873B6">
              <w:rPr>
                <w:noProof/>
                <w:webHidden/>
              </w:rPr>
              <w:tab/>
            </w:r>
            <w:r w:rsidR="003873B6">
              <w:rPr>
                <w:noProof/>
                <w:webHidden/>
              </w:rPr>
              <w:fldChar w:fldCharType="begin"/>
            </w:r>
            <w:r w:rsidR="003873B6">
              <w:rPr>
                <w:noProof/>
                <w:webHidden/>
              </w:rPr>
              <w:instrText xml:space="preserve"> PAGEREF _Toc137078917 \h </w:instrText>
            </w:r>
            <w:r w:rsidR="003873B6">
              <w:rPr>
                <w:noProof/>
                <w:webHidden/>
              </w:rPr>
            </w:r>
            <w:r w:rsidR="003873B6">
              <w:rPr>
                <w:noProof/>
                <w:webHidden/>
              </w:rPr>
              <w:fldChar w:fldCharType="separate"/>
            </w:r>
            <w:r w:rsidR="003873B6">
              <w:rPr>
                <w:noProof/>
                <w:webHidden/>
              </w:rPr>
              <w:t>150</w:t>
            </w:r>
            <w:r w:rsidR="003873B6">
              <w:rPr>
                <w:noProof/>
                <w:webHidden/>
              </w:rPr>
              <w:fldChar w:fldCharType="end"/>
            </w:r>
          </w:hyperlink>
        </w:p>
        <w:p w14:paraId="794F37FD" w14:textId="0030F34D" w:rsidR="003873B6" w:rsidRDefault="008C24FE">
          <w:pPr>
            <w:pStyle w:val="TOC3"/>
            <w:tabs>
              <w:tab w:val="left" w:pos="1320"/>
              <w:tab w:val="right" w:leader="dot" w:pos="9350"/>
            </w:tabs>
            <w:rPr>
              <w:rFonts w:eastAsiaTheme="minorEastAsia"/>
              <w:noProof/>
              <w:kern w:val="2"/>
              <w14:ligatures w14:val="standardContextual"/>
            </w:rPr>
          </w:pPr>
          <w:hyperlink w:anchor="_Toc137078918" w:history="1">
            <w:r w:rsidR="003873B6" w:rsidRPr="00D23686">
              <w:rPr>
                <w:rStyle w:val="Hyperlink"/>
                <w:rFonts w:ascii="Times New Roman" w:hAnsi="Times New Roman" w:cs="Times New Roman"/>
                <w:noProof/>
              </w:rPr>
              <w:t>3.3.10</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Personal Information</w:t>
            </w:r>
            <w:r w:rsidR="003873B6">
              <w:rPr>
                <w:noProof/>
                <w:webHidden/>
              </w:rPr>
              <w:tab/>
            </w:r>
            <w:r w:rsidR="003873B6">
              <w:rPr>
                <w:noProof/>
                <w:webHidden/>
              </w:rPr>
              <w:fldChar w:fldCharType="begin"/>
            </w:r>
            <w:r w:rsidR="003873B6">
              <w:rPr>
                <w:noProof/>
                <w:webHidden/>
              </w:rPr>
              <w:instrText xml:space="preserve"> PAGEREF _Toc137078918 \h </w:instrText>
            </w:r>
            <w:r w:rsidR="003873B6">
              <w:rPr>
                <w:noProof/>
                <w:webHidden/>
              </w:rPr>
            </w:r>
            <w:r w:rsidR="003873B6">
              <w:rPr>
                <w:noProof/>
                <w:webHidden/>
              </w:rPr>
              <w:fldChar w:fldCharType="separate"/>
            </w:r>
            <w:r w:rsidR="003873B6">
              <w:rPr>
                <w:noProof/>
                <w:webHidden/>
              </w:rPr>
              <w:t>151</w:t>
            </w:r>
            <w:r w:rsidR="003873B6">
              <w:rPr>
                <w:noProof/>
                <w:webHidden/>
              </w:rPr>
              <w:fldChar w:fldCharType="end"/>
            </w:r>
          </w:hyperlink>
        </w:p>
        <w:p w14:paraId="6F23E2F0" w14:textId="5A6A9C8B" w:rsidR="003873B6" w:rsidRDefault="008C24FE">
          <w:pPr>
            <w:pStyle w:val="TOC3"/>
            <w:tabs>
              <w:tab w:val="left" w:pos="1320"/>
              <w:tab w:val="right" w:leader="dot" w:pos="9350"/>
            </w:tabs>
            <w:rPr>
              <w:rFonts w:eastAsiaTheme="minorEastAsia"/>
              <w:noProof/>
              <w:kern w:val="2"/>
              <w14:ligatures w14:val="standardContextual"/>
            </w:rPr>
          </w:pPr>
          <w:hyperlink w:anchor="_Toc137078919" w:history="1">
            <w:r w:rsidR="003873B6" w:rsidRPr="00D23686">
              <w:rPr>
                <w:rStyle w:val="Hyperlink"/>
                <w:rFonts w:ascii="Times New Roman" w:hAnsi="Times New Roman" w:cs="Times New Roman"/>
                <w:noProof/>
              </w:rPr>
              <w:t>3.3.11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Delete Personal Information</w:t>
            </w:r>
            <w:r w:rsidR="003873B6">
              <w:rPr>
                <w:noProof/>
                <w:webHidden/>
              </w:rPr>
              <w:tab/>
            </w:r>
            <w:r w:rsidR="003873B6">
              <w:rPr>
                <w:noProof/>
                <w:webHidden/>
              </w:rPr>
              <w:fldChar w:fldCharType="begin"/>
            </w:r>
            <w:r w:rsidR="003873B6">
              <w:rPr>
                <w:noProof/>
                <w:webHidden/>
              </w:rPr>
              <w:instrText xml:space="preserve"> PAGEREF _Toc137078919 \h </w:instrText>
            </w:r>
            <w:r w:rsidR="003873B6">
              <w:rPr>
                <w:noProof/>
                <w:webHidden/>
              </w:rPr>
            </w:r>
            <w:r w:rsidR="003873B6">
              <w:rPr>
                <w:noProof/>
                <w:webHidden/>
              </w:rPr>
              <w:fldChar w:fldCharType="separate"/>
            </w:r>
            <w:r w:rsidR="003873B6">
              <w:rPr>
                <w:noProof/>
                <w:webHidden/>
              </w:rPr>
              <w:t>152</w:t>
            </w:r>
            <w:r w:rsidR="003873B6">
              <w:rPr>
                <w:noProof/>
                <w:webHidden/>
              </w:rPr>
              <w:fldChar w:fldCharType="end"/>
            </w:r>
          </w:hyperlink>
        </w:p>
        <w:p w14:paraId="4EC5FF1B" w14:textId="5348465A" w:rsidR="003873B6" w:rsidRDefault="008C24FE">
          <w:pPr>
            <w:pStyle w:val="TOC3"/>
            <w:tabs>
              <w:tab w:val="left" w:pos="1320"/>
              <w:tab w:val="right" w:leader="dot" w:pos="9350"/>
            </w:tabs>
            <w:rPr>
              <w:rFonts w:eastAsiaTheme="minorEastAsia"/>
              <w:noProof/>
              <w:kern w:val="2"/>
              <w14:ligatures w14:val="standardContextual"/>
            </w:rPr>
          </w:pPr>
          <w:hyperlink w:anchor="_Toc137078920" w:history="1">
            <w:r w:rsidR="003873B6" w:rsidRPr="00D23686">
              <w:rPr>
                <w:rStyle w:val="Hyperlink"/>
                <w:rFonts w:ascii="Times New Roman" w:hAnsi="Times New Roman" w:cs="Times New Roman"/>
                <w:noProof/>
              </w:rPr>
              <w:t>3.3.12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Get User Feedback</w:t>
            </w:r>
            <w:r w:rsidR="003873B6">
              <w:rPr>
                <w:noProof/>
                <w:webHidden/>
              </w:rPr>
              <w:tab/>
            </w:r>
            <w:r w:rsidR="003873B6">
              <w:rPr>
                <w:noProof/>
                <w:webHidden/>
              </w:rPr>
              <w:fldChar w:fldCharType="begin"/>
            </w:r>
            <w:r w:rsidR="003873B6">
              <w:rPr>
                <w:noProof/>
                <w:webHidden/>
              </w:rPr>
              <w:instrText xml:space="preserve"> PAGEREF _Toc137078920 \h </w:instrText>
            </w:r>
            <w:r w:rsidR="003873B6">
              <w:rPr>
                <w:noProof/>
                <w:webHidden/>
              </w:rPr>
            </w:r>
            <w:r w:rsidR="003873B6">
              <w:rPr>
                <w:noProof/>
                <w:webHidden/>
              </w:rPr>
              <w:fldChar w:fldCharType="separate"/>
            </w:r>
            <w:r w:rsidR="003873B6">
              <w:rPr>
                <w:noProof/>
                <w:webHidden/>
              </w:rPr>
              <w:t>153</w:t>
            </w:r>
            <w:r w:rsidR="003873B6">
              <w:rPr>
                <w:noProof/>
                <w:webHidden/>
              </w:rPr>
              <w:fldChar w:fldCharType="end"/>
            </w:r>
          </w:hyperlink>
        </w:p>
        <w:p w14:paraId="1CD89AA2" w14:textId="01F66A2A" w:rsidR="003873B6" w:rsidRDefault="008C24FE">
          <w:pPr>
            <w:pStyle w:val="TOC3"/>
            <w:tabs>
              <w:tab w:val="left" w:pos="1320"/>
              <w:tab w:val="right" w:leader="dot" w:pos="9350"/>
            </w:tabs>
            <w:rPr>
              <w:rFonts w:eastAsiaTheme="minorEastAsia"/>
              <w:noProof/>
              <w:kern w:val="2"/>
              <w14:ligatures w14:val="standardContextual"/>
            </w:rPr>
          </w:pPr>
          <w:hyperlink w:anchor="_Toc137078921" w:history="1">
            <w:r w:rsidR="003873B6" w:rsidRPr="00D23686">
              <w:rPr>
                <w:rStyle w:val="Hyperlink"/>
                <w:rFonts w:ascii="Times New Roman" w:hAnsi="Times New Roman" w:cs="Times New Roman"/>
                <w:noProof/>
              </w:rPr>
              <w:t>3.3.13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Add User Information</w:t>
            </w:r>
            <w:r w:rsidR="003873B6">
              <w:rPr>
                <w:noProof/>
                <w:webHidden/>
              </w:rPr>
              <w:tab/>
            </w:r>
            <w:r w:rsidR="003873B6">
              <w:rPr>
                <w:noProof/>
                <w:webHidden/>
              </w:rPr>
              <w:fldChar w:fldCharType="begin"/>
            </w:r>
            <w:r w:rsidR="003873B6">
              <w:rPr>
                <w:noProof/>
                <w:webHidden/>
              </w:rPr>
              <w:instrText xml:space="preserve"> PAGEREF _Toc137078921 \h </w:instrText>
            </w:r>
            <w:r w:rsidR="003873B6">
              <w:rPr>
                <w:noProof/>
                <w:webHidden/>
              </w:rPr>
            </w:r>
            <w:r w:rsidR="003873B6">
              <w:rPr>
                <w:noProof/>
                <w:webHidden/>
              </w:rPr>
              <w:fldChar w:fldCharType="separate"/>
            </w:r>
            <w:r w:rsidR="003873B6">
              <w:rPr>
                <w:noProof/>
                <w:webHidden/>
              </w:rPr>
              <w:t>154</w:t>
            </w:r>
            <w:r w:rsidR="003873B6">
              <w:rPr>
                <w:noProof/>
                <w:webHidden/>
              </w:rPr>
              <w:fldChar w:fldCharType="end"/>
            </w:r>
          </w:hyperlink>
        </w:p>
        <w:p w14:paraId="3CB0FAF0" w14:textId="1B537209" w:rsidR="003873B6" w:rsidRDefault="008C24FE">
          <w:pPr>
            <w:pStyle w:val="TOC3"/>
            <w:tabs>
              <w:tab w:val="left" w:pos="1320"/>
              <w:tab w:val="right" w:leader="dot" w:pos="9350"/>
            </w:tabs>
            <w:rPr>
              <w:rFonts w:eastAsiaTheme="minorEastAsia"/>
              <w:noProof/>
              <w:kern w:val="2"/>
              <w14:ligatures w14:val="standardContextual"/>
            </w:rPr>
          </w:pPr>
          <w:hyperlink w:anchor="_Toc137078922" w:history="1">
            <w:r w:rsidR="003873B6" w:rsidRPr="00D23686">
              <w:rPr>
                <w:rStyle w:val="Hyperlink"/>
                <w:rFonts w:ascii="Times New Roman" w:hAnsi="Times New Roman" w:cs="Times New Roman"/>
                <w:noProof/>
              </w:rPr>
              <w:t>3.3.14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Report on Blood Stocks</w:t>
            </w:r>
            <w:r w:rsidR="003873B6">
              <w:rPr>
                <w:noProof/>
                <w:webHidden/>
              </w:rPr>
              <w:tab/>
            </w:r>
            <w:r w:rsidR="003873B6">
              <w:rPr>
                <w:noProof/>
                <w:webHidden/>
              </w:rPr>
              <w:fldChar w:fldCharType="begin"/>
            </w:r>
            <w:r w:rsidR="003873B6">
              <w:rPr>
                <w:noProof/>
                <w:webHidden/>
              </w:rPr>
              <w:instrText xml:space="preserve"> PAGEREF _Toc137078922 \h </w:instrText>
            </w:r>
            <w:r w:rsidR="003873B6">
              <w:rPr>
                <w:noProof/>
                <w:webHidden/>
              </w:rPr>
            </w:r>
            <w:r w:rsidR="003873B6">
              <w:rPr>
                <w:noProof/>
                <w:webHidden/>
              </w:rPr>
              <w:fldChar w:fldCharType="separate"/>
            </w:r>
            <w:r w:rsidR="003873B6">
              <w:rPr>
                <w:noProof/>
                <w:webHidden/>
              </w:rPr>
              <w:t>155</w:t>
            </w:r>
            <w:r w:rsidR="003873B6">
              <w:rPr>
                <w:noProof/>
                <w:webHidden/>
              </w:rPr>
              <w:fldChar w:fldCharType="end"/>
            </w:r>
          </w:hyperlink>
        </w:p>
        <w:p w14:paraId="6C97AAF7" w14:textId="448112D8" w:rsidR="003873B6" w:rsidRDefault="008C24FE">
          <w:pPr>
            <w:pStyle w:val="TOC3"/>
            <w:tabs>
              <w:tab w:val="left" w:pos="1320"/>
              <w:tab w:val="right" w:leader="dot" w:pos="9350"/>
            </w:tabs>
            <w:rPr>
              <w:rFonts w:eastAsiaTheme="minorEastAsia"/>
              <w:noProof/>
              <w:kern w:val="2"/>
              <w14:ligatures w14:val="standardContextual"/>
            </w:rPr>
          </w:pPr>
          <w:hyperlink w:anchor="_Toc137078923" w:history="1">
            <w:r w:rsidR="003873B6" w:rsidRPr="00D23686">
              <w:rPr>
                <w:rStyle w:val="Hyperlink"/>
                <w:rFonts w:ascii="Times New Roman" w:hAnsi="Times New Roman" w:cs="Times New Roman"/>
                <w:noProof/>
              </w:rPr>
              <w:t>3.3.15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Blood Stock</w:t>
            </w:r>
            <w:r w:rsidR="003873B6">
              <w:rPr>
                <w:noProof/>
                <w:webHidden/>
              </w:rPr>
              <w:tab/>
            </w:r>
            <w:r w:rsidR="003873B6">
              <w:rPr>
                <w:noProof/>
                <w:webHidden/>
              </w:rPr>
              <w:fldChar w:fldCharType="begin"/>
            </w:r>
            <w:r w:rsidR="003873B6">
              <w:rPr>
                <w:noProof/>
                <w:webHidden/>
              </w:rPr>
              <w:instrText xml:space="preserve"> PAGEREF _Toc137078923 \h </w:instrText>
            </w:r>
            <w:r w:rsidR="003873B6">
              <w:rPr>
                <w:noProof/>
                <w:webHidden/>
              </w:rPr>
            </w:r>
            <w:r w:rsidR="003873B6">
              <w:rPr>
                <w:noProof/>
                <w:webHidden/>
              </w:rPr>
              <w:fldChar w:fldCharType="separate"/>
            </w:r>
            <w:r w:rsidR="003873B6">
              <w:rPr>
                <w:noProof/>
                <w:webHidden/>
              </w:rPr>
              <w:t>156</w:t>
            </w:r>
            <w:r w:rsidR="003873B6">
              <w:rPr>
                <w:noProof/>
                <w:webHidden/>
              </w:rPr>
              <w:fldChar w:fldCharType="end"/>
            </w:r>
          </w:hyperlink>
        </w:p>
        <w:p w14:paraId="1186C782" w14:textId="44E79D4A" w:rsidR="003873B6" w:rsidRDefault="008C24FE">
          <w:pPr>
            <w:pStyle w:val="TOC3"/>
            <w:tabs>
              <w:tab w:val="left" w:pos="1320"/>
              <w:tab w:val="right" w:leader="dot" w:pos="9350"/>
            </w:tabs>
            <w:rPr>
              <w:rFonts w:eastAsiaTheme="minorEastAsia"/>
              <w:noProof/>
              <w:kern w:val="2"/>
              <w14:ligatures w14:val="standardContextual"/>
            </w:rPr>
          </w:pPr>
          <w:hyperlink w:anchor="_Toc137078924" w:history="1">
            <w:r w:rsidR="003873B6" w:rsidRPr="00D23686">
              <w:rPr>
                <w:rStyle w:val="Hyperlink"/>
                <w:rFonts w:ascii="Times New Roman" w:hAnsi="Times New Roman" w:cs="Times New Roman"/>
                <w:noProof/>
              </w:rPr>
              <w:t>3.3.16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Download Weekly/Monthly Appointment Report</w:t>
            </w:r>
            <w:r w:rsidR="003873B6">
              <w:rPr>
                <w:noProof/>
                <w:webHidden/>
              </w:rPr>
              <w:tab/>
            </w:r>
            <w:r w:rsidR="003873B6">
              <w:rPr>
                <w:noProof/>
                <w:webHidden/>
              </w:rPr>
              <w:fldChar w:fldCharType="begin"/>
            </w:r>
            <w:r w:rsidR="003873B6">
              <w:rPr>
                <w:noProof/>
                <w:webHidden/>
              </w:rPr>
              <w:instrText xml:space="preserve"> PAGEREF _Toc137078924 \h </w:instrText>
            </w:r>
            <w:r w:rsidR="003873B6">
              <w:rPr>
                <w:noProof/>
                <w:webHidden/>
              </w:rPr>
            </w:r>
            <w:r w:rsidR="003873B6">
              <w:rPr>
                <w:noProof/>
                <w:webHidden/>
              </w:rPr>
              <w:fldChar w:fldCharType="separate"/>
            </w:r>
            <w:r w:rsidR="003873B6">
              <w:rPr>
                <w:noProof/>
                <w:webHidden/>
              </w:rPr>
              <w:t>157</w:t>
            </w:r>
            <w:r w:rsidR="003873B6">
              <w:rPr>
                <w:noProof/>
                <w:webHidden/>
              </w:rPr>
              <w:fldChar w:fldCharType="end"/>
            </w:r>
          </w:hyperlink>
        </w:p>
        <w:p w14:paraId="7AA090C7" w14:textId="5AB928BE" w:rsidR="003873B6" w:rsidRDefault="008C24FE">
          <w:pPr>
            <w:pStyle w:val="TOC3"/>
            <w:tabs>
              <w:tab w:val="left" w:pos="1320"/>
              <w:tab w:val="right" w:leader="dot" w:pos="9350"/>
            </w:tabs>
            <w:rPr>
              <w:rFonts w:eastAsiaTheme="minorEastAsia"/>
              <w:noProof/>
              <w:kern w:val="2"/>
              <w14:ligatures w14:val="standardContextual"/>
            </w:rPr>
          </w:pPr>
          <w:hyperlink w:anchor="_Toc137078925" w:history="1">
            <w:r w:rsidR="003873B6" w:rsidRPr="00D23686">
              <w:rPr>
                <w:rStyle w:val="Hyperlink"/>
                <w:rFonts w:ascii="Times New Roman" w:hAnsi="Times New Roman" w:cs="Times New Roman"/>
                <w:noProof/>
              </w:rPr>
              <w:t>3.3.17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_Toc137078925 \h </w:instrText>
            </w:r>
            <w:r w:rsidR="003873B6">
              <w:rPr>
                <w:noProof/>
                <w:webHidden/>
              </w:rPr>
            </w:r>
            <w:r w:rsidR="003873B6">
              <w:rPr>
                <w:noProof/>
                <w:webHidden/>
              </w:rPr>
              <w:fldChar w:fldCharType="separate"/>
            </w:r>
            <w:r w:rsidR="003873B6">
              <w:rPr>
                <w:noProof/>
                <w:webHidden/>
              </w:rPr>
              <w:t>158</w:t>
            </w:r>
            <w:r w:rsidR="003873B6">
              <w:rPr>
                <w:noProof/>
                <w:webHidden/>
              </w:rPr>
              <w:fldChar w:fldCharType="end"/>
            </w:r>
          </w:hyperlink>
        </w:p>
        <w:p w14:paraId="7CDF183A" w14:textId="39EACC60" w:rsidR="003873B6" w:rsidRDefault="008C24FE">
          <w:pPr>
            <w:pStyle w:val="TOC3"/>
            <w:tabs>
              <w:tab w:val="left" w:pos="1320"/>
              <w:tab w:val="right" w:leader="dot" w:pos="9350"/>
            </w:tabs>
            <w:rPr>
              <w:rFonts w:eastAsiaTheme="minorEastAsia"/>
              <w:noProof/>
              <w:kern w:val="2"/>
              <w14:ligatures w14:val="standardContextual"/>
            </w:rPr>
          </w:pPr>
          <w:hyperlink w:anchor="_Toc137078926" w:history="1">
            <w:r w:rsidR="003873B6" w:rsidRPr="00D23686">
              <w:rPr>
                <w:rStyle w:val="Hyperlink"/>
                <w:rFonts w:ascii="Times New Roman" w:hAnsi="Times New Roman" w:cs="Times New Roman"/>
                <w:noProof/>
              </w:rPr>
              <w:t>3.3.18</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Manage News</w:t>
            </w:r>
            <w:r w:rsidR="003873B6">
              <w:rPr>
                <w:noProof/>
                <w:webHidden/>
              </w:rPr>
              <w:tab/>
            </w:r>
            <w:r w:rsidR="003873B6">
              <w:rPr>
                <w:noProof/>
                <w:webHidden/>
              </w:rPr>
              <w:fldChar w:fldCharType="begin"/>
            </w:r>
            <w:r w:rsidR="003873B6">
              <w:rPr>
                <w:noProof/>
                <w:webHidden/>
              </w:rPr>
              <w:instrText xml:space="preserve"> PAGEREF _Toc137078926 \h </w:instrText>
            </w:r>
            <w:r w:rsidR="003873B6">
              <w:rPr>
                <w:noProof/>
                <w:webHidden/>
              </w:rPr>
            </w:r>
            <w:r w:rsidR="003873B6">
              <w:rPr>
                <w:noProof/>
                <w:webHidden/>
              </w:rPr>
              <w:fldChar w:fldCharType="separate"/>
            </w:r>
            <w:r w:rsidR="003873B6">
              <w:rPr>
                <w:noProof/>
                <w:webHidden/>
              </w:rPr>
              <w:t>159</w:t>
            </w:r>
            <w:r w:rsidR="003873B6">
              <w:rPr>
                <w:noProof/>
                <w:webHidden/>
              </w:rPr>
              <w:fldChar w:fldCharType="end"/>
            </w:r>
          </w:hyperlink>
        </w:p>
        <w:p w14:paraId="15B165AE" w14:textId="25233D16" w:rsidR="003873B6" w:rsidRDefault="008C24FE">
          <w:pPr>
            <w:pStyle w:val="TOC3"/>
            <w:tabs>
              <w:tab w:val="left" w:pos="1320"/>
              <w:tab w:val="right" w:leader="dot" w:pos="9350"/>
            </w:tabs>
            <w:rPr>
              <w:rFonts w:eastAsiaTheme="minorEastAsia"/>
              <w:noProof/>
              <w:kern w:val="2"/>
              <w14:ligatures w14:val="standardContextual"/>
            </w:rPr>
          </w:pPr>
          <w:hyperlink w:anchor="_Toc137078927" w:history="1">
            <w:r w:rsidR="003873B6" w:rsidRPr="00D23686">
              <w:rPr>
                <w:rStyle w:val="Hyperlink"/>
                <w:noProof/>
              </w:rPr>
              <w:t>3.3.19</w:t>
            </w:r>
            <w:r w:rsidR="003873B6">
              <w:rPr>
                <w:rFonts w:eastAsiaTheme="minorEastAsia"/>
                <w:noProof/>
                <w:kern w:val="2"/>
                <w14:ligatures w14:val="standardContextual"/>
              </w:rPr>
              <w:tab/>
            </w:r>
            <w:r w:rsidR="003873B6" w:rsidRPr="00D23686">
              <w:rPr>
                <w:rStyle w:val="Hyperlink"/>
                <w:noProof/>
              </w:rPr>
              <w:t>Manage Advertisement</w:t>
            </w:r>
            <w:r w:rsidR="003873B6">
              <w:rPr>
                <w:noProof/>
                <w:webHidden/>
              </w:rPr>
              <w:tab/>
            </w:r>
            <w:r w:rsidR="003873B6">
              <w:rPr>
                <w:noProof/>
                <w:webHidden/>
              </w:rPr>
              <w:fldChar w:fldCharType="begin"/>
            </w:r>
            <w:r w:rsidR="003873B6">
              <w:rPr>
                <w:noProof/>
                <w:webHidden/>
              </w:rPr>
              <w:instrText xml:space="preserve"> PAGEREF _Toc137078927 \h </w:instrText>
            </w:r>
            <w:r w:rsidR="003873B6">
              <w:rPr>
                <w:noProof/>
                <w:webHidden/>
              </w:rPr>
            </w:r>
            <w:r w:rsidR="003873B6">
              <w:rPr>
                <w:noProof/>
                <w:webHidden/>
              </w:rPr>
              <w:fldChar w:fldCharType="separate"/>
            </w:r>
            <w:r w:rsidR="003873B6">
              <w:rPr>
                <w:noProof/>
                <w:webHidden/>
              </w:rPr>
              <w:t>160</w:t>
            </w:r>
            <w:r w:rsidR="003873B6">
              <w:rPr>
                <w:noProof/>
                <w:webHidden/>
              </w:rPr>
              <w:fldChar w:fldCharType="end"/>
            </w:r>
          </w:hyperlink>
        </w:p>
        <w:p w14:paraId="51967A62" w14:textId="6B686095" w:rsidR="003873B6" w:rsidRDefault="008C24FE">
          <w:pPr>
            <w:pStyle w:val="TOC3"/>
            <w:tabs>
              <w:tab w:val="left" w:pos="1320"/>
              <w:tab w:val="right" w:leader="dot" w:pos="9350"/>
            </w:tabs>
            <w:rPr>
              <w:rFonts w:eastAsiaTheme="minorEastAsia"/>
              <w:noProof/>
              <w:kern w:val="2"/>
              <w14:ligatures w14:val="standardContextual"/>
            </w:rPr>
          </w:pPr>
          <w:hyperlink w:anchor="_Toc137078928" w:history="1">
            <w:r w:rsidR="003873B6" w:rsidRPr="00D23686">
              <w:rPr>
                <w:rStyle w:val="Hyperlink"/>
                <w:noProof/>
              </w:rPr>
              <w:t>3.3.20</w:t>
            </w:r>
            <w:r w:rsidR="003873B6">
              <w:rPr>
                <w:rFonts w:eastAsiaTheme="minorEastAsia"/>
                <w:noProof/>
                <w:kern w:val="2"/>
                <w14:ligatures w14:val="standardContextual"/>
              </w:rPr>
              <w:tab/>
            </w:r>
            <w:r w:rsidR="003873B6" w:rsidRPr="00D23686">
              <w:rPr>
                <w:rStyle w:val="Hyperlink"/>
                <w:noProof/>
              </w:rPr>
              <w:t>Handling Blood Request</w:t>
            </w:r>
            <w:r w:rsidR="003873B6">
              <w:rPr>
                <w:noProof/>
                <w:webHidden/>
              </w:rPr>
              <w:tab/>
            </w:r>
            <w:r w:rsidR="003873B6">
              <w:rPr>
                <w:noProof/>
                <w:webHidden/>
              </w:rPr>
              <w:fldChar w:fldCharType="begin"/>
            </w:r>
            <w:r w:rsidR="003873B6">
              <w:rPr>
                <w:noProof/>
                <w:webHidden/>
              </w:rPr>
              <w:instrText xml:space="preserve"> PAGEREF _Toc137078928 \h </w:instrText>
            </w:r>
            <w:r w:rsidR="003873B6">
              <w:rPr>
                <w:noProof/>
                <w:webHidden/>
              </w:rPr>
            </w:r>
            <w:r w:rsidR="003873B6">
              <w:rPr>
                <w:noProof/>
                <w:webHidden/>
              </w:rPr>
              <w:fldChar w:fldCharType="separate"/>
            </w:r>
            <w:r w:rsidR="003873B6">
              <w:rPr>
                <w:noProof/>
                <w:webHidden/>
              </w:rPr>
              <w:t>161</w:t>
            </w:r>
            <w:r w:rsidR="003873B6">
              <w:rPr>
                <w:noProof/>
                <w:webHidden/>
              </w:rPr>
              <w:fldChar w:fldCharType="end"/>
            </w:r>
          </w:hyperlink>
        </w:p>
        <w:p w14:paraId="14E1E7F5" w14:textId="6F678EEC" w:rsidR="003873B6" w:rsidRDefault="008C24FE">
          <w:pPr>
            <w:pStyle w:val="TOC3"/>
            <w:tabs>
              <w:tab w:val="left" w:pos="1320"/>
              <w:tab w:val="right" w:leader="dot" w:pos="9350"/>
            </w:tabs>
            <w:rPr>
              <w:rFonts w:eastAsiaTheme="minorEastAsia"/>
              <w:noProof/>
              <w:kern w:val="2"/>
              <w14:ligatures w14:val="standardContextual"/>
            </w:rPr>
          </w:pPr>
          <w:hyperlink w:anchor="_Toc137078929" w:history="1">
            <w:r w:rsidR="003873B6" w:rsidRPr="00D23686">
              <w:rPr>
                <w:rStyle w:val="Hyperlink"/>
                <w:noProof/>
              </w:rPr>
              <w:t>3.3.21</w:t>
            </w:r>
            <w:r w:rsidR="003873B6">
              <w:rPr>
                <w:rFonts w:eastAsiaTheme="minorEastAsia"/>
                <w:noProof/>
                <w:kern w:val="2"/>
                <w14:ligatures w14:val="standardContextual"/>
              </w:rPr>
              <w:tab/>
            </w:r>
            <w:r w:rsidR="003873B6" w:rsidRPr="00D23686">
              <w:rPr>
                <w:rStyle w:val="Hyperlink"/>
                <w:noProof/>
              </w:rPr>
              <w:t>Managing User’s Personal Information</w:t>
            </w:r>
            <w:r w:rsidR="003873B6">
              <w:rPr>
                <w:noProof/>
                <w:webHidden/>
              </w:rPr>
              <w:tab/>
            </w:r>
            <w:r w:rsidR="003873B6">
              <w:rPr>
                <w:noProof/>
                <w:webHidden/>
              </w:rPr>
              <w:fldChar w:fldCharType="begin"/>
            </w:r>
            <w:r w:rsidR="003873B6">
              <w:rPr>
                <w:noProof/>
                <w:webHidden/>
              </w:rPr>
              <w:instrText xml:space="preserve"> PAGEREF _Toc137078929 \h </w:instrText>
            </w:r>
            <w:r w:rsidR="003873B6">
              <w:rPr>
                <w:noProof/>
                <w:webHidden/>
              </w:rPr>
            </w:r>
            <w:r w:rsidR="003873B6">
              <w:rPr>
                <w:noProof/>
                <w:webHidden/>
              </w:rPr>
              <w:fldChar w:fldCharType="separate"/>
            </w:r>
            <w:r w:rsidR="003873B6">
              <w:rPr>
                <w:noProof/>
                <w:webHidden/>
              </w:rPr>
              <w:t>162</w:t>
            </w:r>
            <w:r w:rsidR="003873B6">
              <w:rPr>
                <w:noProof/>
                <w:webHidden/>
              </w:rPr>
              <w:fldChar w:fldCharType="end"/>
            </w:r>
          </w:hyperlink>
        </w:p>
        <w:p w14:paraId="398C5A20" w14:textId="1AFD4982" w:rsidR="003873B6" w:rsidRDefault="008C24FE">
          <w:pPr>
            <w:pStyle w:val="TOC3"/>
            <w:tabs>
              <w:tab w:val="left" w:pos="1320"/>
              <w:tab w:val="right" w:leader="dot" w:pos="9350"/>
            </w:tabs>
            <w:rPr>
              <w:rFonts w:eastAsiaTheme="minorEastAsia"/>
              <w:noProof/>
              <w:kern w:val="2"/>
              <w14:ligatures w14:val="standardContextual"/>
            </w:rPr>
          </w:pPr>
          <w:hyperlink w:anchor="_Toc137078930" w:history="1">
            <w:r w:rsidR="003873B6" w:rsidRPr="00D23686">
              <w:rPr>
                <w:rStyle w:val="Hyperlink"/>
                <w:noProof/>
              </w:rPr>
              <w:t>3.3.22</w:t>
            </w:r>
            <w:r w:rsidR="003873B6">
              <w:rPr>
                <w:rFonts w:eastAsiaTheme="minorEastAsia"/>
                <w:noProof/>
                <w:kern w:val="2"/>
                <w14:ligatures w14:val="standardContextual"/>
              </w:rPr>
              <w:tab/>
            </w:r>
            <w:r w:rsidR="003873B6" w:rsidRPr="00D23686">
              <w:rPr>
                <w:rStyle w:val="Hyperlink"/>
                <w:noProof/>
              </w:rPr>
              <w:t>Managing Campaigns</w:t>
            </w:r>
            <w:r w:rsidR="003873B6">
              <w:rPr>
                <w:noProof/>
                <w:webHidden/>
              </w:rPr>
              <w:tab/>
            </w:r>
            <w:r w:rsidR="003873B6">
              <w:rPr>
                <w:noProof/>
                <w:webHidden/>
              </w:rPr>
              <w:fldChar w:fldCharType="begin"/>
            </w:r>
            <w:r w:rsidR="003873B6">
              <w:rPr>
                <w:noProof/>
                <w:webHidden/>
              </w:rPr>
              <w:instrText xml:space="preserve"> PAGEREF _Toc137078930 \h </w:instrText>
            </w:r>
            <w:r w:rsidR="003873B6">
              <w:rPr>
                <w:noProof/>
                <w:webHidden/>
              </w:rPr>
            </w:r>
            <w:r w:rsidR="003873B6">
              <w:rPr>
                <w:noProof/>
                <w:webHidden/>
              </w:rPr>
              <w:fldChar w:fldCharType="separate"/>
            </w:r>
            <w:r w:rsidR="003873B6">
              <w:rPr>
                <w:noProof/>
                <w:webHidden/>
              </w:rPr>
              <w:t>163</w:t>
            </w:r>
            <w:r w:rsidR="003873B6">
              <w:rPr>
                <w:noProof/>
                <w:webHidden/>
              </w:rPr>
              <w:fldChar w:fldCharType="end"/>
            </w:r>
          </w:hyperlink>
        </w:p>
        <w:p w14:paraId="586A5956" w14:textId="187CA643" w:rsidR="003873B6" w:rsidRDefault="008C24FE">
          <w:pPr>
            <w:pStyle w:val="TOC3"/>
            <w:tabs>
              <w:tab w:val="left" w:pos="1320"/>
              <w:tab w:val="right" w:leader="dot" w:pos="9350"/>
            </w:tabs>
            <w:rPr>
              <w:rFonts w:eastAsiaTheme="minorEastAsia"/>
              <w:noProof/>
              <w:kern w:val="2"/>
              <w14:ligatures w14:val="standardContextual"/>
            </w:rPr>
          </w:pPr>
          <w:hyperlink w:anchor="_Toc137078931" w:history="1">
            <w:r w:rsidR="003873B6" w:rsidRPr="00D23686">
              <w:rPr>
                <w:rStyle w:val="Hyperlink"/>
                <w:noProof/>
              </w:rPr>
              <w:t>3.3.23</w:t>
            </w:r>
            <w:r w:rsidR="003873B6">
              <w:rPr>
                <w:rFonts w:eastAsiaTheme="minorEastAsia"/>
                <w:noProof/>
                <w:kern w:val="2"/>
                <w14:ligatures w14:val="standardContextual"/>
              </w:rPr>
              <w:tab/>
            </w:r>
            <w:r w:rsidR="003873B6" w:rsidRPr="00D23686">
              <w:rPr>
                <w:rStyle w:val="Hyperlink"/>
                <w:noProof/>
              </w:rPr>
              <w:t>Manage Donor List</w:t>
            </w:r>
            <w:r w:rsidR="003873B6">
              <w:rPr>
                <w:noProof/>
                <w:webHidden/>
              </w:rPr>
              <w:tab/>
            </w:r>
            <w:r w:rsidR="003873B6">
              <w:rPr>
                <w:noProof/>
                <w:webHidden/>
              </w:rPr>
              <w:fldChar w:fldCharType="begin"/>
            </w:r>
            <w:r w:rsidR="003873B6">
              <w:rPr>
                <w:noProof/>
                <w:webHidden/>
              </w:rPr>
              <w:instrText xml:space="preserve"> PAGEREF _Toc137078931 \h </w:instrText>
            </w:r>
            <w:r w:rsidR="003873B6">
              <w:rPr>
                <w:noProof/>
                <w:webHidden/>
              </w:rPr>
            </w:r>
            <w:r w:rsidR="003873B6">
              <w:rPr>
                <w:noProof/>
                <w:webHidden/>
              </w:rPr>
              <w:fldChar w:fldCharType="separate"/>
            </w:r>
            <w:r w:rsidR="003873B6">
              <w:rPr>
                <w:noProof/>
                <w:webHidden/>
              </w:rPr>
              <w:t>164</w:t>
            </w:r>
            <w:r w:rsidR="003873B6">
              <w:rPr>
                <w:noProof/>
                <w:webHidden/>
              </w:rPr>
              <w:fldChar w:fldCharType="end"/>
            </w:r>
          </w:hyperlink>
        </w:p>
        <w:p w14:paraId="02F21EAC" w14:textId="7E330193" w:rsidR="003873B6" w:rsidRDefault="008C24FE">
          <w:pPr>
            <w:pStyle w:val="TOC3"/>
            <w:tabs>
              <w:tab w:val="left" w:pos="1320"/>
              <w:tab w:val="right" w:leader="dot" w:pos="9350"/>
            </w:tabs>
            <w:rPr>
              <w:rFonts w:eastAsiaTheme="minorEastAsia"/>
              <w:noProof/>
              <w:kern w:val="2"/>
              <w14:ligatures w14:val="standardContextual"/>
            </w:rPr>
          </w:pPr>
          <w:hyperlink w:anchor="_Toc137078932" w:history="1">
            <w:r w:rsidR="003873B6" w:rsidRPr="00D23686">
              <w:rPr>
                <w:rStyle w:val="Hyperlink"/>
                <w:noProof/>
              </w:rPr>
              <w:t>3.3.24</w:t>
            </w:r>
            <w:r w:rsidR="003873B6">
              <w:rPr>
                <w:rFonts w:eastAsiaTheme="minorEastAsia"/>
                <w:noProof/>
                <w:kern w:val="2"/>
                <w14:ligatures w14:val="standardContextual"/>
              </w:rPr>
              <w:tab/>
            </w:r>
            <w:r w:rsidR="003873B6" w:rsidRPr="00D23686">
              <w:rPr>
                <w:rStyle w:val="Hyperlink"/>
                <w:noProof/>
              </w:rPr>
              <w:t>Manage Sponsors</w:t>
            </w:r>
            <w:r w:rsidR="003873B6">
              <w:rPr>
                <w:noProof/>
                <w:webHidden/>
              </w:rPr>
              <w:tab/>
            </w:r>
            <w:r w:rsidR="003873B6">
              <w:rPr>
                <w:noProof/>
                <w:webHidden/>
              </w:rPr>
              <w:fldChar w:fldCharType="begin"/>
            </w:r>
            <w:r w:rsidR="003873B6">
              <w:rPr>
                <w:noProof/>
                <w:webHidden/>
              </w:rPr>
              <w:instrText xml:space="preserve"> PAGEREF _Toc137078932 \h </w:instrText>
            </w:r>
            <w:r w:rsidR="003873B6">
              <w:rPr>
                <w:noProof/>
                <w:webHidden/>
              </w:rPr>
            </w:r>
            <w:r w:rsidR="003873B6">
              <w:rPr>
                <w:noProof/>
                <w:webHidden/>
              </w:rPr>
              <w:fldChar w:fldCharType="separate"/>
            </w:r>
            <w:r w:rsidR="003873B6">
              <w:rPr>
                <w:noProof/>
                <w:webHidden/>
              </w:rPr>
              <w:t>165</w:t>
            </w:r>
            <w:r w:rsidR="003873B6">
              <w:rPr>
                <w:noProof/>
                <w:webHidden/>
              </w:rPr>
              <w:fldChar w:fldCharType="end"/>
            </w:r>
          </w:hyperlink>
        </w:p>
        <w:p w14:paraId="1D8F6B94" w14:textId="0A889A9B" w:rsidR="003873B6" w:rsidRDefault="008C24FE">
          <w:pPr>
            <w:pStyle w:val="TOC3"/>
            <w:tabs>
              <w:tab w:val="left" w:pos="1320"/>
              <w:tab w:val="right" w:leader="dot" w:pos="9350"/>
            </w:tabs>
            <w:rPr>
              <w:rFonts w:eastAsiaTheme="minorEastAsia"/>
              <w:noProof/>
              <w:kern w:val="2"/>
              <w14:ligatures w14:val="standardContextual"/>
            </w:rPr>
          </w:pPr>
          <w:hyperlink w:anchor="_Toc137078933" w:history="1">
            <w:r w:rsidR="003873B6" w:rsidRPr="00D23686">
              <w:rPr>
                <w:rStyle w:val="Hyperlink"/>
                <w:noProof/>
              </w:rPr>
              <w:t>3.3.25</w:t>
            </w:r>
            <w:r w:rsidR="003873B6">
              <w:rPr>
                <w:rFonts w:eastAsiaTheme="minorEastAsia"/>
                <w:noProof/>
                <w:kern w:val="2"/>
                <w14:ligatures w14:val="standardContextual"/>
              </w:rPr>
              <w:tab/>
            </w:r>
            <w:r w:rsidR="003873B6" w:rsidRPr="00D23686">
              <w:rPr>
                <w:rStyle w:val="Hyperlink"/>
                <w:noProof/>
              </w:rPr>
              <w:t>Manage Financial Donations</w:t>
            </w:r>
            <w:r w:rsidR="003873B6">
              <w:rPr>
                <w:noProof/>
                <w:webHidden/>
              </w:rPr>
              <w:tab/>
            </w:r>
            <w:r w:rsidR="003873B6">
              <w:rPr>
                <w:noProof/>
                <w:webHidden/>
              </w:rPr>
              <w:fldChar w:fldCharType="begin"/>
            </w:r>
            <w:r w:rsidR="003873B6">
              <w:rPr>
                <w:noProof/>
                <w:webHidden/>
              </w:rPr>
              <w:instrText xml:space="preserve"> PAGEREF _Toc137078933 \h </w:instrText>
            </w:r>
            <w:r w:rsidR="003873B6">
              <w:rPr>
                <w:noProof/>
                <w:webHidden/>
              </w:rPr>
            </w:r>
            <w:r w:rsidR="003873B6">
              <w:rPr>
                <w:noProof/>
                <w:webHidden/>
              </w:rPr>
              <w:fldChar w:fldCharType="separate"/>
            </w:r>
            <w:r w:rsidR="003873B6">
              <w:rPr>
                <w:noProof/>
                <w:webHidden/>
              </w:rPr>
              <w:t>166</w:t>
            </w:r>
            <w:r w:rsidR="003873B6">
              <w:rPr>
                <w:noProof/>
                <w:webHidden/>
              </w:rPr>
              <w:fldChar w:fldCharType="end"/>
            </w:r>
          </w:hyperlink>
        </w:p>
        <w:p w14:paraId="221EBDFF" w14:textId="66888F6F" w:rsidR="003873B6" w:rsidRDefault="008C24FE">
          <w:pPr>
            <w:pStyle w:val="TOC3"/>
            <w:tabs>
              <w:tab w:val="left" w:pos="1320"/>
              <w:tab w:val="right" w:leader="dot" w:pos="9350"/>
            </w:tabs>
            <w:rPr>
              <w:rFonts w:eastAsiaTheme="minorEastAsia"/>
              <w:noProof/>
              <w:kern w:val="2"/>
              <w14:ligatures w14:val="standardContextual"/>
            </w:rPr>
          </w:pPr>
          <w:hyperlink w:anchor="_Toc137078934" w:history="1">
            <w:r w:rsidR="003873B6" w:rsidRPr="00D23686">
              <w:rPr>
                <w:rStyle w:val="Hyperlink"/>
                <w:noProof/>
              </w:rPr>
              <w:t>3.3.26</w:t>
            </w:r>
            <w:r w:rsidR="003873B6">
              <w:rPr>
                <w:rFonts w:eastAsiaTheme="minorEastAsia"/>
                <w:noProof/>
                <w:kern w:val="2"/>
                <w14:ligatures w14:val="standardContextual"/>
              </w:rPr>
              <w:tab/>
            </w:r>
            <w:r w:rsidR="003873B6" w:rsidRPr="00D23686">
              <w:rPr>
                <w:rStyle w:val="Hyperlink"/>
                <w:noProof/>
              </w:rPr>
              <w:t>Manage Job Posts</w:t>
            </w:r>
            <w:r w:rsidR="003873B6">
              <w:rPr>
                <w:noProof/>
                <w:webHidden/>
              </w:rPr>
              <w:tab/>
            </w:r>
            <w:r w:rsidR="003873B6">
              <w:rPr>
                <w:noProof/>
                <w:webHidden/>
              </w:rPr>
              <w:fldChar w:fldCharType="begin"/>
            </w:r>
            <w:r w:rsidR="003873B6">
              <w:rPr>
                <w:noProof/>
                <w:webHidden/>
              </w:rPr>
              <w:instrText xml:space="preserve"> PAGEREF _Toc137078934 \h </w:instrText>
            </w:r>
            <w:r w:rsidR="003873B6">
              <w:rPr>
                <w:noProof/>
                <w:webHidden/>
              </w:rPr>
            </w:r>
            <w:r w:rsidR="003873B6">
              <w:rPr>
                <w:noProof/>
                <w:webHidden/>
              </w:rPr>
              <w:fldChar w:fldCharType="separate"/>
            </w:r>
            <w:r w:rsidR="003873B6">
              <w:rPr>
                <w:noProof/>
                <w:webHidden/>
              </w:rPr>
              <w:t>167</w:t>
            </w:r>
            <w:r w:rsidR="003873B6">
              <w:rPr>
                <w:noProof/>
                <w:webHidden/>
              </w:rPr>
              <w:fldChar w:fldCharType="end"/>
            </w:r>
          </w:hyperlink>
        </w:p>
        <w:p w14:paraId="106BB715" w14:textId="6E5ED592" w:rsidR="003873B6" w:rsidRDefault="008C24FE">
          <w:pPr>
            <w:pStyle w:val="TOC3"/>
            <w:tabs>
              <w:tab w:val="left" w:pos="1320"/>
              <w:tab w:val="right" w:leader="dot" w:pos="9350"/>
            </w:tabs>
            <w:rPr>
              <w:rFonts w:eastAsiaTheme="minorEastAsia"/>
              <w:noProof/>
              <w:kern w:val="2"/>
              <w14:ligatures w14:val="standardContextual"/>
            </w:rPr>
          </w:pPr>
          <w:hyperlink w:anchor="_Toc137078935" w:history="1">
            <w:r w:rsidR="003873B6" w:rsidRPr="00D23686">
              <w:rPr>
                <w:rStyle w:val="Hyperlink"/>
                <w:noProof/>
              </w:rPr>
              <w:t>3.3.27</w:t>
            </w:r>
            <w:r w:rsidR="003873B6">
              <w:rPr>
                <w:rFonts w:eastAsiaTheme="minorEastAsia"/>
                <w:noProof/>
                <w:kern w:val="2"/>
                <w14:ligatures w14:val="standardContextual"/>
              </w:rPr>
              <w:tab/>
            </w:r>
            <w:r w:rsidR="003873B6" w:rsidRPr="00D23686">
              <w:rPr>
                <w:rStyle w:val="Hyperlink"/>
                <w:noProof/>
              </w:rPr>
              <w:t>Manage Frequently Asked Questions</w:t>
            </w:r>
            <w:r w:rsidR="003873B6">
              <w:rPr>
                <w:noProof/>
                <w:webHidden/>
              </w:rPr>
              <w:tab/>
            </w:r>
            <w:r w:rsidR="003873B6">
              <w:rPr>
                <w:noProof/>
                <w:webHidden/>
              </w:rPr>
              <w:fldChar w:fldCharType="begin"/>
            </w:r>
            <w:r w:rsidR="003873B6">
              <w:rPr>
                <w:noProof/>
                <w:webHidden/>
              </w:rPr>
              <w:instrText xml:space="preserve"> PAGEREF _Toc137078935 \h </w:instrText>
            </w:r>
            <w:r w:rsidR="003873B6">
              <w:rPr>
                <w:noProof/>
                <w:webHidden/>
              </w:rPr>
            </w:r>
            <w:r w:rsidR="003873B6">
              <w:rPr>
                <w:noProof/>
                <w:webHidden/>
              </w:rPr>
              <w:fldChar w:fldCharType="separate"/>
            </w:r>
            <w:r w:rsidR="003873B6">
              <w:rPr>
                <w:noProof/>
                <w:webHidden/>
              </w:rPr>
              <w:t>168</w:t>
            </w:r>
            <w:r w:rsidR="003873B6">
              <w:rPr>
                <w:noProof/>
                <w:webHidden/>
              </w:rPr>
              <w:fldChar w:fldCharType="end"/>
            </w:r>
          </w:hyperlink>
        </w:p>
        <w:p w14:paraId="0F5B5322" w14:textId="134429E2" w:rsidR="003873B6" w:rsidRDefault="008C24FE">
          <w:pPr>
            <w:pStyle w:val="TOC2"/>
            <w:tabs>
              <w:tab w:val="left" w:pos="880"/>
              <w:tab w:val="right" w:leader="dot" w:pos="9350"/>
            </w:tabs>
            <w:rPr>
              <w:rFonts w:eastAsiaTheme="minorEastAsia"/>
              <w:noProof/>
              <w:kern w:val="2"/>
              <w14:ligatures w14:val="standardContextual"/>
            </w:rPr>
          </w:pPr>
          <w:hyperlink w:anchor="_Toc137078936" w:history="1">
            <w:r w:rsidR="003873B6" w:rsidRPr="00D23686">
              <w:rPr>
                <w:rStyle w:val="Hyperlink"/>
                <w:rFonts w:ascii="Times New Roman" w:hAnsi="Times New Roman" w:cs="Times New Roman"/>
                <w:noProof/>
              </w:rPr>
              <w:t>3.3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Software Architecture</w:t>
            </w:r>
            <w:r w:rsidR="003873B6">
              <w:rPr>
                <w:noProof/>
                <w:webHidden/>
              </w:rPr>
              <w:tab/>
            </w:r>
            <w:r w:rsidR="003873B6">
              <w:rPr>
                <w:noProof/>
                <w:webHidden/>
              </w:rPr>
              <w:fldChar w:fldCharType="begin"/>
            </w:r>
            <w:r w:rsidR="003873B6">
              <w:rPr>
                <w:noProof/>
                <w:webHidden/>
              </w:rPr>
              <w:instrText xml:space="preserve"> PAGEREF _Toc137078936 \h </w:instrText>
            </w:r>
            <w:r w:rsidR="003873B6">
              <w:rPr>
                <w:noProof/>
                <w:webHidden/>
              </w:rPr>
            </w:r>
            <w:r w:rsidR="003873B6">
              <w:rPr>
                <w:noProof/>
                <w:webHidden/>
              </w:rPr>
              <w:fldChar w:fldCharType="separate"/>
            </w:r>
            <w:r w:rsidR="003873B6">
              <w:rPr>
                <w:noProof/>
                <w:webHidden/>
              </w:rPr>
              <w:t>169</w:t>
            </w:r>
            <w:r w:rsidR="003873B6">
              <w:rPr>
                <w:noProof/>
                <w:webHidden/>
              </w:rPr>
              <w:fldChar w:fldCharType="end"/>
            </w:r>
          </w:hyperlink>
        </w:p>
        <w:p w14:paraId="3D91032A" w14:textId="505AF463" w:rsidR="003873B6" w:rsidRDefault="008C24FE">
          <w:pPr>
            <w:pStyle w:val="TOC2"/>
            <w:tabs>
              <w:tab w:val="left" w:pos="880"/>
              <w:tab w:val="right" w:leader="dot" w:pos="9350"/>
            </w:tabs>
            <w:rPr>
              <w:rFonts w:eastAsiaTheme="minorEastAsia"/>
              <w:noProof/>
              <w:kern w:val="2"/>
              <w14:ligatures w14:val="standardContextual"/>
            </w:rPr>
          </w:pPr>
          <w:hyperlink w:anchor="_Toc137078937" w:history="1">
            <w:r w:rsidR="003873B6" w:rsidRPr="00D23686">
              <w:rPr>
                <w:rStyle w:val="Hyperlink"/>
                <w:rFonts w:ascii="Times New Roman" w:hAnsi="Times New Roman" w:cs="Times New Roman"/>
                <w:noProof/>
              </w:rPr>
              <w:t>3.4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Class Diagram</w:t>
            </w:r>
            <w:r w:rsidR="003873B6">
              <w:rPr>
                <w:noProof/>
                <w:webHidden/>
              </w:rPr>
              <w:tab/>
            </w:r>
            <w:r w:rsidR="003873B6">
              <w:rPr>
                <w:noProof/>
                <w:webHidden/>
              </w:rPr>
              <w:fldChar w:fldCharType="begin"/>
            </w:r>
            <w:r w:rsidR="003873B6">
              <w:rPr>
                <w:noProof/>
                <w:webHidden/>
              </w:rPr>
              <w:instrText xml:space="preserve"> PAGEREF _Toc137078937 \h </w:instrText>
            </w:r>
            <w:r w:rsidR="003873B6">
              <w:rPr>
                <w:noProof/>
                <w:webHidden/>
              </w:rPr>
            </w:r>
            <w:r w:rsidR="003873B6">
              <w:rPr>
                <w:noProof/>
                <w:webHidden/>
              </w:rPr>
              <w:fldChar w:fldCharType="separate"/>
            </w:r>
            <w:r w:rsidR="003873B6">
              <w:rPr>
                <w:noProof/>
                <w:webHidden/>
              </w:rPr>
              <w:t>170</w:t>
            </w:r>
            <w:r w:rsidR="003873B6">
              <w:rPr>
                <w:noProof/>
                <w:webHidden/>
              </w:rPr>
              <w:fldChar w:fldCharType="end"/>
            </w:r>
          </w:hyperlink>
        </w:p>
        <w:p w14:paraId="7F33247E" w14:textId="5A6CB308" w:rsidR="003873B6" w:rsidRDefault="008C24FE">
          <w:pPr>
            <w:pStyle w:val="TOC2"/>
            <w:tabs>
              <w:tab w:val="left" w:pos="880"/>
              <w:tab w:val="right" w:leader="dot" w:pos="9350"/>
            </w:tabs>
            <w:rPr>
              <w:rFonts w:eastAsiaTheme="minorEastAsia"/>
              <w:noProof/>
              <w:kern w:val="2"/>
              <w14:ligatures w14:val="standardContextual"/>
            </w:rPr>
          </w:pPr>
          <w:hyperlink w:anchor="_Toc137078938" w:history="1">
            <w:r w:rsidR="003873B6" w:rsidRPr="00D23686">
              <w:rPr>
                <w:rStyle w:val="Hyperlink"/>
                <w:rFonts w:ascii="Times New Roman" w:hAnsi="Times New Roman" w:cs="Times New Roman"/>
                <w:noProof/>
              </w:rPr>
              <w:t>3.5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Database Diagram</w:t>
            </w:r>
            <w:r w:rsidR="003873B6">
              <w:rPr>
                <w:noProof/>
                <w:webHidden/>
              </w:rPr>
              <w:tab/>
            </w:r>
            <w:r w:rsidR="003873B6">
              <w:rPr>
                <w:noProof/>
                <w:webHidden/>
              </w:rPr>
              <w:fldChar w:fldCharType="begin"/>
            </w:r>
            <w:r w:rsidR="003873B6">
              <w:rPr>
                <w:noProof/>
                <w:webHidden/>
              </w:rPr>
              <w:instrText xml:space="preserve"> PAGEREF _Toc137078938 \h </w:instrText>
            </w:r>
            <w:r w:rsidR="003873B6">
              <w:rPr>
                <w:noProof/>
                <w:webHidden/>
              </w:rPr>
            </w:r>
            <w:r w:rsidR="003873B6">
              <w:rPr>
                <w:noProof/>
                <w:webHidden/>
              </w:rPr>
              <w:fldChar w:fldCharType="separate"/>
            </w:r>
            <w:r w:rsidR="003873B6">
              <w:rPr>
                <w:noProof/>
                <w:webHidden/>
              </w:rPr>
              <w:t>171</w:t>
            </w:r>
            <w:r w:rsidR="003873B6">
              <w:rPr>
                <w:noProof/>
                <w:webHidden/>
              </w:rPr>
              <w:fldChar w:fldCharType="end"/>
            </w:r>
          </w:hyperlink>
        </w:p>
        <w:p w14:paraId="680BE57D" w14:textId="6148B4D5" w:rsidR="003873B6" w:rsidRDefault="008C24FE">
          <w:pPr>
            <w:pStyle w:val="TOC2"/>
            <w:tabs>
              <w:tab w:val="left" w:pos="880"/>
              <w:tab w:val="right" w:leader="dot" w:pos="9350"/>
            </w:tabs>
            <w:rPr>
              <w:rFonts w:eastAsiaTheme="minorEastAsia"/>
              <w:noProof/>
              <w:kern w:val="2"/>
              <w14:ligatures w14:val="standardContextual"/>
            </w:rPr>
          </w:pPr>
          <w:hyperlink w:anchor="_Toc137078939" w:history="1">
            <w:r w:rsidR="003873B6" w:rsidRPr="00D23686">
              <w:rPr>
                <w:rStyle w:val="Hyperlink"/>
                <w:rFonts w:ascii="Times New Roman" w:hAnsi="Times New Roman" w:cs="Times New Roman"/>
                <w:noProof/>
              </w:rPr>
              <w:t>3.6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Collaboration Diagram</w:t>
            </w:r>
            <w:r w:rsidR="003873B6">
              <w:rPr>
                <w:noProof/>
                <w:webHidden/>
              </w:rPr>
              <w:tab/>
            </w:r>
            <w:r w:rsidR="003873B6">
              <w:rPr>
                <w:noProof/>
                <w:webHidden/>
              </w:rPr>
              <w:fldChar w:fldCharType="begin"/>
            </w:r>
            <w:r w:rsidR="003873B6">
              <w:rPr>
                <w:noProof/>
                <w:webHidden/>
              </w:rPr>
              <w:instrText xml:space="preserve"> PAGEREF _Toc137078939 \h </w:instrText>
            </w:r>
            <w:r w:rsidR="003873B6">
              <w:rPr>
                <w:noProof/>
                <w:webHidden/>
              </w:rPr>
            </w:r>
            <w:r w:rsidR="003873B6">
              <w:rPr>
                <w:noProof/>
                <w:webHidden/>
              </w:rPr>
              <w:fldChar w:fldCharType="separate"/>
            </w:r>
            <w:r w:rsidR="003873B6">
              <w:rPr>
                <w:noProof/>
                <w:webHidden/>
              </w:rPr>
              <w:t>172</w:t>
            </w:r>
            <w:r w:rsidR="003873B6">
              <w:rPr>
                <w:noProof/>
                <w:webHidden/>
              </w:rPr>
              <w:fldChar w:fldCharType="end"/>
            </w:r>
          </w:hyperlink>
        </w:p>
        <w:p w14:paraId="2B6FE605" w14:textId="7CD4C8BB" w:rsidR="003873B6" w:rsidRDefault="008C24FE">
          <w:pPr>
            <w:pStyle w:val="TOC3"/>
            <w:tabs>
              <w:tab w:val="left" w:pos="1320"/>
              <w:tab w:val="right" w:leader="dot" w:pos="9350"/>
            </w:tabs>
            <w:rPr>
              <w:rFonts w:eastAsiaTheme="minorEastAsia"/>
              <w:noProof/>
              <w:kern w:val="2"/>
              <w14:ligatures w14:val="standardContextual"/>
            </w:rPr>
          </w:pPr>
          <w:hyperlink w:anchor="_Toc137078940" w:history="1">
            <w:r w:rsidR="003873B6" w:rsidRPr="00D23686">
              <w:rPr>
                <w:rStyle w:val="Hyperlink"/>
                <w:rFonts w:ascii="Times New Roman" w:hAnsi="Times New Roman" w:cs="Times New Roman"/>
                <w:noProof/>
              </w:rPr>
              <w:t>3.6.1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Login</w:t>
            </w:r>
            <w:r w:rsidR="003873B6">
              <w:rPr>
                <w:noProof/>
                <w:webHidden/>
              </w:rPr>
              <w:tab/>
            </w:r>
            <w:r w:rsidR="003873B6">
              <w:rPr>
                <w:noProof/>
                <w:webHidden/>
              </w:rPr>
              <w:fldChar w:fldCharType="begin"/>
            </w:r>
            <w:r w:rsidR="003873B6">
              <w:rPr>
                <w:noProof/>
                <w:webHidden/>
              </w:rPr>
              <w:instrText xml:space="preserve"> PAGEREF _Toc137078940 \h </w:instrText>
            </w:r>
            <w:r w:rsidR="003873B6">
              <w:rPr>
                <w:noProof/>
                <w:webHidden/>
              </w:rPr>
            </w:r>
            <w:r w:rsidR="003873B6">
              <w:rPr>
                <w:noProof/>
                <w:webHidden/>
              </w:rPr>
              <w:fldChar w:fldCharType="separate"/>
            </w:r>
            <w:r w:rsidR="003873B6">
              <w:rPr>
                <w:noProof/>
                <w:webHidden/>
              </w:rPr>
              <w:t>172</w:t>
            </w:r>
            <w:r w:rsidR="003873B6">
              <w:rPr>
                <w:noProof/>
                <w:webHidden/>
              </w:rPr>
              <w:fldChar w:fldCharType="end"/>
            </w:r>
          </w:hyperlink>
        </w:p>
        <w:p w14:paraId="7ED82016" w14:textId="0588CC6F" w:rsidR="003873B6" w:rsidRDefault="008C24FE">
          <w:pPr>
            <w:pStyle w:val="TOC3"/>
            <w:tabs>
              <w:tab w:val="left" w:pos="1320"/>
              <w:tab w:val="right" w:leader="dot" w:pos="9350"/>
            </w:tabs>
            <w:rPr>
              <w:rFonts w:eastAsiaTheme="minorEastAsia"/>
              <w:noProof/>
              <w:kern w:val="2"/>
              <w14:ligatures w14:val="standardContextual"/>
            </w:rPr>
          </w:pPr>
          <w:hyperlink w:anchor="_Toc137078941" w:history="1">
            <w:r w:rsidR="003873B6" w:rsidRPr="00D23686">
              <w:rPr>
                <w:rStyle w:val="Hyperlink"/>
                <w:rFonts w:ascii="Times New Roman" w:hAnsi="Times New Roman" w:cs="Times New Roman"/>
                <w:noProof/>
              </w:rPr>
              <w:t>3.6.2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Registration</w:t>
            </w:r>
            <w:r w:rsidR="003873B6">
              <w:rPr>
                <w:noProof/>
                <w:webHidden/>
              </w:rPr>
              <w:tab/>
            </w:r>
            <w:r w:rsidR="003873B6">
              <w:rPr>
                <w:noProof/>
                <w:webHidden/>
              </w:rPr>
              <w:fldChar w:fldCharType="begin"/>
            </w:r>
            <w:r w:rsidR="003873B6">
              <w:rPr>
                <w:noProof/>
                <w:webHidden/>
              </w:rPr>
              <w:instrText xml:space="preserve"> PAGEREF _Toc137078941 \h </w:instrText>
            </w:r>
            <w:r w:rsidR="003873B6">
              <w:rPr>
                <w:noProof/>
                <w:webHidden/>
              </w:rPr>
            </w:r>
            <w:r w:rsidR="003873B6">
              <w:rPr>
                <w:noProof/>
                <w:webHidden/>
              </w:rPr>
              <w:fldChar w:fldCharType="separate"/>
            </w:r>
            <w:r w:rsidR="003873B6">
              <w:rPr>
                <w:noProof/>
                <w:webHidden/>
              </w:rPr>
              <w:t>173</w:t>
            </w:r>
            <w:r w:rsidR="003873B6">
              <w:rPr>
                <w:noProof/>
                <w:webHidden/>
              </w:rPr>
              <w:fldChar w:fldCharType="end"/>
            </w:r>
          </w:hyperlink>
        </w:p>
        <w:p w14:paraId="4453D6C4" w14:textId="22EA8F0E" w:rsidR="003873B6" w:rsidRDefault="008C24FE">
          <w:pPr>
            <w:pStyle w:val="TOC3"/>
            <w:tabs>
              <w:tab w:val="left" w:pos="1320"/>
              <w:tab w:val="right" w:leader="dot" w:pos="9350"/>
            </w:tabs>
            <w:rPr>
              <w:rFonts w:eastAsiaTheme="minorEastAsia"/>
              <w:noProof/>
              <w:kern w:val="2"/>
              <w14:ligatures w14:val="standardContextual"/>
            </w:rPr>
          </w:pPr>
          <w:hyperlink w:anchor="_Toc137078942" w:history="1">
            <w:r w:rsidR="003873B6" w:rsidRPr="00D23686">
              <w:rPr>
                <w:rStyle w:val="Hyperlink"/>
                <w:rFonts w:ascii="Times New Roman" w:hAnsi="Times New Roman" w:cs="Times New Roman"/>
                <w:noProof/>
              </w:rPr>
              <w:t>3.6.3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Make the Request for Blood</w:t>
            </w:r>
            <w:r w:rsidR="003873B6">
              <w:rPr>
                <w:noProof/>
                <w:webHidden/>
              </w:rPr>
              <w:tab/>
            </w:r>
            <w:r w:rsidR="003873B6">
              <w:rPr>
                <w:noProof/>
                <w:webHidden/>
              </w:rPr>
              <w:fldChar w:fldCharType="begin"/>
            </w:r>
            <w:r w:rsidR="003873B6">
              <w:rPr>
                <w:noProof/>
                <w:webHidden/>
              </w:rPr>
              <w:instrText xml:space="preserve"> PAGEREF _Toc137078942 \h </w:instrText>
            </w:r>
            <w:r w:rsidR="003873B6">
              <w:rPr>
                <w:noProof/>
                <w:webHidden/>
              </w:rPr>
            </w:r>
            <w:r w:rsidR="003873B6">
              <w:rPr>
                <w:noProof/>
                <w:webHidden/>
              </w:rPr>
              <w:fldChar w:fldCharType="separate"/>
            </w:r>
            <w:r w:rsidR="003873B6">
              <w:rPr>
                <w:noProof/>
                <w:webHidden/>
              </w:rPr>
              <w:t>174</w:t>
            </w:r>
            <w:r w:rsidR="003873B6">
              <w:rPr>
                <w:noProof/>
                <w:webHidden/>
              </w:rPr>
              <w:fldChar w:fldCharType="end"/>
            </w:r>
          </w:hyperlink>
        </w:p>
        <w:p w14:paraId="5F62F0E5" w14:textId="0EA512DE" w:rsidR="003873B6" w:rsidRDefault="008C24FE">
          <w:pPr>
            <w:pStyle w:val="TOC3"/>
            <w:tabs>
              <w:tab w:val="left" w:pos="1320"/>
              <w:tab w:val="right" w:leader="dot" w:pos="9350"/>
            </w:tabs>
            <w:rPr>
              <w:rFonts w:eastAsiaTheme="minorEastAsia"/>
              <w:noProof/>
              <w:kern w:val="2"/>
              <w14:ligatures w14:val="standardContextual"/>
            </w:rPr>
          </w:pPr>
          <w:hyperlink w:anchor="_Toc137078943" w:history="1">
            <w:r w:rsidR="003873B6" w:rsidRPr="00D23686">
              <w:rPr>
                <w:rStyle w:val="Hyperlink"/>
                <w:rFonts w:ascii="Times New Roman" w:hAnsi="Times New Roman" w:cs="Times New Roman"/>
                <w:noProof/>
              </w:rPr>
              <w:t>3.6.4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Donate Blood</w:t>
            </w:r>
            <w:r w:rsidR="003873B6">
              <w:rPr>
                <w:noProof/>
                <w:webHidden/>
              </w:rPr>
              <w:tab/>
            </w:r>
            <w:r w:rsidR="003873B6">
              <w:rPr>
                <w:noProof/>
                <w:webHidden/>
              </w:rPr>
              <w:fldChar w:fldCharType="begin"/>
            </w:r>
            <w:r w:rsidR="003873B6">
              <w:rPr>
                <w:noProof/>
                <w:webHidden/>
              </w:rPr>
              <w:instrText xml:space="preserve"> PAGEREF _Toc137078943 \h </w:instrText>
            </w:r>
            <w:r w:rsidR="003873B6">
              <w:rPr>
                <w:noProof/>
                <w:webHidden/>
              </w:rPr>
            </w:r>
            <w:r w:rsidR="003873B6">
              <w:rPr>
                <w:noProof/>
                <w:webHidden/>
              </w:rPr>
              <w:fldChar w:fldCharType="separate"/>
            </w:r>
            <w:r w:rsidR="003873B6">
              <w:rPr>
                <w:noProof/>
                <w:webHidden/>
              </w:rPr>
              <w:t>175</w:t>
            </w:r>
            <w:r w:rsidR="003873B6">
              <w:rPr>
                <w:noProof/>
                <w:webHidden/>
              </w:rPr>
              <w:fldChar w:fldCharType="end"/>
            </w:r>
          </w:hyperlink>
        </w:p>
        <w:p w14:paraId="71C07D45" w14:textId="3CF978B7" w:rsidR="003873B6" w:rsidRDefault="008C24FE">
          <w:pPr>
            <w:pStyle w:val="TOC3"/>
            <w:tabs>
              <w:tab w:val="left" w:pos="1320"/>
              <w:tab w:val="right" w:leader="dot" w:pos="9350"/>
            </w:tabs>
            <w:rPr>
              <w:rFonts w:eastAsiaTheme="minorEastAsia"/>
              <w:noProof/>
              <w:kern w:val="2"/>
              <w14:ligatures w14:val="standardContextual"/>
            </w:rPr>
          </w:pPr>
          <w:hyperlink w:anchor="_Toc137078944" w:history="1">
            <w:r w:rsidR="003873B6" w:rsidRPr="00D23686">
              <w:rPr>
                <w:rStyle w:val="Hyperlink"/>
                <w:rFonts w:ascii="Times New Roman" w:hAnsi="Times New Roman" w:cs="Times New Roman"/>
                <w:noProof/>
              </w:rPr>
              <w:t>3.6.5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Check Eligibility of User for Blood Donation</w:t>
            </w:r>
            <w:r w:rsidR="003873B6">
              <w:rPr>
                <w:noProof/>
                <w:webHidden/>
              </w:rPr>
              <w:tab/>
            </w:r>
            <w:r w:rsidR="003873B6">
              <w:rPr>
                <w:noProof/>
                <w:webHidden/>
              </w:rPr>
              <w:fldChar w:fldCharType="begin"/>
            </w:r>
            <w:r w:rsidR="003873B6">
              <w:rPr>
                <w:noProof/>
                <w:webHidden/>
              </w:rPr>
              <w:instrText xml:space="preserve"> PAGEREF _Toc137078944 \h </w:instrText>
            </w:r>
            <w:r w:rsidR="003873B6">
              <w:rPr>
                <w:noProof/>
                <w:webHidden/>
              </w:rPr>
            </w:r>
            <w:r w:rsidR="003873B6">
              <w:rPr>
                <w:noProof/>
                <w:webHidden/>
              </w:rPr>
              <w:fldChar w:fldCharType="separate"/>
            </w:r>
            <w:r w:rsidR="003873B6">
              <w:rPr>
                <w:noProof/>
                <w:webHidden/>
              </w:rPr>
              <w:t>176</w:t>
            </w:r>
            <w:r w:rsidR="003873B6">
              <w:rPr>
                <w:noProof/>
                <w:webHidden/>
              </w:rPr>
              <w:fldChar w:fldCharType="end"/>
            </w:r>
          </w:hyperlink>
        </w:p>
        <w:p w14:paraId="0092B87B" w14:textId="63058DC8" w:rsidR="003873B6" w:rsidRDefault="008C24FE">
          <w:pPr>
            <w:pStyle w:val="TOC3"/>
            <w:tabs>
              <w:tab w:val="left" w:pos="1320"/>
              <w:tab w:val="right" w:leader="dot" w:pos="9350"/>
            </w:tabs>
            <w:rPr>
              <w:rFonts w:eastAsiaTheme="minorEastAsia"/>
              <w:noProof/>
              <w:kern w:val="2"/>
              <w14:ligatures w14:val="standardContextual"/>
            </w:rPr>
          </w:pPr>
          <w:hyperlink w:anchor="_Toc137078945" w:history="1">
            <w:r w:rsidR="003873B6" w:rsidRPr="00D23686">
              <w:rPr>
                <w:rStyle w:val="Hyperlink"/>
                <w:rFonts w:ascii="Times New Roman" w:hAnsi="Times New Roman" w:cs="Times New Roman"/>
                <w:noProof/>
              </w:rPr>
              <w:t>3.6.6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_Toc137078945 \h </w:instrText>
            </w:r>
            <w:r w:rsidR="003873B6">
              <w:rPr>
                <w:noProof/>
                <w:webHidden/>
              </w:rPr>
            </w:r>
            <w:r w:rsidR="003873B6">
              <w:rPr>
                <w:noProof/>
                <w:webHidden/>
              </w:rPr>
              <w:fldChar w:fldCharType="separate"/>
            </w:r>
            <w:r w:rsidR="003873B6">
              <w:rPr>
                <w:noProof/>
                <w:webHidden/>
              </w:rPr>
              <w:t>177</w:t>
            </w:r>
            <w:r w:rsidR="003873B6">
              <w:rPr>
                <w:noProof/>
                <w:webHidden/>
              </w:rPr>
              <w:fldChar w:fldCharType="end"/>
            </w:r>
          </w:hyperlink>
        </w:p>
        <w:p w14:paraId="17BBF644" w14:textId="508F2542" w:rsidR="003873B6" w:rsidRDefault="008C24FE">
          <w:pPr>
            <w:pStyle w:val="TOC3"/>
            <w:tabs>
              <w:tab w:val="left" w:pos="1320"/>
              <w:tab w:val="right" w:leader="dot" w:pos="9350"/>
            </w:tabs>
            <w:rPr>
              <w:rFonts w:eastAsiaTheme="minorEastAsia"/>
              <w:noProof/>
              <w:kern w:val="2"/>
              <w14:ligatures w14:val="standardContextual"/>
            </w:rPr>
          </w:pPr>
          <w:hyperlink w:anchor="_Toc137078946" w:history="1">
            <w:r w:rsidR="003873B6" w:rsidRPr="00D23686">
              <w:rPr>
                <w:rStyle w:val="Hyperlink"/>
                <w:rFonts w:ascii="Times New Roman" w:hAnsi="Times New Roman" w:cs="Times New Roman"/>
                <w:noProof/>
              </w:rPr>
              <w:t>3.6.7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Appointment Report</w:t>
            </w:r>
            <w:r w:rsidR="003873B6">
              <w:rPr>
                <w:noProof/>
                <w:webHidden/>
              </w:rPr>
              <w:tab/>
            </w:r>
            <w:r w:rsidR="003873B6">
              <w:rPr>
                <w:noProof/>
                <w:webHidden/>
              </w:rPr>
              <w:fldChar w:fldCharType="begin"/>
            </w:r>
            <w:r w:rsidR="003873B6">
              <w:rPr>
                <w:noProof/>
                <w:webHidden/>
              </w:rPr>
              <w:instrText xml:space="preserve"> PAGEREF _Toc137078946 \h </w:instrText>
            </w:r>
            <w:r w:rsidR="003873B6">
              <w:rPr>
                <w:noProof/>
                <w:webHidden/>
              </w:rPr>
            </w:r>
            <w:r w:rsidR="003873B6">
              <w:rPr>
                <w:noProof/>
                <w:webHidden/>
              </w:rPr>
              <w:fldChar w:fldCharType="separate"/>
            </w:r>
            <w:r w:rsidR="003873B6">
              <w:rPr>
                <w:noProof/>
                <w:webHidden/>
              </w:rPr>
              <w:t>178</w:t>
            </w:r>
            <w:r w:rsidR="003873B6">
              <w:rPr>
                <w:noProof/>
                <w:webHidden/>
              </w:rPr>
              <w:fldChar w:fldCharType="end"/>
            </w:r>
          </w:hyperlink>
        </w:p>
        <w:p w14:paraId="20E34F4B" w14:textId="06B3D4E9" w:rsidR="003873B6" w:rsidRDefault="008C24FE">
          <w:pPr>
            <w:pStyle w:val="TOC3"/>
            <w:tabs>
              <w:tab w:val="left" w:pos="1320"/>
              <w:tab w:val="right" w:leader="dot" w:pos="9350"/>
            </w:tabs>
            <w:rPr>
              <w:rFonts w:eastAsiaTheme="minorEastAsia"/>
              <w:noProof/>
              <w:kern w:val="2"/>
              <w14:ligatures w14:val="standardContextual"/>
            </w:rPr>
          </w:pPr>
          <w:hyperlink w:anchor="_Toc137078947" w:history="1">
            <w:r w:rsidR="003873B6" w:rsidRPr="00D23686">
              <w:rPr>
                <w:rStyle w:val="Hyperlink"/>
                <w:rFonts w:ascii="Times New Roman" w:hAnsi="Times New Roman" w:cs="Times New Roman"/>
                <w:noProof/>
              </w:rPr>
              <w:t>3.6.8</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Display User Profile</w:t>
            </w:r>
            <w:r w:rsidR="003873B6">
              <w:rPr>
                <w:noProof/>
                <w:webHidden/>
              </w:rPr>
              <w:tab/>
            </w:r>
            <w:r w:rsidR="003873B6">
              <w:rPr>
                <w:noProof/>
                <w:webHidden/>
              </w:rPr>
              <w:fldChar w:fldCharType="begin"/>
            </w:r>
            <w:r w:rsidR="003873B6">
              <w:rPr>
                <w:noProof/>
                <w:webHidden/>
              </w:rPr>
              <w:instrText xml:space="preserve"> PAGEREF _Toc137078947 \h </w:instrText>
            </w:r>
            <w:r w:rsidR="003873B6">
              <w:rPr>
                <w:noProof/>
                <w:webHidden/>
              </w:rPr>
            </w:r>
            <w:r w:rsidR="003873B6">
              <w:rPr>
                <w:noProof/>
                <w:webHidden/>
              </w:rPr>
              <w:fldChar w:fldCharType="separate"/>
            </w:r>
            <w:r w:rsidR="003873B6">
              <w:rPr>
                <w:noProof/>
                <w:webHidden/>
              </w:rPr>
              <w:t>179</w:t>
            </w:r>
            <w:r w:rsidR="003873B6">
              <w:rPr>
                <w:noProof/>
                <w:webHidden/>
              </w:rPr>
              <w:fldChar w:fldCharType="end"/>
            </w:r>
          </w:hyperlink>
        </w:p>
        <w:p w14:paraId="4B65C540" w14:textId="7E5261C6" w:rsidR="003873B6" w:rsidRDefault="008C24FE">
          <w:pPr>
            <w:pStyle w:val="TOC3"/>
            <w:tabs>
              <w:tab w:val="left" w:pos="1320"/>
              <w:tab w:val="right" w:leader="dot" w:pos="9350"/>
            </w:tabs>
            <w:rPr>
              <w:rFonts w:eastAsiaTheme="minorEastAsia"/>
              <w:noProof/>
              <w:kern w:val="2"/>
              <w14:ligatures w14:val="standardContextual"/>
            </w:rPr>
          </w:pPr>
          <w:hyperlink w:anchor="_Toc137078948" w:history="1">
            <w:r w:rsidR="003873B6" w:rsidRPr="00D23686">
              <w:rPr>
                <w:rStyle w:val="Hyperlink"/>
                <w:rFonts w:ascii="Times New Roman" w:hAnsi="Times New Roman" w:cs="Times New Roman"/>
                <w:noProof/>
              </w:rPr>
              <w:t>3.6.9</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View Blood Requests</w:t>
            </w:r>
            <w:r w:rsidR="003873B6">
              <w:rPr>
                <w:noProof/>
                <w:webHidden/>
              </w:rPr>
              <w:tab/>
            </w:r>
            <w:r w:rsidR="003873B6">
              <w:rPr>
                <w:noProof/>
                <w:webHidden/>
              </w:rPr>
              <w:fldChar w:fldCharType="begin"/>
            </w:r>
            <w:r w:rsidR="003873B6">
              <w:rPr>
                <w:noProof/>
                <w:webHidden/>
              </w:rPr>
              <w:instrText xml:space="preserve"> PAGEREF _Toc137078948 \h </w:instrText>
            </w:r>
            <w:r w:rsidR="003873B6">
              <w:rPr>
                <w:noProof/>
                <w:webHidden/>
              </w:rPr>
            </w:r>
            <w:r w:rsidR="003873B6">
              <w:rPr>
                <w:noProof/>
                <w:webHidden/>
              </w:rPr>
              <w:fldChar w:fldCharType="separate"/>
            </w:r>
            <w:r w:rsidR="003873B6">
              <w:rPr>
                <w:noProof/>
                <w:webHidden/>
              </w:rPr>
              <w:t>180</w:t>
            </w:r>
            <w:r w:rsidR="003873B6">
              <w:rPr>
                <w:noProof/>
                <w:webHidden/>
              </w:rPr>
              <w:fldChar w:fldCharType="end"/>
            </w:r>
          </w:hyperlink>
        </w:p>
        <w:p w14:paraId="1A4D1802" w14:textId="620ADB54" w:rsidR="003873B6" w:rsidRDefault="008C24FE">
          <w:pPr>
            <w:pStyle w:val="TOC3"/>
            <w:tabs>
              <w:tab w:val="left" w:pos="1320"/>
              <w:tab w:val="right" w:leader="dot" w:pos="9350"/>
            </w:tabs>
            <w:rPr>
              <w:rFonts w:eastAsiaTheme="minorEastAsia"/>
              <w:noProof/>
              <w:kern w:val="2"/>
              <w14:ligatures w14:val="standardContextual"/>
            </w:rPr>
          </w:pPr>
          <w:hyperlink w:anchor="_Toc137078949" w:history="1">
            <w:r w:rsidR="003873B6" w:rsidRPr="00D23686">
              <w:rPr>
                <w:rStyle w:val="Hyperlink"/>
                <w:rFonts w:ascii="Times New Roman" w:hAnsi="Times New Roman" w:cs="Times New Roman"/>
                <w:noProof/>
              </w:rPr>
              <w:t>3.6.10</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Personal Information</w:t>
            </w:r>
            <w:r w:rsidR="003873B6">
              <w:rPr>
                <w:noProof/>
                <w:webHidden/>
              </w:rPr>
              <w:tab/>
            </w:r>
            <w:r w:rsidR="003873B6">
              <w:rPr>
                <w:noProof/>
                <w:webHidden/>
              </w:rPr>
              <w:fldChar w:fldCharType="begin"/>
            </w:r>
            <w:r w:rsidR="003873B6">
              <w:rPr>
                <w:noProof/>
                <w:webHidden/>
              </w:rPr>
              <w:instrText xml:space="preserve"> PAGEREF _Toc137078949 \h </w:instrText>
            </w:r>
            <w:r w:rsidR="003873B6">
              <w:rPr>
                <w:noProof/>
                <w:webHidden/>
              </w:rPr>
            </w:r>
            <w:r w:rsidR="003873B6">
              <w:rPr>
                <w:noProof/>
                <w:webHidden/>
              </w:rPr>
              <w:fldChar w:fldCharType="separate"/>
            </w:r>
            <w:r w:rsidR="003873B6">
              <w:rPr>
                <w:noProof/>
                <w:webHidden/>
              </w:rPr>
              <w:t>181</w:t>
            </w:r>
            <w:r w:rsidR="003873B6">
              <w:rPr>
                <w:noProof/>
                <w:webHidden/>
              </w:rPr>
              <w:fldChar w:fldCharType="end"/>
            </w:r>
          </w:hyperlink>
        </w:p>
        <w:p w14:paraId="1A9EC82A" w14:textId="7750791C" w:rsidR="003873B6" w:rsidRDefault="008C24FE">
          <w:pPr>
            <w:pStyle w:val="TOC3"/>
            <w:tabs>
              <w:tab w:val="left" w:pos="1320"/>
              <w:tab w:val="right" w:leader="dot" w:pos="9350"/>
            </w:tabs>
            <w:rPr>
              <w:rFonts w:eastAsiaTheme="minorEastAsia"/>
              <w:noProof/>
              <w:kern w:val="2"/>
              <w14:ligatures w14:val="standardContextual"/>
            </w:rPr>
          </w:pPr>
          <w:hyperlink w:anchor="_Toc137078950" w:history="1">
            <w:r w:rsidR="003873B6" w:rsidRPr="00D23686">
              <w:rPr>
                <w:rStyle w:val="Hyperlink"/>
                <w:rFonts w:ascii="Times New Roman" w:hAnsi="Times New Roman" w:cs="Times New Roman"/>
                <w:noProof/>
              </w:rPr>
              <w:t>3.6.11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Delete Personal Information</w:t>
            </w:r>
            <w:r w:rsidR="003873B6">
              <w:rPr>
                <w:noProof/>
                <w:webHidden/>
              </w:rPr>
              <w:tab/>
            </w:r>
            <w:r w:rsidR="003873B6">
              <w:rPr>
                <w:noProof/>
                <w:webHidden/>
              </w:rPr>
              <w:fldChar w:fldCharType="begin"/>
            </w:r>
            <w:r w:rsidR="003873B6">
              <w:rPr>
                <w:noProof/>
                <w:webHidden/>
              </w:rPr>
              <w:instrText xml:space="preserve"> PAGEREF _Toc137078950 \h </w:instrText>
            </w:r>
            <w:r w:rsidR="003873B6">
              <w:rPr>
                <w:noProof/>
                <w:webHidden/>
              </w:rPr>
            </w:r>
            <w:r w:rsidR="003873B6">
              <w:rPr>
                <w:noProof/>
                <w:webHidden/>
              </w:rPr>
              <w:fldChar w:fldCharType="separate"/>
            </w:r>
            <w:r w:rsidR="003873B6">
              <w:rPr>
                <w:noProof/>
                <w:webHidden/>
              </w:rPr>
              <w:t>182</w:t>
            </w:r>
            <w:r w:rsidR="003873B6">
              <w:rPr>
                <w:noProof/>
                <w:webHidden/>
              </w:rPr>
              <w:fldChar w:fldCharType="end"/>
            </w:r>
          </w:hyperlink>
        </w:p>
        <w:p w14:paraId="5871B904" w14:textId="24C9A3D8" w:rsidR="003873B6" w:rsidRDefault="008C24FE">
          <w:pPr>
            <w:pStyle w:val="TOC3"/>
            <w:tabs>
              <w:tab w:val="left" w:pos="1320"/>
              <w:tab w:val="right" w:leader="dot" w:pos="9350"/>
            </w:tabs>
            <w:rPr>
              <w:rFonts w:eastAsiaTheme="minorEastAsia"/>
              <w:noProof/>
              <w:kern w:val="2"/>
              <w14:ligatures w14:val="standardContextual"/>
            </w:rPr>
          </w:pPr>
          <w:hyperlink w:anchor="_Toc137078951" w:history="1">
            <w:r w:rsidR="003873B6" w:rsidRPr="00D23686">
              <w:rPr>
                <w:rStyle w:val="Hyperlink"/>
                <w:rFonts w:ascii="Times New Roman" w:hAnsi="Times New Roman" w:cs="Times New Roman"/>
                <w:noProof/>
              </w:rPr>
              <w:t>3.6.12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Get User Feedback</w:t>
            </w:r>
            <w:r w:rsidR="003873B6">
              <w:rPr>
                <w:noProof/>
                <w:webHidden/>
              </w:rPr>
              <w:tab/>
            </w:r>
            <w:r w:rsidR="003873B6">
              <w:rPr>
                <w:noProof/>
                <w:webHidden/>
              </w:rPr>
              <w:fldChar w:fldCharType="begin"/>
            </w:r>
            <w:r w:rsidR="003873B6">
              <w:rPr>
                <w:noProof/>
                <w:webHidden/>
              </w:rPr>
              <w:instrText xml:space="preserve"> PAGEREF _Toc137078951 \h </w:instrText>
            </w:r>
            <w:r w:rsidR="003873B6">
              <w:rPr>
                <w:noProof/>
                <w:webHidden/>
              </w:rPr>
            </w:r>
            <w:r w:rsidR="003873B6">
              <w:rPr>
                <w:noProof/>
                <w:webHidden/>
              </w:rPr>
              <w:fldChar w:fldCharType="separate"/>
            </w:r>
            <w:r w:rsidR="003873B6">
              <w:rPr>
                <w:noProof/>
                <w:webHidden/>
              </w:rPr>
              <w:t>183</w:t>
            </w:r>
            <w:r w:rsidR="003873B6">
              <w:rPr>
                <w:noProof/>
                <w:webHidden/>
              </w:rPr>
              <w:fldChar w:fldCharType="end"/>
            </w:r>
          </w:hyperlink>
        </w:p>
        <w:p w14:paraId="1DD3AC6A" w14:textId="0276F82D" w:rsidR="003873B6" w:rsidRDefault="008C24FE">
          <w:pPr>
            <w:pStyle w:val="TOC3"/>
            <w:tabs>
              <w:tab w:val="left" w:pos="1320"/>
              <w:tab w:val="right" w:leader="dot" w:pos="9350"/>
            </w:tabs>
            <w:rPr>
              <w:rFonts w:eastAsiaTheme="minorEastAsia"/>
              <w:noProof/>
              <w:kern w:val="2"/>
              <w14:ligatures w14:val="standardContextual"/>
            </w:rPr>
          </w:pPr>
          <w:hyperlink w:anchor="_Toc137078952" w:history="1">
            <w:r w:rsidR="003873B6" w:rsidRPr="00D23686">
              <w:rPr>
                <w:rStyle w:val="Hyperlink"/>
                <w:rFonts w:ascii="Times New Roman" w:hAnsi="Times New Roman" w:cs="Times New Roman"/>
                <w:noProof/>
              </w:rPr>
              <w:t>3.6.13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Add User Information</w:t>
            </w:r>
            <w:r w:rsidR="003873B6">
              <w:rPr>
                <w:noProof/>
                <w:webHidden/>
              </w:rPr>
              <w:tab/>
            </w:r>
            <w:r w:rsidR="003873B6">
              <w:rPr>
                <w:noProof/>
                <w:webHidden/>
              </w:rPr>
              <w:fldChar w:fldCharType="begin"/>
            </w:r>
            <w:r w:rsidR="003873B6">
              <w:rPr>
                <w:noProof/>
                <w:webHidden/>
              </w:rPr>
              <w:instrText xml:space="preserve"> PAGEREF _Toc137078952 \h </w:instrText>
            </w:r>
            <w:r w:rsidR="003873B6">
              <w:rPr>
                <w:noProof/>
                <w:webHidden/>
              </w:rPr>
            </w:r>
            <w:r w:rsidR="003873B6">
              <w:rPr>
                <w:noProof/>
                <w:webHidden/>
              </w:rPr>
              <w:fldChar w:fldCharType="separate"/>
            </w:r>
            <w:r w:rsidR="003873B6">
              <w:rPr>
                <w:noProof/>
                <w:webHidden/>
              </w:rPr>
              <w:t>184</w:t>
            </w:r>
            <w:r w:rsidR="003873B6">
              <w:rPr>
                <w:noProof/>
                <w:webHidden/>
              </w:rPr>
              <w:fldChar w:fldCharType="end"/>
            </w:r>
          </w:hyperlink>
        </w:p>
        <w:p w14:paraId="5C8A2FCE" w14:textId="49275CE7" w:rsidR="003873B6" w:rsidRDefault="008C24FE">
          <w:pPr>
            <w:pStyle w:val="TOC3"/>
            <w:tabs>
              <w:tab w:val="left" w:pos="1320"/>
              <w:tab w:val="right" w:leader="dot" w:pos="9350"/>
            </w:tabs>
            <w:rPr>
              <w:rFonts w:eastAsiaTheme="minorEastAsia"/>
              <w:noProof/>
              <w:kern w:val="2"/>
              <w14:ligatures w14:val="standardContextual"/>
            </w:rPr>
          </w:pPr>
          <w:hyperlink w:anchor="_Toc137078953" w:history="1">
            <w:r w:rsidR="003873B6" w:rsidRPr="00D23686">
              <w:rPr>
                <w:rStyle w:val="Hyperlink"/>
                <w:rFonts w:ascii="Times New Roman" w:hAnsi="Times New Roman" w:cs="Times New Roman"/>
                <w:noProof/>
              </w:rPr>
              <w:t>3.6.14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Generate Report on Blood Stocks</w:t>
            </w:r>
            <w:r w:rsidR="003873B6">
              <w:rPr>
                <w:noProof/>
                <w:webHidden/>
              </w:rPr>
              <w:tab/>
            </w:r>
            <w:r w:rsidR="003873B6">
              <w:rPr>
                <w:noProof/>
                <w:webHidden/>
              </w:rPr>
              <w:fldChar w:fldCharType="begin"/>
            </w:r>
            <w:r w:rsidR="003873B6">
              <w:rPr>
                <w:noProof/>
                <w:webHidden/>
              </w:rPr>
              <w:instrText xml:space="preserve"> PAGEREF _Toc137078953 \h </w:instrText>
            </w:r>
            <w:r w:rsidR="003873B6">
              <w:rPr>
                <w:noProof/>
                <w:webHidden/>
              </w:rPr>
            </w:r>
            <w:r w:rsidR="003873B6">
              <w:rPr>
                <w:noProof/>
                <w:webHidden/>
              </w:rPr>
              <w:fldChar w:fldCharType="separate"/>
            </w:r>
            <w:r w:rsidR="003873B6">
              <w:rPr>
                <w:noProof/>
                <w:webHidden/>
              </w:rPr>
              <w:t>185</w:t>
            </w:r>
            <w:r w:rsidR="003873B6">
              <w:rPr>
                <w:noProof/>
                <w:webHidden/>
              </w:rPr>
              <w:fldChar w:fldCharType="end"/>
            </w:r>
          </w:hyperlink>
        </w:p>
        <w:p w14:paraId="3C58CEBF" w14:textId="7E6CE12D" w:rsidR="003873B6" w:rsidRDefault="008C24FE">
          <w:pPr>
            <w:pStyle w:val="TOC3"/>
            <w:tabs>
              <w:tab w:val="left" w:pos="1320"/>
              <w:tab w:val="right" w:leader="dot" w:pos="9350"/>
            </w:tabs>
            <w:rPr>
              <w:rFonts w:eastAsiaTheme="minorEastAsia"/>
              <w:noProof/>
              <w:kern w:val="2"/>
              <w14:ligatures w14:val="standardContextual"/>
            </w:rPr>
          </w:pPr>
          <w:hyperlink w:anchor="_Toc137078954" w:history="1">
            <w:r w:rsidR="003873B6" w:rsidRPr="00D23686">
              <w:rPr>
                <w:rStyle w:val="Hyperlink"/>
                <w:rFonts w:ascii="Times New Roman" w:hAnsi="Times New Roman" w:cs="Times New Roman"/>
                <w:noProof/>
              </w:rPr>
              <w:t>3.6.15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Update Blood Stock</w:t>
            </w:r>
            <w:r w:rsidR="003873B6">
              <w:rPr>
                <w:noProof/>
                <w:webHidden/>
              </w:rPr>
              <w:tab/>
            </w:r>
            <w:r w:rsidR="003873B6">
              <w:rPr>
                <w:noProof/>
                <w:webHidden/>
              </w:rPr>
              <w:fldChar w:fldCharType="begin"/>
            </w:r>
            <w:r w:rsidR="003873B6">
              <w:rPr>
                <w:noProof/>
                <w:webHidden/>
              </w:rPr>
              <w:instrText xml:space="preserve"> PAGEREF _Toc137078954 \h </w:instrText>
            </w:r>
            <w:r w:rsidR="003873B6">
              <w:rPr>
                <w:noProof/>
                <w:webHidden/>
              </w:rPr>
            </w:r>
            <w:r w:rsidR="003873B6">
              <w:rPr>
                <w:noProof/>
                <w:webHidden/>
              </w:rPr>
              <w:fldChar w:fldCharType="separate"/>
            </w:r>
            <w:r w:rsidR="003873B6">
              <w:rPr>
                <w:noProof/>
                <w:webHidden/>
              </w:rPr>
              <w:t>186</w:t>
            </w:r>
            <w:r w:rsidR="003873B6">
              <w:rPr>
                <w:noProof/>
                <w:webHidden/>
              </w:rPr>
              <w:fldChar w:fldCharType="end"/>
            </w:r>
          </w:hyperlink>
        </w:p>
        <w:p w14:paraId="36005838" w14:textId="6C1ECD51" w:rsidR="003873B6" w:rsidRDefault="008C24FE">
          <w:pPr>
            <w:pStyle w:val="TOC3"/>
            <w:tabs>
              <w:tab w:val="left" w:pos="1320"/>
              <w:tab w:val="right" w:leader="dot" w:pos="9350"/>
            </w:tabs>
            <w:rPr>
              <w:rFonts w:eastAsiaTheme="minorEastAsia"/>
              <w:noProof/>
              <w:kern w:val="2"/>
              <w14:ligatures w14:val="standardContextual"/>
            </w:rPr>
          </w:pPr>
          <w:hyperlink w:anchor="_Toc137078955" w:history="1">
            <w:r w:rsidR="003873B6" w:rsidRPr="00D23686">
              <w:rPr>
                <w:rStyle w:val="Hyperlink"/>
                <w:rFonts w:ascii="Times New Roman" w:hAnsi="Times New Roman" w:cs="Times New Roman"/>
                <w:noProof/>
              </w:rPr>
              <w:t>3.6.16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Download Weekly/Monthly Appointment Report</w:t>
            </w:r>
            <w:r w:rsidR="003873B6">
              <w:rPr>
                <w:noProof/>
                <w:webHidden/>
              </w:rPr>
              <w:tab/>
            </w:r>
            <w:r w:rsidR="003873B6">
              <w:rPr>
                <w:noProof/>
                <w:webHidden/>
              </w:rPr>
              <w:fldChar w:fldCharType="begin"/>
            </w:r>
            <w:r w:rsidR="003873B6">
              <w:rPr>
                <w:noProof/>
                <w:webHidden/>
              </w:rPr>
              <w:instrText xml:space="preserve"> PAGEREF _Toc137078955 \h </w:instrText>
            </w:r>
            <w:r w:rsidR="003873B6">
              <w:rPr>
                <w:noProof/>
                <w:webHidden/>
              </w:rPr>
            </w:r>
            <w:r w:rsidR="003873B6">
              <w:rPr>
                <w:noProof/>
                <w:webHidden/>
              </w:rPr>
              <w:fldChar w:fldCharType="separate"/>
            </w:r>
            <w:r w:rsidR="003873B6">
              <w:rPr>
                <w:noProof/>
                <w:webHidden/>
              </w:rPr>
              <w:t>187</w:t>
            </w:r>
            <w:r w:rsidR="003873B6">
              <w:rPr>
                <w:noProof/>
                <w:webHidden/>
              </w:rPr>
              <w:fldChar w:fldCharType="end"/>
            </w:r>
          </w:hyperlink>
        </w:p>
        <w:p w14:paraId="46452639" w14:textId="61A2098C" w:rsidR="003873B6" w:rsidRDefault="008C24FE">
          <w:pPr>
            <w:pStyle w:val="TOC3"/>
            <w:tabs>
              <w:tab w:val="left" w:pos="1320"/>
              <w:tab w:val="right" w:leader="dot" w:pos="9350"/>
            </w:tabs>
            <w:rPr>
              <w:rFonts w:eastAsiaTheme="minorEastAsia"/>
              <w:noProof/>
              <w:kern w:val="2"/>
              <w14:ligatures w14:val="standardContextual"/>
            </w:rPr>
          </w:pPr>
          <w:hyperlink w:anchor="_Toc137078956" w:history="1">
            <w:r w:rsidR="003873B6" w:rsidRPr="00D23686">
              <w:rPr>
                <w:rStyle w:val="Hyperlink"/>
                <w:rFonts w:ascii="Times New Roman" w:hAnsi="Times New Roman" w:cs="Times New Roman"/>
                <w:noProof/>
              </w:rPr>
              <w:t>3.6.17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003873B6" w:rsidRPr="00D23686">
              <w:rPr>
                <w:rStyle w:val="Hyperlink"/>
                <w:rFonts w:ascii="Times New Roman" w:hAnsi="Times New Roman" w:cs="Times New Roman"/>
                <w:noProof/>
              </w:rPr>
              <w:t>s</w:t>
            </w:r>
            <w:r w:rsidR="003873B6">
              <w:rPr>
                <w:noProof/>
                <w:webHidden/>
              </w:rPr>
              <w:tab/>
            </w:r>
            <w:r w:rsidR="003873B6">
              <w:rPr>
                <w:noProof/>
                <w:webHidden/>
              </w:rPr>
              <w:fldChar w:fldCharType="begin"/>
            </w:r>
            <w:r w:rsidR="003873B6">
              <w:rPr>
                <w:noProof/>
                <w:webHidden/>
              </w:rPr>
              <w:instrText xml:space="preserve"> PAGEREF _Toc137078956 \h </w:instrText>
            </w:r>
            <w:r w:rsidR="003873B6">
              <w:rPr>
                <w:noProof/>
                <w:webHidden/>
              </w:rPr>
            </w:r>
            <w:r w:rsidR="003873B6">
              <w:rPr>
                <w:noProof/>
                <w:webHidden/>
              </w:rPr>
              <w:fldChar w:fldCharType="separate"/>
            </w:r>
            <w:r w:rsidR="003873B6">
              <w:rPr>
                <w:noProof/>
                <w:webHidden/>
              </w:rPr>
              <w:t>188</w:t>
            </w:r>
            <w:r w:rsidR="003873B6">
              <w:rPr>
                <w:noProof/>
                <w:webHidden/>
              </w:rPr>
              <w:fldChar w:fldCharType="end"/>
            </w:r>
          </w:hyperlink>
        </w:p>
        <w:p w14:paraId="65D8364A" w14:textId="086CBD08" w:rsidR="003873B6" w:rsidRDefault="008C24FE">
          <w:pPr>
            <w:pStyle w:val="TOC3"/>
            <w:tabs>
              <w:tab w:val="left" w:pos="1320"/>
              <w:tab w:val="right" w:leader="dot" w:pos="9350"/>
            </w:tabs>
            <w:rPr>
              <w:rFonts w:eastAsiaTheme="minorEastAsia"/>
              <w:noProof/>
              <w:kern w:val="2"/>
              <w14:ligatures w14:val="standardContextual"/>
            </w:rPr>
          </w:pPr>
          <w:hyperlink w:anchor="_Toc137078957" w:history="1">
            <w:r w:rsidR="003873B6" w:rsidRPr="00D23686">
              <w:rPr>
                <w:rStyle w:val="Hyperlink"/>
                <w:rFonts w:ascii="Times New Roman" w:hAnsi="Times New Roman" w:cs="Times New Roman"/>
                <w:noProof/>
              </w:rPr>
              <w:t>3.6.18</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Add News</w:t>
            </w:r>
            <w:r w:rsidR="003873B6">
              <w:rPr>
                <w:noProof/>
                <w:webHidden/>
              </w:rPr>
              <w:tab/>
            </w:r>
            <w:r w:rsidR="003873B6">
              <w:rPr>
                <w:noProof/>
                <w:webHidden/>
              </w:rPr>
              <w:fldChar w:fldCharType="begin"/>
            </w:r>
            <w:r w:rsidR="003873B6">
              <w:rPr>
                <w:noProof/>
                <w:webHidden/>
              </w:rPr>
              <w:instrText xml:space="preserve"> PAGEREF _Toc137078957 \h </w:instrText>
            </w:r>
            <w:r w:rsidR="003873B6">
              <w:rPr>
                <w:noProof/>
                <w:webHidden/>
              </w:rPr>
            </w:r>
            <w:r w:rsidR="003873B6">
              <w:rPr>
                <w:noProof/>
                <w:webHidden/>
              </w:rPr>
              <w:fldChar w:fldCharType="separate"/>
            </w:r>
            <w:r w:rsidR="003873B6">
              <w:rPr>
                <w:noProof/>
                <w:webHidden/>
              </w:rPr>
              <w:t>189</w:t>
            </w:r>
            <w:r w:rsidR="003873B6">
              <w:rPr>
                <w:noProof/>
                <w:webHidden/>
              </w:rPr>
              <w:fldChar w:fldCharType="end"/>
            </w:r>
          </w:hyperlink>
        </w:p>
        <w:p w14:paraId="32A7B011" w14:textId="474A945C" w:rsidR="003873B6" w:rsidRDefault="008C24FE">
          <w:pPr>
            <w:pStyle w:val="TOC3"/>
            <w:tabs>
              <w:tab w:val="left" w:pos="1320"/>
              <w:tab w:val="right" w:leader="dot" w:pos="9350"/>
            </w:tabs>
            <w:rPr>
              <w:rFonts w:eastAsiaTheme="minorEastAsia"/>
              <w:noProof/>
              <w:kern w:val="2"/>
              <w14:ligatures w14:val="standardContextual"/>
            </w:rPr>
          </w:pPr>
          <w:hyperlink w:anchor="_Toc137078958" w:history="1">
            <w:r w:rsidR="003873B6" w:rsidRPr="00D23686">
              <w:rPr>
                <w:rStyle w:val="Hyperlink"/>
                <w:rFonts w:ascii="Times New Roman" w:hAnsi="Times New Roman" w:cs="Times New Roman"/>
                <w:noProof/>
              </w:rPr>
              <w:t>3.6.19</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Manage Advertisement</w:t>
            </w:r>
            <w:r w:rsidR="003873B6">
              <w:rPr>
                <w:noProof/>
                <w:webHidden/>
              </w:rPr>
              <w:tab/>
            </w:r>
            <w:r w:rsidR="003873B6">
              <w:rPr>
                <w:noProof/>
                <w:webHidden/>
              </w:rPr>
              <w:fldChar w:fldCharType="begin"/>
            </w:r>
            <w:r w:rsidR="003873B6">
              <w:rPr>
                <w:noProof/>
                <w:webHidden/>
              </w:rPr>
              <w:instrText xml:space="preserve"> PAGEREF _Toc137078958 \h </w:instrText>
            </w:r>
            <w:r w:rsidR="003873B6">
              <w:rPr>
                <w:noProof/>
                <w:webHidden/>
              </w:rPr>
            </w:r>
            <w:r w:rsidR="003873B6">
              <w:rPr>
                <w:noProof/>
                <w:webHidden/>
              </w:rPr>
              <w:fldChar w:fldCharType="separate"/>
            </w:r>
            <w:r w:rsidR="003873B6">
              <w:rPr>
                <w:noProof/>
                <w:webHidden/>
              </w:rPr>
              <w:t>190</w:t>
            </w:r>
            <w:r w:rsidR="003873B6">
              <w:rPr>
                <w:noProof/>
                <w:webHidden/>
              </w:rPr>
              <w:fldChar w:fldCharType="end"/>
            </w:r>
          </w:hyperlink>
        </w:p>
        <w:p w14:paraId="661A4754" w14:textId="64DFEA17" w:rsidR="003873B6" w:rsidRDefault="008C24FE">
          <w:pPr>
            <w:pStyle w:val="TOC3"/>
            <w:tabs>
              <w:tab w:val="left" w:pos="1320"/>
              <w:tab w:val="right" w:leader="dot" w:pos="9350"/>
            </w:tabs>
            <w:rPr>
              <w:rFonts w:eastAsiaTheme="minorEastAsia"/>
              <w:noProof/>
              <w:kern w:val="2"/>
              <w14:ligatures w14:val="standardContextual"/>
            </w:rPr>
          </w:pPr>
          <w:hyperlink w:anchor="_Toc137078959" w:history="1">
            <w:r w:rsidR="003873B6" w:rsidRPr="00D23686">
              <w:rPr>
                <w:rStyle w:val="Hyperlink"/>
                <w:rFonts w:ascii="Times New Roman" w:hAnsi="Times New Roman" w:cs="Times New Roman"/>
                <w:noProof/>
              </w:rPr>
              <w:t>3.6.20</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Handling Blood Requests</w:t>
            </w:r>
            <w:r w:rsidR="003873B6">
              <w:rPr>
                <w:noProof/>
                <w:webHidden/>
              </w:rPr>
              <w:tab/>
            </w:r>
            <w:r w:rsidR="003873B6">
              <w:rPr>
                <w:noProof/>
                <w:webHidden/>
              </w:rPr>
              <w:fldChar w:fldCharType="begin"/>
            </w:r>
            <w:r w:rsidR="003873B6">
              <w:rPr>
                <w:noProof/>
                <w:webHidden/>
              </w:rPr>
              <w:instrText xml:space="preserve"> PAGEREF _Toc137078959 \h </w:instrText>
            </w:r>
            <w:r w:rsidR="003873B6">
              <w:rPr>
                <w:noProof/>
                <w:webHidden/>
              </w:rPr>
            </w:r>
            <w:r w:rsidR="003873B6">
              <w:rPr>
                <w:noProof/>
                <w:webHidden/>
              </w:rPr>
              <w:fldChar w:fldCharType="separate"/>
            </w:r>
            <w:r w:rsidR="003873B6">
              <w:rPr>
                <w:noProof/>
                <w:webHidden/>
              </w:rPr>
              <w:t>191</w:t>
            </w:r>
            <w:r w:rsidR="003873B6">
              <w:rPr>
                <w:noProof/>
                <w:webHidden/>
              </w:rPr>
              <w:fldChar w:fldCharType="end"/>
            </w:r>
          </w:hyperlink>
        </w:p>
        <w:p w14:paraId="192F427A" w14:textId="365EDC48" w:rsidR="003873B6" w:rsidRDefault="008C24FE">
          <w:pPr>
            <w:pStyle w:val="TOC3"/>
            <w:tabs>
              <w:tab w:val="left" w:pos="1320"/>
              <w:tab w:val="right" w:leader="dot" w:pos="9350"/>
            </w:tabs>
            <w:rPr>
              <w:rFonts w:eastAsiaTheme="minorEastAsia"/>
              <w:noProof/>
              <w:kern w:val="2"/>
              <w14:ligatures w14:val="standardContextual"/>
            </w:rPr>
          </w:pPr>
          <w:hyperlink w:anchor="_Toc137078960" w:history="1">
            <w:r w:rsidR="003873B6" w:rsidRPr="00D23686">
              <w:rPr>
                <w:rStyle w:val="Hyperlink"/>
                <w:rFonts w:ascii="Times New Roman" w:hAnsi="Times New Roman" w:cs="Times New Roman"/>
                <w:noProof/>
              </w:rPr>
              <w:t>3.6.21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Managing User’s Personal Information</w:t>
            </w:r>
            <w:r w:rsidR="003873B6">
              <w:rPr>
                <w:noProof/>
                <w:webHidden/>
              </w:rPr>
              <w:tab/>
            </w:r>
            <w:r w:rsidR="003873B6">
              <w:rPr>
                <w:noProof/>
                <w:webHidden/>
              </w:rPr>
              <w:fldChar w:fldCharType="begin"/>
            </w:r>
            <w:r w:rsidR="003873B6">
              <w:rPr>
                <w:noProof/>
                <w:webHidden/>
              </w:rPr>
              <w:instrText xml:space="preserve"> PAGEREF _Toc137078960 \h </w:instrText>
            </w:r>
            <w:r w:rsidR="003873B6">
              <w:rPr>
                <w:noProof/>
                <w:webHidden/>
              </w:rPr>
            </w:r>
            <w:r w:rsidR="003873B6">
              <w:rPr>
                <w:noProof/>
                <w:webHidden/>
              </w:rPr>
              <w:fldChar w:fldCharType="separate"/>
            </w:r>
            <w:r w:rsidR="003873B6">
              <w:rPr>
                <w:noProof/>
                <w:webHidden/>
              </w:rPr>
              <w:t>192</w:t>
            </w:r>
            <w:r w:rsidR="003873B6">
              <w:rPr>
                <w:noProof/>
                <w:webHidden/>
              </w:rPr>
              <w:fldChar w:fldCharType="end"/>
            </w:r>
          </w:hyperlink>
        </w:p>
        <w:p w14:paraId="4515F772" w14:textId="2E401BBE" w:rsidR="003873B6" w:rsidRDefault="008C24FE">
          <w:pPr>
            <w:pStyle w:val="TOC3"/>
            <w:tabs>
              <w:tab w:val="left" w:pos="1320"/>
              <w:tab w:val="right" w:leader="dot" w:pos="9350"/>
            </w:tabs>
            <w:rPr>
              <w:rFonts w:eastAsiaTheme="minorEastAsia"/>
              <w:noProof/>
              <w:kern w:val="2"/>
              <w14:ligatures w14:val="standardContextual"/>
            </w:rPr>
          </w:pPr>
          <w:hyperlink w:anchor="_Toc137078961" w:history="1">
            <w:r w:rsidR="003873B6" w:rsidRPr="00D23686">
              <w:rPr>
                <w:rStyle w:val="Hyperlink"/>
                <w:rFonts w:ascii="Times New Roman" w:hAnsi="Times New Roman" w:cs="Times New Roman"/>
                <w:noProof/>
              </w:rPr>
              <w:t>3.6.22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Managing Campaigns</w:t>
            </w:r>
            <w:r w:rsidR="003873B6">
              <w:rPr>
                <w:noProof/>
                <w:webHidden/>
              </w:rPr>
              <w:tab/>
            </w:r>
            <w:r w:rsidR="003873B6">
              <w:rPr>
                <w:noProof/>
                <w:webHidden/>
              </w:rPr>
              <w:fldChar w:fldCharType="begin"/>
            </w:r>
            <w:r w:rsidR="003873B6">
              <w:rPr>
                <w:noProof/>
                <w:webHidden/>
              </w:rPr>
              <w:instrText xml:space="preserve"> PAGEREF _Toc137078961 \h </w:instrText>
            </w:r>
            <w:r w:rsidR="003873B6">
              <w:rPr>
                <w:noProof/>
                <w:webHidden/>
              </w:rPr>
            </w:r>
            <w:r w:rsidR="003873B6">
              <w:rPr>
                <w:noProof/>
                <w:webHidden/>
              </w:rPr>
              <w:fldChar w:fldCharType="separate"/>
            </w:r>
            <w:r w:rsidR="003873B6">
              <w:rPr>
                <w:noProof/>
                <w:webHidden/>
              </w:rPr>
              <w:t>193</w:t>
            </w:r>
            <w:r w:rsidR="003873B6">
              <w:rPr>
                <w:noProof/>
                <w:webHidden/>
              </w:rPr>
              <w:fldChar w:fldCharType="end"/>
            </w:r>
          </w:hyperlink>
        </w:p>
        <w:p w14:paraId="76C2A1EF" w14:textId="46648591" w:rsidR="003873B6" w:rsidRDefault="008C24FE">
          <w:pPr>
            <w:pStyle w:val="TOC3"/>
            <w:tabs>
              <w:tab w:val="left" w:pos="1320"/>
              <w:tab w:val="right" w:leader="dot" w:pos="9350"/>
            </w:tabs>
            <w:rPr>
              <w:rFonts w:eastAsiaTheme="minorEastAsia"/>
              <w:noProof/>
              <w:kern w:val="2"/>
              <w14:ligatures w14:val="standardContextual"/>
            </w:rPr>
          </w:pPr>
          <w:hyperlink w:anchor="_Toc137078962" w:history="1">
            <w:r w:rsidR="003873B6" w:rsidRPr="00D23686">
              <w:rPr>
                <w:rStyle w:val="Hyperlink"/>
                <w:rFonts w:ascii="Times New Roman" w:hAnsi="Times New Roman" w:cs="Times New Roman"/>
                <w:noProof/>
              </w:rPr>
              <w:t>3.6.23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Managing Donors List</w:t>
            </w:r>
            <w:r w:rsidR="003873B6">
              <w:rPr>
                <w:noProof/>
                <w:webHidden/>
              </w:rPr>
              <w:tab/>
            </w:r>
            <w:r w:rsidR="003873B6">
              <w:rPr>
                <w:noProof/>
                <w:webHidden/>
              </w:rPr>
              <w:fldChar w:fldCharType="begin"/>
            </w:r>
            <w:r w:rsidR="003873B6">
              <w:rPr>
                <w:noProof/>
                <w:webHidden/>
              </w:rPr>
              <w:instrText xml:space="preserve"> PAGEREF _Toc137078962 \h </w:instrText>
            </w:r>
            <w:r w:rsidR="003873B6">
              <w:rPr>
                <w:noProof/>
                <w:webHidden/>
              </w:rPr>
            </w:r>
            <w:r w:rsidR="003873B6">
              <w:rPr>
                <w:noProof/>
                <w:webHidden/>
              </w:rPr>
              <w:fldChar w:fldCharType="separate"/>
            </w:r>
            <w:r w:rsidR="003873B6">
              <w:rPr>
                <w:noProof/>
                <w:webHidden/>
              </w:rPr>
              <w:t>194</w:t>
            </w:r>
            <w:r w:rsidR="003873B6">
              <w:rPr>
                <w:noProof/>
                <w:webHidden/>
              </w:rPr>
              <w:fldChar w:fldCharType="end"/>
            </w:r>
          </w:hyperlink>
        </w:p>
        <w:p w14:paraId="23CB3FA4" w14:textId="26F305D7" w:rsidR="003873B6" w:rsidRDefault="008C24FE">
          <w:pPr>
            <w:pStyle w:val="TOC3"/>
            <w:tabs>
              <w:tab w:val="left" w:pos="1320"/>
              <w:tab w:val="right" w:leader="dot" w:pos="9350"/>
            </w:tabs>
            <w:rPr>
              <w:rFonts w:eastAsiaTheme="minorEastAsia"/>
              <w:noProof/>
              <w:kern w:val="2"/>
              <w14:ligatures w14:val="standardContextual"/>
            </w:rPr>
          </w:pPr>
          <w:hyperlink w:anchor="_Toc137078963" w:history="1">
            <w:r w:rsidR="003873B6" w:rsidRPr="00D23686">
              <w:rPr>
                <w:rStyle w:val="Hyperlink"/>
                <w:rFonts w:ascii="Times New Roman" w:hAnsi="Times New Roman" w:cs="Times New Roman"/>
                <w:noProof/>
              </w:rPr>
              <w:t>3.6.24</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Manage Sponsors</w:t>
            </w:r>
            <w:r w:rsidR="003873B6">
              <w:rPr>
                <w:noProof/>
                <w:webHidden/>
              </w:rPr>
              <w:tab/>
            </w:r>
            <w:r w:rsidR="003873B6">
              <w:rPr>
                <w:noProof/>
                <w:webHidden/>
              </w:rPr>
              <w:fldChar w:fldCharType="begin"/>
            </w:r>
            <w:r w:rsidR="003873B6">
              <w:rPr>
                <w:noProof/>
                <w:webHidden/>
              </w:rPr>
              <w:instrText xml:space="preserve"> PAGEREF _Toc137078963 \h </w:instrText>
            </w:r>
            <w:r w:rsidR="003873B6">
              <w:rPr>
                <w:noProof/>
                <w:webHidden/>
              </w:rPr>
            </w:r>
            <w:r w:rsidR="003873B6">
              <w:rPr>
                <w:noProof/>
                <w:webHidden/>
              </w:rPr>
              <w:fldChar w:fldCharType="separate"/>
            </w:r>
            <w:r w:rsidR="003873B6">
              <w:rPr>
                <w:noProof/>
                <w:webHidden/>
              </w:rPr>
              <w:t>195</w:t>
            </w:r>
            <w:r w:rsidR="003873B6">
              <w:rPr>
                <w:noProof/>
                <w:webHidden/>
              </w:rPr>
              <w:fldChar w:fldCharType="end"/>
            </w:r>
          </w:hyperlink>
        </w:p>
        <w:p w14:paraId="47554D1F" w14:textId="6FB52376" w:rsidR="003873B6" w:rsidRDefault="008C24FE">
          <w:pPr>
            <w:pStyle w:val="TOC3"/>
            <w:tabs>
              <w:tab w:val="left" w:pos="1320"/>
              <w:tab w:val="right" w:leader="dot" w:pos="9350"/>
            </w:tabs>
            <w:rPr>
              <w:rFonts w:eastAsiaTheme="minorEastAsia"/>
              <w:noProof/>
              <w:kern w:val="2"/>
              <w14:ligatures w14:val="standardContextual"/>
            </w:rPr>
          </w:pPr>
          <w:hyperlink w:anchor="_Toc137078964" w:history="1">
            <w:r w:rsidR="003873B6" w:rsidRPr="00D23686">
              <w:rPr>
                <w:rStyle w:val="Hyperlink"/>
                <w:rFonts w:ascii="Times New Roman" w:hAnsi="Times New Roman" w:cs="Times New Roman"/>
                <w:noProof/>
              </w:rPr>
              <w:t>3.6.25</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Manage Financial Donation</w:t>
            </w:r>
            <w:r w:rsidR="003873B6">
              <w:rPr>
                <w:noProof/>
                <w:webHidden/>
              </w:rPr>
              <w:tab/>
            </w:r>
            <w:r w:rsidR="003873B6">
              <w:rPr>
                <w:noProof/>
                <w:webHidden/>
              </w:rPr>
              <w:fldChar w:fldCharType="begin"/>
            </w:r>
            <w:r w:rsidR="003873B6">
              <w:rPr>
                <w:noProof/>
                <w:webHidden/>
              </w:rPr>
              <w:instrText xml:space="preserve"> PAGEREF _Toc137078964 \h </w:instrText>
            </w:r>
            <w:r w:rsidR="003873B6">
              <w:rPr>
                <w:noProof/>
                <w:webHidden/>
              </w:rPr>
            </w:r>
            <w:r w:rsidR="003873B6">
              <w:rPr>
                <w:noProof/>
                <w:webHidden/>
              </w:rPr>
              <w:fldChar w:fldCharType="separate"/>
            </w:r>
            <w:r w:rsidR="003873B6">
              <w:rPr>
                <w:noProof/>
                <w:webHidden/>
              </w:rPr>
              <w:t>196</w:t>
            </w:r>
            <w:r w:rsidR="003873B6">
              <w:rPr>
                <w:noProof/>
                <w:webHidden/>
              </w:rPr>
              <w:fldChar w:fldCharType="end"/>
            </w:r>
          </w:hyperlink>
        </w:p>
        <w:p w14:paraId="2E7C703C" w14:textId="5786A4AA" w:rsidR="003873B6" w:rsidRDefault="008C24FE">
          <w:pPr>
            <w:pStyle w:val="TOC3"/>
            <w:tabs>
              <w:tab w:val="left" w:pos="1320"/>
              <w:tab w:val="right" w:leader="dot" w:pos="9350"/>
            </w:tabs>
            <w:rPr>
              <w:rFonts w:eastAsiaTheme="minorEastAsia"/>
              <w:noProof/>
              <w:kern w:val="2"/>
              <w14:ligatures w14:val="standardContextual"/>
            </w:rPr>
          </w:pPr>
          <w:hyperlink w:anchor="_Toc137078965" w:history="1">
            <w:r w:rsidR="003873B6" w:rsidRPr="00D23686">
              <w:rPr>
                <w:rStyle w:val="Hyperlink"/>
                <w:rFonts w:ascii="Times New Roman" w:hAnsi="Times New Roman" w:cs="Times New Roman"/>
                <w:noProof/>
              </w:rPr>
              <w:t>3.6.26</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Manage Job Posts</w:t>
            </w:r>
            <w:r w:rsidR="003873B6">
              <w:rPr>
                <w:noProof/>
                <w:webHidden/>
              </w:rPr>
              <w:tab/>
            </w:r>
            <w:r w:rsidR="003873B6">
              <w:rPr>
                <w:noProof/>
                <w:webHidden/>
              </w:rPr>
              <w:fldChar w:fldCharType="begin"/>
            </w:r>
            <w:r w:rsidR="003873B6">
              <w:rPr>
                <w:noProof/>
                <w:webHidden/>
              </w:rPr>
              <w:instrText xml:space="preserve"> PAGEREF _Toc137078965 \h </w:instrText>
            </w:r>
            <w:r w:rsidR="003873B6">
              <w:rPr>
                <w:noProof/>
                <w:webHidden/>
              </w:rPr>
            </w:r>
            <w:r w:rsidR="003873B6">
              <w:rPr>
                <w:noProof/>
                <w:webHidden/>
              </w:rPr>
              <w:fldChar w:fldCharType="separate"/>
            </w:r>
            <w:r w:rsidR="003873B6">
              <w:rPr>
                <w:noProof/>
                <w:webHidden/>
              </w:rPr>
              <w:t>197</w:t>
            </w:r>
            <w:r w:rsidR="003873B6">
              <w:rPr>
                <w:noProof/>
                <w:webHidden/>
              </w:rPr>
              <w:fldChar w:fldCharType="end"/>
            </w:r>
          </w:hyperlink>
        </w:p>
        <w:p w14:paraId="76EA7CB1" w14:textId="0F68DD9C" w:rsidR="003873B6" w:rsidRDefault="008C24FE">
          <w:pPr>
            <w:pStyle w:val="TOC3"/>
            <w:tabs>
              <w:tab w:val="left" w:pos="1320"/>
              <w:tab w:val="right" w:leader="dot" w:pos="9350"/>
            </w:tabs>
            <w:rPr>
              <w:rFonts w:eastAsiaTheme="minorEastAsia"/>
              <w:noProof/>
              <w:kern w:val="2"/>
              <w14:ligatures w14:val="standardContextual"/>
            </w:rPr>
          </w:pPr>
          <w:hyperlink w:anchor="_Toc137078966" w:history="1">
            <w:r w:rsidR="003873B6" w:rsidRPr="00D23686">
              <w:rPr>
                <w:rStyle w:val="Hyperlink"/>
                <w:rFonts w:ascii="Times New Roman" w:hAnsi="Times New Roman" w:cs="Times New Roman"/>
                <w:noProof/>
              </w:rPr>
              <w:t>3.6.27</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Managing Frequently Asked Questions</w:t>
            </w:r>
            <w:r w:rsidR="003873B6">
              <w:rPr>
                <w:noProof/>
                <w:webHidden/>
              </w:rPr>
              <w:tab/>
            </w:r>
            <w:r w:rsidR="003873B6">
              <w:rPr>
                <w:noProof/>
                <w:webHidden/>
              </w:rPr>
              <w:fldChar w:fldCharType="begin"/>
            </w:r>
            <w:r w:rsidR="003873B6">
              <w:rPr>
                <w:noProof/>
                <w:webHidden/>
              </w:rPr>
              <w:instrText xml:space="preserve"> PAGEREF _Toc137078966 \h </w:instrText>
            </w:r>
            <w:r w:rsidR="003873B6">
              <w:rPr>
                <w:noProof/>
                <w:webHidden/>
              </w:rPr>
            </w:r>
            <w:r w:rsidR="003873B6">
              <w:rPr>
                <w:noProof/>
                <w:webHidden/>
              </w:rPr>
              <w:fldChar w:fldCharType="separate"/>
            </w:r>
            <w:r w:rsidR="003873B6">
              <w:rPr>
                <w:noProof/>
                <w:webHidden/>
              </w:rPr>
              <w:t>198</w:t>
            </w:r>
            <w:r w:rsidR="003873B6">
              <w:rPr>
                <w:noProof/>
                <w:webHidden/>
              </w:rPr>
              <w:fldChar w:fldCharType="end"/>
            </w:r>
          </w:hyperlink>
        </w:p>
        <w:p w14:paraId="1CBE9CC5" w14:textId="7B1BA7A0" w:rsidR="003873B6" w:rsidRDefault="008C24FE">
          <w:pPr>
            <w:pStyle w:val="TOC1"/>
            <w:tabs>
              <w:tab w:val="left" w:pos="440"/>
              <w:tab w:val="right" w:leader="dot" w:pos="9350"/>
            </w:tabs>
            <w:rPr>
              <w:rFonts w:eastAsiaTheme="minorEastAsia"/>
              <w:noProof/>
              <w:kern w:val="2"/>
              <w14:ligatures w14:val="standardContextual"/>
            </w:rPr>
          </w:pPr>
          <w:hyperlink w:anchor="_Toc137078967" w:history="1">
            <w:r w:rsidR="003873B6" w:rsidRPr="00D23686">
              <w:rPr>
                <w:rStyle w:val="Hyperlink"/>
                <w:rFonts w:ascii="Times New Roman" w:eastAsiaTheme="majorEastAsia" w:hAnsi="Times New Roman" w:cs="Times New Roman"/>
                <w:noProof/>
              </w:rPr>
              <w:t>4.</w:t>
            </w:r>
            <w:r w:rsidR="003873B6">
              <w:rPr>
                <w:rFonts w:eastAsiaTheme="minorEastAsia"/>
                <w:noProof/>
                <w:kern w:val="2"/>
                <w14:ligatures w14:val="standardContextual"/>
              </w:rPr>
              <w:tab/>
            </w:r>
            <w:r w:rsidR="003873B6" w:rsidRPr="00D23686">
              <w:rPr>
                <w:rStyle w:val="Hyperlink"/>
                <w:rFonts w:ascii="Times New Roman" w:eastAsiaTheme="majorEastAsia" w:hAnsi="Times New Roman" w:cs="Times New Roman"/>
                <w:noProof/>
              </w:rPr>
              <w:t>Chapter 4: System Testing</w:t>
            </w:r>
            <w:r w:rsidR="003873B6">
              <w:rPr>
                <w:noProof/>
                <w:webHidden/>
              </w:rPr>
              <w:tab/>
            </w:r>
            <w:r w:rsidR="003873B6">
              <w:rPr>
                <w:noProof/>
                <w:webHidden/>
              </w:rPr>
              <w:fldChar w:fldCharType="begin"/>
            </w:r>
            <w:r w:rsidR="003873B6">
              <w:rPr>
                <w:noProof/>
                <w:webHidden/>
              </w:rPr>
              <w:instrText xml:space="preserve"> PAGEREF _Toc137078967 \h </w:instrText>
            </w:r>
            <w:r w:rsidR="003873B6">
              <w:rPr>
                <w:noProof/>
                <w:webHidden/>
              </w:rPr>
            </w:r>
            <w:r w:rsidR="003873B6">
              <w:rPr>
                <w:noProof/>
                <w:webHidden/>
              </w:rPr>
              <w:fldChar w:fldCharType="separate"/>
            </w:r>
            <w:r w:rsidR="003873B6">
              <w:rPr>
                <w:noProof/>
                <w:webHidden/>
              </w:rPr>
              <w:t>199</w:t>
            </w:r>
            <w:r w:rsidR="003873B6">
              <w:rPr>
                <w:noProof/>
                <w:webHidden/>
              </w:rPr>
              <w:fldChar w:fldCharType="end"/>
            </w:r>
          </w:hyperlink>
        </w:p>
        <w:p w14:paraId="5790FED1" w14:textId="06A87C55" w:rsidR="003873B6" w:rsidRDefault="008C24FE">
          <w:pPr>
            <w:pStyle w:val="TOC1"/>
            <w:tabs>
              <w:tab w:val="left" w:pos="660"/>
              <w:tab w:val="right" w:leader="dot" w:pos="9350"/>
            </w:tabs>
            <w:rPr>
              <w:rFonts w:eastAsiaTheme="minorEastAsia"/>
              <w:noProof/>
              <w:kern w:val="2"/>
              <w14:ligatures w14:val="standardContextual"/>
            </w:rPr>
          </w:pPr>
          <w:hyperlink w:anchor="_Toc137078968" w:history="1">
            <w:r w:rsidR="003873B6" w:rsidRPr="00D23686">
              <w:rPr>
                <w:rStyle w:val="Hyperlink"/>
                <w:rFonts w:ascii="Times New Roman" w:eastAsiaTheme="majorEastAsia" w:hAnsi="Times New Roman" w:cs="Times New Roman"/>
                <w:noProof/>
              </w:rPr>
              <w:t>4.1</w:t>
            </w:r>
            <w:r w:rsidR="003873B6">
              <w:rPr>
                <w:rFonts w:eastAsiaTheme="minorEastAsia"/>
                <w:noProof/>
                <w:kern w:val="2"/>
                <w14:ligatures w14:val="standardContextual"/>
              </w:rPr>
              <w:tab/>
            </w:r>
            <w:r w:rsidR="003873B6" w:rsidRPr="00D23686">
              <w:rPr>
                <w:rStyle w:val="Hyperlink"/>
                <w:rFonts w:ascii="Times New Roman" w:eastAsiaTheme="majorEastAsia" w:hAnsi="Times New Roman" w:cs="Times New Roman"/>
                <w:noProof/>
              </w:rPr>
              <w:t>Test Cases</w:t>
            </w:r>
            <w:r w:rsidR="003873B6">
              <w:rPr>
                <w:noProof/>
                <w:webHidden/>
              </w:rPr>
              <w:tab/>
            </w:r>
            <w:r w:rsidR="003873B6">
              <w:rPr>
                <w:noProof/>
                <w:webHidden/>
              </w:rPr>
              <w:fldChar w:fldCharType="begin"/>
            </w:r>
            <w:r w:rsidR="003873B6">
              <w:rPr>
                <w:noProof/>
                <w:webHidden/>
              </w:rPr>
              <w:instrText xml:space="preserve"> PAGEREF _Toc137078968 \h </w:instrText>
            </w:r>
            <w:r w:rsidR="003873B6">
              <w:rPr>
                <w:noProof/>
                <w:webHidden/>
              </w:rPr>
            </w:r>
            <w:r w:rsidR="003873B6">
              <w:rPr>
                <w:noProof/>
                <w:webHidden/>
              </w:rPr>
              <w:fldChar w:fldCharType="separate"/>
            </w:r>
            <w:r w:rsidR="003873B6">
              <w:rPr>
                <w:noProof/>
                <w:webHidden/>
              </w:rPr>
              <w:t>199</w:t>
            </w:r>
            <w:r w:rsidR="003873B6">
              <w:rPr>
                <w:noProof/>
                <w:webHidden/>
              </w:rPr>
              <w:fldChar w:fldCharType="end"/>
            </w:r>
          </w:hyperlink>
        </w:p>
        <w:p w14:paraId="708C7C2D" w14:textId="3EBCB8EE" w:rsidR="003873B6" w:rsidRDefault="008C24FE">
          <w:pPr>
            <w:pStyle w:val="TOC3"/>
            <w:tabs>
              <w:tab w:val="right" w:leader="dot" w:pos="9350"/>
            </w:tabs>
            <w:rPr>
              <w:rFonts w:eastAsiaTheme="minorEastAsia"/>
              <w:noProof/>
              <w:kern w:val="2"/>
              <w14:ligatures w14:val="standardContextual"/>
            </w:rPr>
          </w:pPr>
          <w:hyperlink w:anchor="_Toc137078969" w:history="1">
            <w:r w:rsidR="003873B6" w:rsidRPr="00D23686">
              <w:rPr>
                <w:rStyle w:val="Hyperlink"/>
                <w:rFonts w:asciiTheme="majorHAnsi" w:eastAsiaTheme="majorEastAsia" w:hAnsiTheme="majorHAnsi" w:cstheme="majorBidi"/>
                <w:noProof/>
              </w:rPr>
              <w:t>Test Case 4.1.1 - Login</w:t>
            </w:r>
            <w:r w:rsidR="003873B6">
              <w:rPr>
                <w:noProof/>
                <w:webHidden/>
              </w:rPr>
              <w:tab/>
            </w:r>
            <w:r w:rsidR="003873B6">
              <w:rPr>
                <w:noProof/>
                <w:webHidden/>
              </w:rPr>
              <w:fldChar w:fldCharType="begin"/>
            </w:r>
            <w:r w:rsidR="003873B6">
              <w:rPr>
                <w:noProof/>
                <w:webHidden/>
              </w:rPr>
              <w:instrText xml:space="preserve"> PAGEREF _Toc137078969 \h </w:instrText>
            </w:r>
            <w:r w:rsidR="003873B6">
              <w:rPr>
                <w:noProof/>
                <w:webHidden/>
              </w:rPr>
            </w:r>
            <w:r w:rsidR="003873B6">
              <w:rPr>
                <w:noProof/>
                <w:webHidden/>
              </w:rPr>
              <w:fldChar w:fldCharType="separate"/>
            </w:r>
            <w:r w:rsidR="003873B6">
              <w:rPr>
                <w:noProof/>
                <w:webHidden/>
              </w:rPr>
              <w:t>199</w:t>
            </w:r>
            <w:r w:rsidR="003873B6">
              <w:rPr>
                <w:noProof/>
                <w:webHidden/>
              </w:rPr>
              <w:fldChar w:fldCharType="end"/>
            </w:r>
          </w:hyperlink>
        </w:p>
        <w:p w14:paraId="5884CBE6" w14:textId="3D4B4957" w:rsidR="003873B6" w:rsidRDefault="008C24FE">
          <w:pPr>
            <w:pStyle w:val="TOC3"/>
            <w:tabs>
              <w:tab w:val="right" w:leader="dot" w:pos="9350"/>
            </w:tabs>
            <w:rPr>
              <w:rFonts w:eastAsiaTheme="minorEastAsia"/>
              <w:noProof/>
              <w:kern w:val="2"/>
              <w14:ligatures w14:val="standardContextual"/>
            </w:rPr>
          </w:pPr>
          <w:hyperlink w:anchor="_Toc137078970" w:history="1">
            <w:r w:rsidR="003873B6" w:rsidRPr="00D23686">
              <w:rPr>
                <w:rStyle w:val="Hyperlink"/>
                <w:rFonts w:asciiTheme="majorHAnsi" w:eastAsiaTheme="majorEastAsia" w:hAnsiTheme="majorHAnsi" w:cstheme="majorBidi"/>
                <w:noProof/>
              </w:rPr>
              <w:t>Test Case 4.1.2 - Register</w:t>
            </w:r>
            <w:r w:rsidR="003873B6">
              <w:rPr>
                <w:noProof/>
                <w:webHidden/>
              </w:rPr>
              <w:tab/>
            </w:r>
            <w:r w:rsidR="003873B6">
              <w:rPr>
                <w:noProof/>
                <w:webHidden/>
              </w:rPr>
              <w:fldChar w:fldCharType="begin"/>
            </w:r>
            <w:r w:rsidR="003873B6">
              <w:rPr>
                <w:noProof/>
                <w:webHidden/>
              </w:rPr>
              <w:instrText xml:space="preserve"> PAGEREF _Toc137078970 \h </w:instrText>
            </w:r>
            <w:r w:rsidR="003873B6">
              <w:rPr>
                <w:noProof/>
                <w:webHidden/>
              </w:rPr>
            </w:r>
            <w:r w:rsidR="003873B6">
              <w:rPr>
                <w:noProof/>
                <w:webHidden/>
              </w:rPr>
              <w:fldChar w:fldCharType="separate"/>
            </w:r>
            <w:r w:rsidR="003873B6">
              <w:rPr>
                <w:noProof/>
                <w:webHidden/>
              </w:rPr>
              <w:t>199</w:t>
            </w:r>
            <w:r w:rsidR="003873B6">
              <w:rPr>
                <w:noProof/>
                <w:webHidden/>
              </w:rPr>
              <w:fldChar w:fldCharType="end"/>
            </w:r>
          </w:hyperlink>
        </w:p>
        <w:p w14:paraId="798F12A3" w14:textId="7E652253" w:rsidR="003873B6" w:rsidRDefault="008C24FE">
          <w:pPr>
            <w:pStyle w:val="TOC3"/>
            <w:tabs>
              <w:tab w:val="right" w:leader="dot" w:pos="9350"/>
            </w:tabs>
            <w:rPr>
              <w:rFonts w:eastAsiaTheme="minorEastAsia"/>
              <w:noProof/>
              <w:kern w:val="2"/>
              <w14:ligatures w14:val="standardContextual"/>
            </w:rPr>
          </w:pPr>
          <w:hyperlink w:anchor="_Toc137078971" w:history="1">
            <w:r w:rsidR="003873B6" w:rsidRPr="00D23686">
              <w:rPr>
                <w:rStyle w:val="Hyperlink"/>
                <w:rFonts w:asciiTheme="majorHAnsi" w:eastAsiaTheme="majorEastAsia" w:hAnsiTheme="majorHAnsi" w:cstheme="majorBidi"/>
                <w:noProof/>
              </w:rPr>
              <w:t>Test Case 4.1.3 – Make Request For Blood</w:t>
            </w:r>
            <w:r w:rsidR="003873B6">
              <w:rPr>
                <w:noProof/>
                <w:webHidden/>
              </w:rPr>
              <w:tab/>
            </w:r>
            <w:r w:rsidR="003873B6">
              <w:rPr>
                <w:noProof/>
                <w:webHidden/>
              </w:rPr>
              <w:fldChar w:fldCharType="begin"/>
            </w:r>
            <w:r w:rsidR="003873B6">
              <w:rPr>
                <w:noProof/>
                <w:webHidden/>
              </w:rPr>
              <w:instrText xml:space="preserve"> PAGEREF _Toc137078971 \h </w:instrText>
            </w:r>
            <w:r w:rsidR="003873B6">
              <w:rPr>
                <w:noProof/>
                <w:webHidden/>
              </w:rPr>
            </w:r>
            <w:r w:rsidR="003873B6">
              <w:rPr>
                <w:noProof/>
                <w:webHidden/>
              </w:rPr>
              <w:fldChar w:fldCharType="separate"/>
            </w:r>
            <w:r w:rsidR="003873B6">
              <w:rPr>
                <w:noProof/>
                <w:webHidden/>
              </w:rPr>
              <w:t>200</w:t>
            </w:r>
            <w:r w:rsidR="003873B6">
              <w:rPr>
                <w:noProof/>
                <w:webHidden/>
              </w:rPr>
              <w:fldChar w:fldCharType="end"/>
            </w:r>
          </w:hyperlink>
        </w:p>
        <w:p w14:paraId="00CB007D" w14:textId="0295D5B0" w:rsidR="003873B6" w:rsidRDefault="008C24FE">
          <w:pPr>
            <w:pStyle w:val="TOC3"/>
            <w:tabs>
              <w:tab w:val="right" w:leader="dot" w:pos="9350"/>
            </w:tabs>
            <w:rPr>
              <w:rFonts w:eastAsiaTheme="minorEastAsia"/>
              <w:noProof/>
              <w:kern w:val="2"/>
              <w14:ligatures w14:val="standardContextual"/>
            </w:rPr>
          </w:pPr>
          <w:hyperlink w:anchor="_Toc137078972" w:history="1">
            <w:r w:rsidR="003873B6" w:rsidRPr="00D23686">
              <w:rPr>
                <w:rStyle w:val="Hyperlink"/>
                <w:rFonts w:asciiTheme="majorHAnsi" w:eastAsiaTheme="majorEastAsia" w:hAnsiTheme="majorHAnsi" w:cstheme="majorBidi"/>
                <w:noProof/>
              </w:rPr>
              <w:t>Test Case 4.1.4 – Donate Blood</w:t>
            </w:r>
            <w:r w:rsidR="003873B6">
              <w:rPr>
                <w:noProof/>
                <w:webHidden/>
              </w:rPr>
              <w:tab/>
            </w:r>
            <w:r w:rsidR="003873B6">
              <w:rPr>
                <w:noProof/>
                <w:webHidden/>
              </w:rPr>
              <w:fldChar w:fldCharType="begin"/>
            </w:r>
            <w:r w:rsidR="003873B6">
              <w:rPr>
                <w:noProof/>
                <w:webHidden/>
              </w:rPr>
              <w:instrText xml:space="preserve"> PAGEREF _Toc137078972 \h </w:instrText>
            </w:r>
            <w:r w:rsidR="003873B6">
              <w:rPr>
                <w:noProof/>
                <w:webHidden/>
              </w:rPr>
            </w:r>
            <w:r w:rsidR="003873B6">
              <w:rPr>
                <w:noProof/>
                <w:webHidden/>
              </w:rPr>
              <w:fldChar w:fldCharType="separate"/>
            </w:r>
            <w:r w:rsidR="003873B6">
              <w:rPr>
                <w:noProof/>
                <w:webHidden/>
              </w:rPr>
              <w:t>200</w:t>
            </w:r>
            <w:r w:rsidR="003873B6">
              <w:rPr>
                <w:noProof/>
                <w:webHidden/>
              </w:rPr>
              <w:fldChar w:fldCharType="end"/>
            </w:r>
          </w:hyperlink>
        </w:p>
        <w:p w14:paraId="06DE65E6" w14:textId="5279565C" w:rsidR="003873B6" w:rsidRDefault="008C24FE">
          <w:pPr>
            <w:pStyle w:val="TOC3"/>
            <w:tabs>
              <w:tab w:val="right" w:leader="dot" w:pos="9350"/>
            </w:tabs>
            <w:rPr>
              <w:rFonts w:eastAsiaTheme="minorEastAsia"/>
              <w:noProof/>
              <w:kern w:val="2"/>
              <w14:ligatures w14:val="standardContextual"/>
            </w:rPr>
          </w:pPr>
          <w:hyperlink w:anchor="_Toc137078973" w:history="1">
            <w:r w:rsidR="003873B6" w:rsidRPr="00D23686">
              <w:rPr>
                <w:rStyle w:val="Hyperlink"/>
                <w:rFonts w:asciiTheme="majorHAnsi" w:eastAsiaTheme="majorEastAsia" w:hAnsiTheme="majorHAnsi" w:cstheme="majorBidi"/>
                <w:noProof/>
              </w:rPr>
              <w:t>Test Case 4.1.5 – Check Eligibility of user for Blood Donation</w:t>
            </w:r>
            <w:r w:rsidR="003873B6">
              <w:rPr>
                <w:noProof/>
                <w:webHidden/>
              </w:rPr>
              <w:tab/>
            </w:r>
            <w:r w:rsidR="003873B6">
              <w:rPr>
                <w:noProof/>
                <w:webHidden/>
              </w:rPr>
              <w:fldChar w:fldCharType="begin"/>
            </w:r>
            <w:r w:rsidR="003873B6">
              <w:rPr>
                <w:noProof/>
                <w:webHidden/>
              </w:rPr>
              <w:instrText xml:space="preserve"> PAGEREF _Toc137078973 \h </w:instrText>
            </w:r>
            <w:r w:rsidR="003873B6">
              <w:rPr>
                <w:noProof/>
                <w:webHidden/>
              </w:rPr>
            </w:r>
            <w:r w:rsidR="003873B6">
              <w:rPr>
                <w:noProof/>
                <w:webHidden/>
              </w:rPr>
              <w:fldChar w:fldCharType="separate"/>
            </w:r>
            <w:r w:rsidR="003873B6">
              <w:rPr>
                <w:noProof/>
                <w:webHidden/>
              </w:rPr>
              <w:t>201</w:t>
            </w:r>
            <w:r w:rsidR="003873B6">
              <w:rPr>
                <w:noProof/>
                <w:webHidden/>
              </w:rPr>
              <w:fldChar w:fldCharType="end"/>
            </w:r>
          </w:hyperlink>
        </w:p>
        <w:p w14:paraId="1CF7DBA9" w14:textId="7D93A501" w:rsidR="003873B6" w:rsidRDefault="008C24FE">
          <w:pPr>
            <w:pStyle w:val="TOC3"/>
            <w:tabs>
              <w:tab w:val="right" w:leader="dot" w:pos="9350"/>
            </w:tabs>
            <w:rPr>
              <w:rFonts w:eastAsiaTheme="minorEastAsia"/>
              <w:noProof/>
              <w:kern w:val="2"/>
              <w14:ligatures w14:val="standardContextual"/>
            </w:rPr>
          </w:pPr>
          <w:hyperlink w:anchor="_Toc137078974" w:history="1">
            <w:r w:rsidR="003873B6" w:rsidRPr="00D23686">
              <w:rPr>
                <w:rStyle w:val="Hyperlink"/>
                <w:rFonts w:asciiTheme="majorHAnsi" w:eastAsiaTheme="majorEastAsia" w:hAnsiTheme="majorHAnsi" w:cstheme="majorBidi"/>
                <w:noProof/>
              </w:rPr>
              <w:t xml:space="preserve">Test Case 4.1.6 – View Blood Donation </w:t>
            </w:r>
            <w:r w:rsidR="001D685A">
              <w:rPr>
                <w:rStyle w:val="Hyperlink"/>
                <w:rFonts w:asciiTheme="majorHAnsi" w:eastAsiaTheme="majorEastAsia" w:hAnsiTheme="majorHAnsi" w:cstheme="majorBidi"/>
                <w:noProof/>
              </w:rPr>
              <w:t>Center</w:t>
            </w:r>
            <w:r w:rsidR="003873B6" w:rsidRPr="00D23686">
              <w:rPr>
                <w:rStyle w:val="Hyperlink"/>
                <w:rFonts w:asciiTheme="majorHAnsi" w:eastAsiaTheme="majorEastAsia" w:hAnsiTheme="majorHAnsi" w:cstheme="majorBidi"/>
                <w:noProof/>
              </w:rPr>
              <w:t>s</w:t>
            </w:r>
            <w:r w:rsidR="003873B6">
              <w:rPr>
                <w:noProof/>
                <w:webHidden/>
              </w:rPr>
              <w:tab/>
            </w:r>
            <w:r w:rsidR="003873B6">
              <w:rPr>
                <w:noProof/>
                <w:webHidden/>
              </w:rPr>
              <w:fldChar w:fldCharType="begin"/>
            </w:r>
            <w:r w:rsidR="003873B6">
              <w:rPr>
                <w:noProof/>
                <w:webHidden/>
              </w:rPr>
              <w:instrText xml:space="preserve"> PAGEREF _Toc137078974 \h </w:instrText>
            </w:r>
            <w:r w:rsidR="003873B6">
              <w:rPr>
                <w:noProof/>
                <w:webHidden/>
              </w:rPr>
            </w:r>
            <w:r w:rsidR="003873B6">
              <w:rPr>
                <w:noProof/>
                <w:webHidden/>
              </w:rPr>
              <w:fldChar w:fldCharType="separate"/>
            </w:r>
            <w:r w:rsidR="003873B6">
              <w:rPr>
                <w:noProof/>
                <w:webHidden/>
              </w:rPr>
              <w:t>202</w:t>
            </w:r>
            <w:r w:rsidR="003873B6">
              <w:rPr>
                <w:noProof/>
                <w:webHidden/>
              </w:rPr>
              <w:fldChar w:fldCharType="end"/>
            </w:r>
          </w:hyperlink>
        </w:p>
        <w:p w14:paraId="6BB29CB9" w14:textId="15D79075" w:rsidR="003873B6" w:rsidRDefault="008C24FE">
          <w:pPr>
            <w:pStyle w:val="TOC3"/>
            <w:tabs>
              <w:tab w:val="right" w:leader="dot" w:pos="9350"/>
            </w:tabs>
            <w:rPr>
              <w:rFonts w:eastAsiaTheme="minorEastAsia"/>
              <w:noProof/>
              <w:kern w:val="2"/>
              <w14:ligatures w14:val="standardContextual"/>
            </w:rPr>
          </w:pPr>
          <w:hyperlink w:anchor="_Toc137078975" w:history="1">
            <w:r w:rsidR="003873B6" w:rsidRPr="00D23686">
              <w:rPr>
                <w:rStyle w:val="Hyperlink"/>
                <w:rFonts w:asciiTheme="majorHAnsi" w:eastAsiaTheme="majorEastAsia" w:hAnsiTheme="majorHAnsi" w:cstheme="majorBidi"/>
                <w:noProof/>
              </w:rPr>
              <w:t>Test Case 4.1.7 – Generate Appointment Report</w:t>
            </w:r>
            <w:r w:rsidR="003873B6">
              <w:rPr>
                <w:noProof/>
                <w:webHidden/>
              </w:rPr>
              <w:tab/>
            </w:r>
            <w:r w:rsidR="003873B6">
              <w:rPr>
                <w:noProof/>
                <w:webHidden/>
              </w:rPr>
              <w:fldChar w:fldCharType="begin"/>
            </w:r>
            <w:r w:rsidR="003873B6">
              <w:rPr>
                <w:noProof/>
                <w:webHidden/>
              </w:rPr>
              <w:instrText xml:space="preserve"> PAGEREF _Toc137078975 \h </w:instrText>
            </w:r>
            <w:r w:rsidR="003873B6">
              <w:rPr>
                <w:noProof/>
                <w:webHidden/>
              </w:rPr>
            </w:r>
            <w:r w:rsidR="003873B6">
              <w:rPr>
                <w:noProof/>
                <w:webHidden/>
              </w:rPr>
              <w:fldChar w:fldCharType="separate"/>
            </w:r>
            <w:r w:rsidR="003873B6">
              <w:rPr>
                <w:noProof/>
                <w:webHidden/>
              </w:rPr>
              <w:t>202</w:t>
            </w:r>
            <w:r w:rsidR="003873B6">
              <w:rPr>
                <w:noProof/>
                <w:webHidden/>
              </w:rPr>
              <w:fldChar w:fldCharType="end"/>
            </w:r>
          </w:hyperlink>
        </w:p>
        <w:p w14:paraId="3E3361DA" w14:textId="50982C9D" w:rsidR="003873B6" w:rsidRDefault="008C24FE">
          <w:pPr>
            <w:pStyle w:val="TOC3"/>
            <w:tabs>
              <w:tab w:val="right" w:leader="dot" w:pos="9350"/>
            </w:tabs>
            <w:rPr>
              <w:rFonts w:eastAsiaTheme="minorEastAsia"/>
              <w:noProof/>
              <w:kern w:val="2"/>
              <w14:ligatures w14:val="standardContextual"/>
            </w:rPr>
          </w:pPr>
          <w:hyperlink w:anchor="_Toc137078976" w:history="1">
            <w:r w:rsidR="003873B6" w:rsidRPr="00D23686">
              <w:rPr>
                <w:rStyle w:val="Hyperlink"/>
                <w:rFonts w:asciiTheme="majorHAnsi" w:eastAsiaTheme="majorEastAsia" w:hAnsiTheme="majorHAnsi" w:cstheme="majorBidi"/>
                <w:noProof/>
              </w:rPr>
              <w:t>Test Case 4.1.8 – Display User Profile</w:t>
            </w:r>
            <w:r w:rsidR="003873B6">
              <w:rPr>
                <w:noProof/>
                <w:webHidden/>
              </w:rPr>
              <w:tab/>
            </w:r>
            <w:r w:rsidR="003873B6">
              <w:rPr>
                <w:noProof/>
                <w:webHidden/>
              </w:rPr>
              <w:fldChar w:fldCharType="begin"/>
            </w:r>
            <w:r w:rsidR="003873B6">
              <w:rPr>
                <w:noProof/>
                <w:webHidden/>
              </w:rPr>
              <w:instrText xml:space="preserve"> PAGEREF _Toc137078976 \h </w:instrText>
            </w:r>
            <w:r w:rsidR="003873B6">
              <w:rPr>
                <w:noProof/>
                <w:webHidden/>
              </w:rPr>
            </w:r>
            <w:r w:rsidR="003873B6">
              <w:rPr>
                <w:noProof/>
                <w:webHidden/>
              </w:rPr>
              <w:fldChar w:fldCharType="separate"/>
            </w:r>
            <w:r w:rsidR="003873B6">
              <w:rPr>
                <w:noProof/>
                <w:webHidden/>
              </w:rPr>
              <w:t>203</w:t>
            </w:r>
            <w:r w:rsidR="003873B6">
              <w:rPr>
                <w:noProof/>
                <w:webHidden/>
              </w:rPr>
              <w:fldChar w:fldCharType="end"/>
            </w:r>
          </w:hyperlink>
        </w:p>
        <w:p w14:paraId="543DB4FF" w14:textId="76EA370F" w:rsidR="003873B6" w:rsidRDefault="008C24FE">
          <w:pPr>
            <w:pStyle w:val="TOC3"/>
            <w:tabs>
              <w:tab w:val="right" w:leader="dot" w:pos="9350"/>
            </w:tabs>
            <w:rPr>
              <w:rFonts w:eastAsiaTheme="minorEastAsia"/>
              <w:noProof/>
              <w:kern w:val="2"/>
              <w14:ligatures w14:val="standardContextual"/>
            </w:rPr>
          </w:pPr>
          <w:hyperlink w:anchor="_Toc137078977" w:history="1">
            <w:r w:rsidR="003873B6" w:rsidRPr="00D23686">
              <w:rPr>
                <w:rStyle w:val="Hyperlink"/>
                <w:rFonts w:asciiTheme="majorHAnsi" w:eastAsiaTheme="majorEastAsia" w:hAnsiTheme="majorHAnsi" w:cstheme="majorBidi"/>
                <w:noProof/>
              </w:rPr>
              <w:t>Test Case 4.1.9 – View Blood Requests</w:t>
            </w:r>
            <w:r w:rsidR="003873B6">
              <w:rPr>
                <w:noProof/>
                <w:webHidden/>
              </w:rPr>
              <w:tab/>
            </w:r>
            <w:r w:rsidR="003873B6">
              <w:rPr>
                <w:noProof/>
                <w:webHidden/>
              </w:rPr>
              <w:fldChar w:fldCharType="begin"/>
            </w:r>
            <w:r w:rsidR="003873B6">
              <w:rPr>
                <w:noProof/>
                <w:webHidden/>
              </w:rPr>
              <w:instrText xml:space="preserve"> PAGEREF _Toc137078977 \h </w:instrText>
            </w:r>
            <w:r w:rsidR="003873B6">
              <w:rPr>
                <w:noProof/>
                <w:webHidden/>
              </w:rPr>
            </w:r>
            <w:r w:rsidR="003873B6">
              <w:rPr>
                <w:noProof/>
                <w:webHidden/>
              </w:rPr>
              <w:fldChar w:fldCharType="separate"/>
            </w:r>
            <w:r w:rsidR="003873B6">
              <w:rPr>
                <w:noProof/>
                <w:webHidden/>
              </w:rPr>
              <w:t>204</w:t>
            </w:r>
            <w:r w:rsidR="003873B6">
              <w:rPr>
                <w:noProof/>
                <w:webHidden/>
              </w:rPr>
              <w:fldChar w:fldCharType="end"/>
            </w:r>
          </w:hyperlink>
        </w:p>
        <w:p w14:paraId="5E557B71" w14:textId="63B34EF0" w:rsidR="003873B6" w:rsidRDefault="008C24FE">
          <w:pPr>
            <w:pStyle w:val="TOC3"/>
            <w:tabs>
              <w:tab w:val="right" w:leader="dot" w:pos="9350"/>
            </w:tabs>
            <w:rPr>
              <w:rFonts w:eastAsiaTheme="minorEastAsia"/>
              <w:noProof/>
              <w:kern w:val="2"/>
              <w14:ligatures w14:val="standardContextual"/>
            </w:rPr>
          </w:pPr>
          <w:hyperlink w:anchor="_Toc137078978" w:history="1">
            <w:r w:rsidR="003873B6" w:rsidRPr="00D23686">
              <w:rPr>
                <w:rStyle w:val="Hyperlink"/>
                <w:rFonts w:asciiTheme="majorHAnsi" w:eastAsiaTheme="majorEastAsia" w:hAnsiTheme="majorHAnsi" w:cstheme="majorBidi"/>
                <w:noProof/>
              </w:rPr>
              <w:t>Test Case 4.1.10 – Update Personal Information</w:t>
            </w:r>
            <w:r w:rsidR="003873B6">
              <w:rPr>
                <w:noProof/>
                <w:webHidden/>
              </w:rPr>
              <w:tab/>
            </w:r>
            <w:r w:rsidR="003873B6">
              <w:rPr>
                <w:noProof/>
                <w:webHidden/>
              </w:rPr>
              <w:fldChar w:fldCharType="begin"/>
            </w:r>
            <w:r w:rsidR="003873B6">
              <w:rPr>
                <w:noProof/>
                <w:webHidden/>
              </w:rPr>
              <w:instrText xml:space="preserve"> PAGEREF _Toc137078978 \h </w:instrText>
            </w:r>
            <w:r w:rsidR="003873B6">
              <w:rPr>
                <w:noProof/>
                <w:webHidden/>
              </w:rPr>
            </w:r>
            <w:r w:rsidR="003873B6">
              <w:rPr>
                <w:noProof/>
                <w:webHidden/>
              </w:rPr>
              <w:fldChar w:fldCharType="separate"/>
            </w:r>
            <w:r w:rsidR="003873B6">
              <w:rPr>
                <w:noProof/>
                <w:webHidden/>
              </w:rPr>
              <w:t>204</w:t>
            </w:r>
            <w:r w:rsidR="003873B6">
              <w:rPr>
                <w:noProof/>
                <w:webHidden/>
              </w:rPr>
              <w:fldChar w:fldCharType="end"/>
            </w:r>
          </w:hyperlink>
        </w:p>
        <w:p w14:paraId="106D91F8" w14:textId="58412178" w:rsidR="003873B6" w:rsidRDefault="008C24FE">
          <w:pPr>
            <w:pStyle w:val="TOC3"/>
            <w:tabs>
              <w:tab w:val="right" w:leader="dot" w:pos="9350"/>
            </w:tabs>
            <w:rPr>
              <w:rFonts w:eastAsiaTheme="minorEastAsia"/>
              <w:noProof/>
              <w:kern w:val="2"/>
              <w14:ligatures w14:val="standardContextual"/>
            </w:rPr>
          </w:pPr>
          <w:hyperlink w:anchor="_Toc137078979" w:history="1">
            <w:r w:rsidR="003873B6" w:rsidRPr="00D23686">
              <w:rPr>
                <w:rStyle w:val="Hyperlink"/>
                <w:rFonts w:asciiTheme="majorHAnsi" w:eastAsiaTheme="majorEastAsia" w:hAnsiTheme="majorHAnsi" w:cstheme="majorBidi"/>
                <w:noProof/>
              </w:rPr>
              <w:t>Test Case 4.1.11 – Delete Personal Information</w:t>
            </w:r>
            <w:r w:rsidR="003873B6">
              <w:rPr>
                <w:noProof/>
                <w:webHidden/>
              </w:rPr>
              <w:tab/>
            </w:r>
            <w:r w:rsidR="003873B6">
              <w:rPr>
                <w:noProof/>
                <w:webHidden/>
              </w:rPr>
              <w:fldChar w:fldCharType="begin"/>
            </w:r>
            <w:r w:rsidR="003873B6">
              <w:rPr>
                <w:noProof/>
                <w:webHidden/>
              </w:rPr>
              <w:instrText xml:space="preserve"> PAGEREF _Toc137078979 \h </w:instrText>
            </w:r>
            <w:r w:rsidR="003873B6">
              <w:rPr>
                <w:noProof/>
                <w:webHidden/>
              </w:rPr>
            </w:r>
            <w:r w:rsidR="003873B6">
              <w:rPr>
                <w:noProof/>
                <w:webHidden/>
              </w:rPr>
              <w:fldChar w:fldCharType="separate"/>
            </w:r>
            <w:r w:rsidR="003873B6">
              <w:rPr>
                <w:noProof/>
                <w:webHidden/>
              </w:rPr>
              <w:t>205</w:t>
            </w:r>
            <w:r w:rsidR="003873B6">
              <w:rPr>
                <w:noProof/>
                <w:webHidden/>
              </w:rPr>
              <w:fldChar w:fldCharType="end"/>
            </w:r>
          </w:hyperlink>
        </w:p>
        <w:p w14:paraId="56858A7E" w14:textId="07209037" w:rsidR="003873B6" w:rsidRDefault="008C24FE">
          <w:pPr>
            <w:pStyle w:val="TOC3"/>
            <w:tabs>
              <w:tab w:val="right" w:leader="dot" w:pos="9350"/>
            </w:tabs>
            <w:rPr>
              <w:rFonts w:eastAsiaTheme="minorEastAsia"/>
              <w:noProof/>
              <w:kern w:val="2"/>
              <w14:ligatures w14:val="standardContextual"/>
            </w:rPr>
          </w:pPr>
          <w:hyperlink w:anchor="_Toc137078980" w:history="1">
            <w:r w:rsidR="003873B6" w:rsidRPr="00D23686">
              <w:rPr>
                <w:rStyle w:val="Hyperlink"/>
                <w:rFonts w:asciiTheme="majorHAnsi" w:eastAsiaTheme="majorEastAsia" w:hAnsiTheme="majorHAnsi" w:cstheme="majorBidi"/>
                <w:noProof/>
              </w:rPr>
              <w:t>Test Case 4.1.12 – Get User Feedback</w:t>
            </w:r>
            <w:r w:rsidR="003873B6">
              <w:rPr>
                <w:noProof/>
                <w:webHidden/>
              </w:rPr>
              <w:tab/>
            </w:r>
            <w:r w:rsidR="003873B6">
              <w:rPr>
                <w:noProof/>
                <w:webHidden/>
              </w:rPr>
              <w:fldChar w:fldCharType="begin"/>
            </w:r>
            <w:r w:rsidR="003873B6">
              <w:rPr>
                <w:noProof/>
                <w:webHidden/>
              </w:rPr>
              <w:instrText xml:space="preserve"> PAGEREF _Toc137078980 \h </w:instrText>
            </w:r>
            <w:r w:rsidR="003873B6">
              <w:rPr>
                <w:noProof/>
                <w:webHidden/>
              </w:rPr>
            </w:r>
            <w:r w:rsidR="003873B6">
              <w:rPr>
                <w:noProof/>
                <w:webHidden/>
              </w:rPr>
              <w:fldChar w:fldCharType="separate"/>
            </w:r>
            <w:r w:rsidR="003873B6">
              <w:rPr>
                <w:noProof/>
                <w:webHidden/>
              </w:rPr>
              <w:t>206</w:t>
            </w:r>
            <w:r w:rsidR="003873B6">
              <w:rPr>
                <w:noProof/>
                <w:webHidden/>
              </w:rPr>
              <w:fldChar w:fldCharType="end"/>
            </w:r>
          </w:hyperlink>
        </w:p>
        <w:p w14:paraId="5C1EF4D7" w14:textId="7212118D" w:rsidR="003873B6" w:rsidRDefault="008C24FE">
          <w:pPr>
            <w:pStyle w:val="TOC3"/>
            <w:tabs>
              <w:tab w:val="right" w:leader="dot" w:pos="9350"/>
            </w:tabs>
            <w:rPr>
              <w:rFonts w:eastAsiaTheme="minorEastAsia"/>
              <w:noProof/>
              <w:kern w:val="2"/>
              <w14:ligatures w14:val="standardContextual"/>
            </w:rPr>
          </w:pPr>
          <w:hyperlink w:anchor="_Toc137078981" w:history="1">
            <w:r w:rsidR="003873B6" w:rsidRPr="00D23686">
              <w:rPr>
                <w:rStyle w:val="Hyperlink"/>
                <w:rFonts w:asciiTheme="majorHAnsi" w:eastAsiaTheme="majorEastAsia" w:hAnsiTheme="majorHAnsi" w:cstheme="majorBidi"/>
                <w:noProof/>
              </w:rPr>
              <w:t>Test Case 4.1.13 – Add Blood donor’s Information</w:t>
            </w:r>
            <w:r w:rsidR="003873B6">
              <w:rPr>
                <w:noProof/>
                <w:webHidden/>
              </w:rPr>
              <w:tab/>
            </w:r>
            <w:r w:rsidR="003873B6">
              <w:rPr>
                <w:noProof/>
                <w:webHidden/>
              </w:rPr>
              <w:fldChar w:fldCharType="begin"/>
            </w:r>
            <w:r w:rsidR="003873B6">
              <w:rPr>
                <w:noProof/>
                <w:webHidden/>
              </w:rPr>
              <w:instrText xml:space="preserve"> PAGEREF _Toc137078981 \h </w:instrText>
            </w:r>
            <w:r w:rsidR="003873B6">
              <w:rPr>
                <w:noProof/>
                <w:webHidden/>
              </w:rPr>
            </w:r>
            <w:r w:rsidR="003873B6">
              <w:rPr>
                <w:noProof/>
                <w:webHidden/>
              </w:rPr>
              <w:fldChar w:fldCharType="separate"/>
            </w:r>
            <w:r w:rsidR="003873B6">
              <w:rPr>
                <w:noProof/>
                <w:webHidden/>
              </w:rPr>
              <w:t>207</w:t>
            </w:r>
            <w:r w:rsidR="003873B6">
              <w:rPr>
                <w:noProof/>
                <w:webHidden/>
              </w:rPr>
              <w:fldChar w:fldCharType="end"/>
            </w:r>
          </w:hyperlink>
        </w:p>
        <w:p w14:paraId="2AA3B99E" w14:textId="5C536E76" w:rsidR="003873B6" w:rsidRDefault="008C24FE">
          <w:pPr>
            <w:pStyle w:val="TOC3"/>
            <w:tabs>
              <w:tab w:val="right" w:leader="dot" w:pos="9350"/>
            </w:tabs>
            <w:rPr>
              <w:rFonts w:eastAsiaTheme="minorEastAsia"/>
              <w:noProof/>
              <w:kern w:val="2"/>
              <w14:ligatures w14:val="standardContextual"/>
            </w:rPr>
          </w:pPr>
          <w:hyperlink w:anchor="_Toc137078982" w:history="1">
            <w:r w:rsidR="003873B6" w:rsidRPr="00D23686">
              <w:rPr>
                <w:rStyle w:val="Hyperlink"/>
                <w:rFonts w:asciiTheme="majorHAnsi" w:eastAsiaTheme="majorEastAsia" w:hAnsiTheme="majorHAnsi" w:cstheme="majorBidi"/>
                <w:noProof/>
              </w:rPr>
              <w:t>Test Case 4.1.1 – Generate Report of Blood Stocks</w:t>
            </w:r>
            <w:r w:rsidR="003873B6">
              <w:rPr>
                <w:noProof/>
                <w:webHidden/>
              </w:rPr>
              <w:tab/>
            </w:r>
            <w:r w:rsidR="003873B6">
              <w:rPr>
                <w:noProof/>
                <w:webHidden/>
              </w:rPr>
              <w:fldChar w:fldCharType="begin"/>
            </w:r>
            <w:r w:rsidR="003873B6">
              <w:rPr>
                <w:noProof/>
                <w:webHidden/>
              </w:rPr>
              <w:instrText xml:space="preserve"> PAGEREF _Toc137078982 \h </w:instrText>
            </w:r>
            <w:r w:rsidR="003873B6">
              <w:rPr>
                <w:noProof/>
                <w:webHidden/>
              </w:rPr>
            </w:r>
            <w:r w:rsidR="003873B6">
              <w:rPr>
                <w:noProof/>
                <w:webHidden/>
              </w:rPr>
              <w:fldChar w:fldCharType="separate"/>
            </w:r>
            <w:r w:rsidR="003873B6">
              <w:rPr>
                <w:noProof/>
                <w:webHidden/>
              </w:rPr>
              <w:t>207</w:t>
            </w:r>
            <w:r w:rsidR="003873B6">
              <w:rPr>
                <w:noProof/>
                <w:webHidden/>
              </w:rPr>
              <w:fldChar w:fldCharType="end"/>
            </w:r>
          </w:hyperlink>
        </w:p>
        <w:p w14:paraId="6614B03F" w14:textId="3D800E06" w:rsidR="003873B6" w:rsidRDefault="008C24FE">
          <w:pPr>
            <w:pStyle w:val="TOC3"/>
            <w:tabs>
              <w:tab w:val="right" w:leader="dot" w:pos="9350"/>
            </w:tabs>
            <w:rPr>
              <w:rFonts w:eastAsiaTheme="minorEastAsia"/>
              <w:noProof/>
              <w:kern w:val="2"/>
              <w14:ligatures w14:val="standardContextual"/>
            </w:rPr>
          </w:pPr>
          <w:hyperlink w:anchor="_Toc137078983" w:history="1">
            <w:r w:rsidR="003873B6" w:rsidRPr="00D23686">
              <w:rPr>
                <w:rStyle w:val="Hyperlink"/>
                <w:rFonts w:asciiTheme="majorHAnsi" w:eastAsiaTheme="majorEastAsia" w:hAnsiTheme="majorHAnsi" w:cstheme="majorBidi"/>
                <w:noProof/>
              </w:rPr>
              <w:t>Test Case 4.1.15 – Update Blood Stocks</w:t>
            </w:r>
            <w:r w:rsidR="003873B6">
              <w:rPr>
                <w:noProof/>
                <w:webHidden/>
              </w:rPr>
              <w:tab/>
            </w:r>
            <w:r w:rsidR="003873B6">
              <w:rPr>
                <w:noProof/>
                <w:webHidden/>
              </w:rPr>
              <w:fldChar w:fldCharType="begin"/>
            </w:r>
            <w:r w:rsidR="003873B6">
              <w:rPr>
                <w:noProof/>
                <w:webHidden/>
              </w:rPr>
              <w:instrText xml:space="preserve"> PAGEREF _Toc137078983 \h </w:instrText>
            </w:r>
            <w:r w:rsidR="003873B6">
              <w:rPr>
                <w:noProof/>
                <w:webHidden/>
              </w:rPr>
            </w:r>
            <w:r w:rsidR="003873B6">
              <w:rPr>
                <w:noProof/>
                <w:webHidden/>
              </w:rPr>
              <w:fldChar w:fldCharType="separate"/>
            </w:r>
            <w:r w:rsidR="003873B6">
              <w:rPr>
                <w:noProof/>
                <w:webHidden/>
              </w:rPr>
              <w:t>208</w:t>
            </w:r>
            <w:r w:rsidR="003873B6">
              <w:rPr>
                <w:noProof/>
                <w:webHidden/>
              </w:rPr>
              <w:fldChar w:fldCharType="end"/>
            </w:r>
          </w:hyperlink>
        </w:p>
        <w:p w14:paraId="42BA5686" w14:textId="02E356FE" w:rsidR="003873B6" w:rsidRDefault="008C24FE">
          <w:pPr>
            <w:pStyle w:val="TOC3"/>
            <w:tabs>
              <w:tab w:val="right" w:leader="dot" w:pos="9350"/>
            </w:tabs>
            <w:rPr>
              <w:rFonts w:eastAsiaTheme="minorEastAsia"/>
              <w:noProof/>
              <w:kern w:val="2"/>
              <w14:ligatures w14:val="standardContextual"/>
            </w:rPr>
          </w:pPr>
          <w:hyperlink w:anchor="_Toc137078984" w:history="1">
            <w:r w:rsidR="003873B6" w:rsidRPr="00D23686">
              <w:rPr>
                <w:rStyle w:val="Hyperlink"/>
                <w:rFonts w:asciiTheme="majorHAnsi" w:eastAsiaTheme="majorEastAsia" w:hAnsiTheme="majorHAnsi" w:cstheme="majorBidi"/>
                <w:noProof/>
              </w:rPr>
              <w:t>Test Case 4.1.16 – Download Appointment Reports</w:t>
            </w:r>
            <w:r w:rsidR="003873B6">
              <w:rPr>
                <w:noProof/>
                <w:webHidden/>
              </w:rPr>
              <w:tab/>
            </w:r>
            <w:r w:rsidR="003873B6">
              <w:rPr>
                <w:noProof/>
                <w:webHidden/>
              </w:rPr>
              <w:fldChar w:fldCharType="begin"/>
            </w:r>
            <w:r w:rsidR="003873B6">
              <w:rPr>
                <w:noProof/>
                <w:webHidden/>
              </w:rPr>
              <w:instrText xml:space="preserve"> PAGEREF _Toc137078984 \h </w:instrText>
            </w:r>
            <w:r w:rsidR="003873B6">
              <w:rPr>
                <w:noProof/>
                <w:webHidden/>
              </w:rPr>
            </w:r>
            <w:r w:rsidR="003873B6">
              <w:rPr>
                <w:noProof/>
                <w:webHidden/>
              </w:rPr>
              <w:fldChar w:fldCharType="separate"/>
            </w:r>
            <w:r w:rsidR="003873B6">
              <w:rPr>
                <w:noProof/>
                <w:webHidden/>
              </w:rPr>
              <w:t>208</w:t>
            </w:r>
            <w:r w:rsidR="003873B6">
              <w:rPr>
                <w:noProof/>
                <w:webHidden/>
              </w:rPr>
              <w:fldChar w:fldCharType="end"/>
            </w:r>
          </w:hyperlink>
        </w:p>
        <w:p w14:paraId="01963344" w14:textId="1625B49E" w:rsidR="003873B6" w:rsidRDefault="008C24FE">
          <w:pPr>
            <w:pStyle w:val="TOC3"/>
            <w:tabs>
              <w:tab w:val="right" w:leader="dot" w:pos="9350"/>
            </w:tabs>
            <w:rPr>
              <w:rFonts w:eastAsiaTheme="minorEastAsia"/>
              <w:noProof/>
              <w:kern w:val="2"/>
              <w14:ligatures w14:val="standardContextual"/>
            </w:rPr>
          </w:pPr>
          <w:hyperlink w:anchor="_Toc137078985" w:history="1">
            <w:r w:rsidR="003873B6" w:rsidRPr="00D23686">
              <w:rPr>
                <w:rStyle w:val="Hyperlink"/>
                <w:rFonts w:asciiTheme="majorHAnsi" w:eastAsiaTheme="majorEastAsia" w:hAnsiTheme="majorHAnsi" w:cstheme="majorBidi"/>
                <w:noProof/>
              </w:rPr>
              <w:t xml:space="preserve">Test Case 4.1.17 – Manage NGO’s or Blood donation </w:t>
            </w:r>
            <w:r w:rsidR="001D685A">
              <w:rPr>
                <w:rStyle w:val="Hyperlink"/>
                <w:rFonts w:asciiTheme="majorHAnsi" w:eastAsiaTheme="majorEastAsia" w:hAnsiTheme="majorHAnsi" w:cstheme="majorBidi"/>
                <w:noProof/>
              </w:rPr>
              <w:t>center</w:t>
            </w:r>
            <w:r w:rsidR="003873B6" w:rsidRPr="00D23686">
              <w:rPr>
                <w:rStyle w:val="Hyperlink"/>
                <w:rFonts w:asciiTheme="majorHAnsi" w:eastAsiaTheme="majorEastAsia" w:hAnsiTheme="majorHAnsi" w:cstheme="majorBidi"/>
                <w:noProof/>
              </w:rPr>
              <w:t>s</w:t>
            </w:r>
            <w:r w:rsidR="003873B6">
              <w:rPr>
                <w:noProof/>
                <w:webHidden/>
              </w:rPr>
              <w:tab/>
            </w:r>
            <w:r w:rsidR="003873B6">
              <w:rPr>
                <w:noProof/>
                <w:webHidden/>
              </w:rPr>
              <w:fldChar w:fldCharType="begin"/>
            </w:r>
            <w:r w:rsidR="003873B6">
              <w:rPr>
                <w:noProof/>
                <w:webHidden/>
              </w:rPr>
              <w:instrText xml:space="preserve"> PAGEREF _Toc137078985 \h </w:instrText>
            </w:r>
            <w:r w:rsidR="003873B6">
              <w:rPr>
                <w:noProof/>
                <w:webHidden/>
              </w:rPr>
            </w:r>
            <w:r w:rsidR="003873B6">
              <w:rPr>
                <w:noProof/>
                <w:webHidden/>
              </w:rPr>
              <w:fldChar w:fldCharType="separate"/>
            </w:r>
            <w:r w:rsidR="003873B6">
              <w:rPr>
                <w:noProof/>
                <w:webHidden/>
              </w:rPr>
              <w:t>209</w:t>
            </w:r>
            <w:r w:rsidR="003873B6">
              <w:rPr>
                <w:noProof/>
                <w:webHidden/>
              </w:rPr>
              <w:fldChar w:fldCharType="end"/>
            </w:r>
          </w:hyperlink>
        </w:p>
        <w:p w14:paraId="7A397058" w14:textId="00BE113D" w:rsidR="003873B6" w:rsidRDefault="008C24FE">
          <w:pPr>
            <w:pStyle w:val="TOC3"/>
            <w:tabs>
              <w:tab w:val="right" w:leader="dot" w:pos="9350"/>
            </w:tabs>
            <w:rPr>
              <w:rFonts w:eastAsiaTheme="minorEastAsia"/>
              <w:noProof/>
              <w:kern w:val="2"/>
              <w14:ligatures w14:val="standardContextual"/>
            </w:rPr>
          </w:pPr>
          <w:hyperlink w:anchor="_Toc137078986" w:history="1">
            <w:r w:rsidR="003873B6" w:rsidRPr="00D23686">
              <w:rPr>
                <w:rStyle w:val="Hyperlink"/>
                <w:rFonts w:asciiTheme="majorHAnsi" w:eastAsiaTheme="majorEastAsia" w:hAnsiTheme="majorHAnsi" w:cstheme="majorBidi"/>
                <w:noProof/>
              </w:rPr>
              <w:t>Test Case 4.1.18 – Manage News</w:t>
            </w:r>
            <w:r w:rsidR="003873B6">
              <w:rPr>
                <w:noProof/>
                <w:webHidden/>
              </w:rPr>
              <w:tab/>
            </w:r>
            <w:r w:rsidR="003873B6">
              <w:rPr>
                <w:noProof/>
                <w:webHidden/>
              </w:rPr>
              <w:fldChar w:fldCharType="begin"/>
            </w:r>
            <w:r w:rsidR="003873B6">
              <w:rPr>
                <w:noProof/>
                <w:webHidden/>
              </w:rPr>
              <w:instrText xml:space="preserve"> PAGEREF _Toc137078986 \h </w:instrText>
            </w:r>
            <w:r w:rsidR="003873B6">
              <w:rPr>
                <w:noProof/>
                <w:webHidden/>
              </w:rPr>
            </w:r>
            <w:r w:rsidR="003873B6">
              <w:rPr>
                <w:noProof/>
                <w:webHidden/>
              </w:rPr>
              <w:fldChar w:fldCharType="separate"/>
            </w:r>
            <w:r w:rsidR="003873B6">
              <w:rPr>
                <w:noProof/>
                <w:webHidden/>
              </w:rPr>
              <w:t>210</w:t>
            </w:r>
            <w:r w:rsidR="003873B6">
              <w:rPr>
                <w:noProof/>
                <w:webHidden/>
              </w:rPr>
              <w:fldChar w:fldCharType="end"/>
            </w:r>
          </w:hyperlink>
        </w:p>
        <w:p w14:paraId="0897EC77" w14:textId="35D8DB75" w:rsidR="003873B6" w:rsidRDefault="008C24FE">
          <w:pPr>
            <w:pStyle w:val="TOC3"/>
            <w:tabs>
              <w:tab w:val="right" w:leader="dot" w:pos="9350"/>
            </w:tabs>
            <w:rPr>
              <w:rFonts w:eastAsiaTheme="minorEastAsia"/>
              <w:noProof/>
              <w:kern w:val="2"/>
              <w14:ligatures w14:val="standardContextual"/>
            </w:rPr>
          </w:pPr>
          <w:hyperlink w:anchor="_Toc137078987" w:history="1">
            <w:r w:rsidR="003873B6" w:rsidRPr="00D23686">
              <w:rPr>
                <w:rStyle w:val="Hyperlink"/>
                <w:rFonts w:asciiTheme="majorHAnsi" w:eastAsiaTheme="majorEastAsia" w:hAnsiTheme="majorHAnsi" w:cstheme="majorBidi"/>
                <w:noProof/>
              </w:rPr>
              <w:t>Test Case 4.1.19 – Manage Advertisement</w:t>
            </w:r>
            <w:r w:rsidR="003873B6">
              <w:rPr>
                <w:noProof/>
                <w:webHidden/>
              </w:rPr>
              <w:tab/>
            </w:r>
            <w:r w:rsidR="003873B6">
              <w:rPr>
                <w:noProof/>
                <w:webHidden/>
              </w:rPr>
              <w:fldChar w:fldCharType="begin"/>
            </w:r>
            <w:r w:rsidR="003873B6">
              <w:rPr>
                <w:noProof/>
                <w:webHidden/>
              </w:rPr>
              <w:instrText xml:space="preserve"> PAGEREF _Toc137078987 \h </w:instrText>
            </w:r>
            <w:r w:rsidR="003873B6">
              <w:rPr>
                <w:noProof/>
                <w:webHidden/>
              </w:rPr>
            </w:r>
            <w:r w:rsidR="003873B6">
              <w:rPr>
                <w:noProof/>
                <w:webHidden/>
              </w:rPr>
              <w:fldChar w:fldCharType="separate"/>
            </w:r>
            <w:r w:rsidR="003873B6">
              <w:rPr>
                <w:noProof/>
                <w:webHidden/>
              </w:rPr>
              <w:t>210</w:t>
            </w:r>
            <w:r w:rsidR="003873B6">
              <w:rPr>
                <w:noProof/>
                <w:webHidden/>
              </w:rPr>
              <w:fldChar w:fldCharType="end"/>
            </w:r>
          </w:hyperlink>
        </w:p>
        <w:p w14:paraId="4757400F" w14:textId="2E32D0F3" w:rsidR="003873B6" w:rsidRDefault="008C24FE">
          <w:pPr>
            <w:pStyle w:val="TOC3"/>
            <w:tabs>
              <w:tab w:val="right" w:leader="dot" w:pos="9350"/>
            </w:tabs>
            <w:rPr>
              <w:rFonts w:eastAsiaTheme="minorEastAsia"/>
              <w:noProof/>
              <w:kern w:val="2"/>
              <w14:ligatures w14:val="standardContextual"/>
            </w:rPr>
          </w:pPr>
          <w:hyperlink w:anchor="_Toc137078988" w:history="1">
            <w:r w:rsidR="003873B6" w:rsidRPr="00D23686">
              <w:rPr>
                <w:rStyle w:val="Hyperlink"/>
                <w:rFonts w:asciiTheme="majorHAnsi" w:eastAsiaTheme="majorEastAsia" w:hAnsiTheme="majorHAnsi" w:cstheme="majorBidi"/>
                <w:noProof/>
              </w:rPr>
              <w:t>Test Case 4.1.20 – Handling Blood Requests</w:t>
            </w:r>
            <w:r w:rsidR="003873B6">
              <w:rPr>
                <w:noProof/>
                <w:webHidden/>
              </w:rPr>
              <w:tab/>
            </w:r>
            <w:r w:rsidR="003873B6">
              <w:rPr>
                <w:noProof/>
                <w:webHidden/>
              </w:rPr>
              <w:fldChar w:fldCharType="begin"/>
            </w:r>
            <w:r w:rsidR="003873B6">
              <w:rPr>
                <w:noProof/>
                <w:webHidden/>
              </w:rPr>
              <w:instrText xml:space="preserve"> PAGEREF _Toc137078988 \h </w:instrText>
            </w:r>
            <w:r w:rsidR="003873B6">
              <w:rPr>
                <w:noProof/>
                <w:webHidden/>
              </w:rPr>
            </w:r>
            <w:r w:rsidR="003873B6">
              <w:rPr>
                <w:noProof/>
                <w:webHidden/>
              </w:rPr>
              <w:fldChar w:fldCharType="separate"/>
            </w:r>
            <w:r w:rsidR="003873B6">
              <w:rPr>
                <w:noProof/>
                <w:webHidden/>
              </w:rPr>
              <w:t>211</w:t>
            </w:r>
            <w:r w:rsidR="003873B6">
              <w:rPr>
                <w:noProof/>
                <w:webHidden/>
              </w:rPr>
              <w:fldChar w:fldCharType="end"/>
            </w:r>
          </w:hyperlink>
        </w:p>
        <w:p w14:paraId="79416D71" w14:textId="0E79EF75" w:rsidR="003873B6" w:rsidRDefault="008C24FE">
          <w:pPr>
            <w:pStyle w:val="TOC3"/>
            <w:tabs>
              <w:tab w:val="right" w:leader="dot" w:pos="9350"/>
            </w:tabs>
            <w:rPr>
              <w:rFonts w:eastAsiaTheme="minorEastAsia"/>
              <w:noProof/>
              <w:kern w:val="2"/>
              <w14:ligatures w14:val="standardContextual"/>
            </w:rPr>
          </w:pPr>
          <w:hyperlink w:anchor="_Toc137078989" w:history="1">
            <w:r w:rsidR="003873B6" w:rsidRPr="00D23686">
              <w:rPr>
                <w:rStyle w:val="Hyperlink"/>
                <w:rFonts w:asciiTheme="majorHAnsi" w:eastAsiaTheme="majorEastAsia" w:hAnsiTheme="majorHAnsi" w:cstheme="majorBidi"/>
                <w:noProof/>
              </w:rPr>
              <w:t>Test Case 4.1.21 – Managing Users Personal Information</w:t>
            </w:r>
            <w:r w:rsidR="003873B6">
              <w:rPr>
                <w:noProof/>
                <w:webHidden/>
              </w:rPr>
              <w:tab/>
            </w:r>
            <w:r w:rsidR="003873B6">
              <w:rPr>
                <w:noProof/>
                <w:webHidden/>
              </w:rPr>
              <w:fldChar w:fldCharType="begin"/>
            </w:r>
            <w:r w:rsidR="003873B6">
              <w:rPr>
                <w:noProof/>
                <w:webHidden/>
              </w:rPr>
              <w:instrText xml:space="preserve"> PAGEREF _Toc137078989 \h </w:instrText>
            </w:r>
            <w:r w:rsidR="003873B6">
              <w:rPr>
                <w:noProof/>
                <w:webHidden/>
              </w:rPr>
            </w:r>
            <w:r w:rsidR="003873B6">
              <w:rPr>
                <w:noProof/>
                <w:webHidden/>
              </w:rPr>
              <w:fldChar w:fldCharType="separate"/>
            </w:r>
            <w:r w:rsidR="003873B6">
              <w:rPr>
                <w:noProof/>
                <w:webHidden/>
              </w:rPr>
              <w:t>212</w:t>
            </w:r>
            <w:r w:rsidR="003873B6">
              <w:rPr>
                <w:noProof/>
                <w:webHidden/>
              </w:rPr>
              <w:fldChar w:fldCharType="end"/>
            </w:r>
          </w:hyperlink>
        </w:p>
        <w:p w14:paraId="5E107AC4" w14:textId="41BEE602" w:rsidR="003873B6" w:rsidRDefault="008C24FE">
          <w:pPr>
            <w:pStyle w:val="TOC3"/>
            <w:tabs>
              <w:tab w:val="right" w:leader="dot" w:pos="9350"/>
            </w:tabs>
            <w:rPr>
              <w:rFonts w:eastAsiaTheme="minorEastAsia"/>
              <w:noProof/>
              <w:kern w:val="2"/>
              <w14:ligatures w14:val="standardContextual"/>
            </w:rPr>
          </w:pPr>
          <w:hyperlink w:anchor="_Toc137078990" w:history="1">
            <w:r w:rsidR="003873B6" w:rsidRPr="00D23686">
              <w:rPr>
                <w:rStyle w:val="Hyperlink"/>
                <w:rFonts w:asciiTheme="majorHAnsi" w:eastAsiaTheme="majorEastAsia" w:hAnsiTheme="majorHAnsi" w:cstheme="majorBidi"/>
                <w:noProof/>
              </w:rPr>
              <w:t>Test Case 4.1.22 – Managing Campaigns</w:t>
            </w:r>
            <w:r w:rsidR="003873B6">
              <w:rPr>
                <w:noProof/>
                <w:webHidden/>
              </w:rPr>
              <w:tab/>
            </w:r>
            <w:r w:rsidR="003873B6">
              <w:rPr>
                <w:noProof/>
                <w:webHidden/>
              </w:rPr>
              <w:fldChar w:fldCharType="begin"/>
            </w:r>
            <w:r w:rsidR="003873B6">
              <w:rPr>
                <w:noProof/>
                <w:webHidden/>
              </w:rPr>
              <w:instrText xml:space="preserve"> PAGEREF _Toc137078990 \h </w:instrText>
            </w:r>
            <w:r w:rsidR="003873B6">
              <w:rPr>
                <w:noProof/>
                <w:webHidden/>
              </w:rPr>
            </w:r>
            <w:r w:rsidR="003873B6">
              <w:rPr>
                <w:noProof/>
                <w:webHidden/>
              </w:rPr>
              <w:fldChar w:fldCharType="separate"/>
            </w:r>
            <w:r w:rsidR="003873B6">
              <w:rPr>
                <w:noProof/>
                <w:webHidden/>
              </w:rPr>
              <w:t>212</w:t>
            </w:r>
            <w:r w:rsidR="003873B6">
              <w:rPr>
                <w:noProof/>
                <w:webHidden/>
              </w:rPr>
              <w:fldChar w:fldCharType="end"/>
            </w:r>
          </w:hyperlink>
        </w:p>
        <w:p w14:paraId="39428EA4" w14:textId="4ACC1D6C" w:rsidR="003873B6" w:rsidRDefault="008C24FE">
          <w:pPr>
            <w:pStyle w:val="TOC3"/>
            <w:tabs>
              <w:tab w:val="right" w:leader="dot" w:pos="9350"/>
            </w:tabs>
            <w:rPr>
              <w:rFonts w:eastAsiaTheme="minorEastAsia"/>
              <w:noProof/>
              <w:kern w:val="2"/>
              <w14:ligatures w14:val="standardContextual"/>
            </w:rPr>
          </w:pPr>
          <w:hyperlink w:anchor="_Toc137078991" w:history="1">
            <w:r w:rsidR="003873B6" w:rsidRPr="00D23686">
              <w:rPr>
                <w:rStyle w:val="Hyperlink"/>
                <w:rFonts w:asciiTheme="majorHAnsi" w:eastAsiaTheme="majorEastAsia" w:hAnsiTheme="majorHAnsi" w:cstheme="majorBidi"/>
                <w:noProof/>
              </w:rPr>
              <w:t>Test Case 4.1.23- Manage Donor List</w:t>
            </w:r>
            <w:r w:rsidR="003873B6">
              <w:rPr>
                <w:noProof/>
                <w:webHidden/>
              </w:rPr>
              <w:tab/>
            </w:r>
            <w:r w:rsidR="003873B6">
              <w:rPr>
                <w:noProof/>
                <w:webHidden/>
              </w:rPr>
              <w:fldChar w:fldCharType="begin"/>
            </w:r>
            <w:r w:rsidR="003873B6">
              <w:rPr>
                <w:noProof/>
                <w:webHidden/>
              </w:rPr>
              <w:instrText xml:space="preserve"> PAGEREF _Toc137078991 \h </w:instrText>
            </w:r>
            <w:r w:rsidR="003873B6">
              <w:rPr>
                <w:noProof/>
                <w:webHidden/>
              </w:rPr>
            </w:r>
            <w:r w:rsidR="003873B6">
              <w:rPr>
                <w:noProof/>
                <w:webHidden/>
              </w:rPr>
              <w:fldChar w:fldCharType="separate"/>
            </w:r>
            <w:r w:rsidR="003873B6">
              <w:rPr>
                <w:noProof/>
                <w:webHidden/>
              </w:rPr>
              <w:t>213</w:t>
            </w:r>
            <w:r w:rsidR="003873B6">
              <w:rPr>
                <w:noProof/>
                <w:webHidden/>
              </w:rPr>
              <w:fldChar w:fldCharType="end"/>
            </w:r>
          </w:hyperlink>
        </w:p>
        <w:p w14:paraId="4966F076" w14:textId="5A2FA441" w:rsidR="003873B6" w:rsidRDefault="008C24FE">
          <w:pPr>
            <w:pStyle w:val="TOC3"/>
            <w:tabs>
              <w:tab w:val="right" w:leader="dot" w:pos="9350"/>
            </w:tabs>
            <w:rPr>
              <w:rFonts w:eastAsiaTheme="minorEastAsia"/>
              <w:noProof/>
              <w:kern w:val="2"/>
              <w14:ligatures w14:val="standardContextual"/>
            </w:rPr>
          </w:pPr>
          <w:hyperlink w:anchor="_Toc137078992" w:history="1">
            <w:r w:rsidR="003873B6" w:rsidRPr="00D23686">
              <w:rPr>
                <w:rStyle w:val="Hyperlink"/>
                <w:rFonts w:asciiTheme="majorHAnsi" w:eastAsiaTheme="majorEastAsia" w:hAnsiTheme="majorHAnsi" w:cstheme="majorBidi"/>
                <w:noProof/>
              </w:rPr>
              <w:t>Test Case 4.1.24 – Manage Sponsors</w:t>
            </w:r>
            <w:r w:rsidR="003873B6">
              <w:rPr>
                <w:noProof/>
                <w:webHidden/>
              </w:rPr>
              <w:tab/>
            </w:r>
            <w:r w:rsidR="003873B6">
              <w:rPr>
                <w:noProof/>
                <w:webHidden/>
              </w:rPr>
              <w:fldChar w:fldCharType="begin"/>
            </w:r>
            <w:r w:rsidR="003873B6">
              <w:rPr>
                <w:noProof/>
                <w:webHidden/>
              </w:rPr>
              <w:instrText xml:space="preserve"> PAGEREF _Toc137078992 \h </w:instrText>
            </w:r>
            <w:r w:rsidR="003873B6">
              <w:rPr>
                <w:noProof/>
                <w:webHidden/>
              </w:rPr>
            </w:r>
            <w:r w:rsidR="003873B6">
              <w:rPr>
                <w:noProof/>
                <w:webHidden/>
              </w:rPr>
              <w:fldChar w:fldCharType="separate"/>
            </w:r>
            <w:r w:rsidR="003873B6">
              <w:rPr>
                <w:noProof/>
                <w:webHidden/>
              </w:rPr>
              <w:t>214</w:t>
            </w:r>
            <w:r w:rsidR="003873B6">
              <w:rPr>
                <w:noProof/>
                <w:webHidden/>
              </w:rPr>
              <w:fldChar w:fldCharType="end"/>
            </w:r>
          </w:hyperlink>
        </w:p>
        <w:p w14:paraId="0D23B244" w14:textId="27359F53" w:rsidR="003873B6" w:rsidRDefault="008C24FE">
          <w:pPr>
            <w:pStyle w:val="TOC3"/>
            <w:tabs>
              <w:tab w:val="right" w:leader="dot" w:pos="9350"/>
            </w:tabs>
            <w:rPr>
              <w:rFonts w:eastAsiaTheme="minorEastAsia"/>
              <w:noProof/>
              <w:kern w:val="2"/>
              <w14:ligatures w14:val="standardContextual"/>
            </w:rPr>
          </w:pPr>
          <w:hyperlink w:anchor="_Toc137078993" w:history="1">
            <w:r w:rsidR="003873B6" w:rsidRPr="00D23686">
              <w:rPr>
                <w:rStyle w:val="Hyperlink"/>
                <w:rFonts w:asciiTheme="majorHAnsi" w:eastAsiaTheme="majorEastAsia" w:hAnsiTheme="majorHAnsi" w:cstheme="majorBidi"/>
                <w:noProof/>
              </w:rPr>
              <w:t>Test Case 4.1.25 – Manage Financial Donations</w:t>
            </w:r>
            <w:r w:rsidR="003873B6">
              <w:rPr>
                <w:noProof/>
                <w:webHidden/>
              </w:rPr>
              <w:tab/>
            </w:r>
            <w:r w:rsidR="003873B6">
              <w:rPr>
                <w:noProof/>
                <w:webHidden/>
              </w:rPr>
              <w:fldChar w:fldCharType="begin"/>
            </w:r>
            <w:r w:rsidR="003873B6">
              <w:rPr>
                <w:noProof/>
                <w:webHidden/>
              </w:rPr>
              <w:instrText xml:space="preserve"> PAGEREF _Toc137078993 \h </w:instrText>
            </w:r>
            <w:r w:rsidR="003873B6">
              <w:rPr>
                <w:noProof/>
                <w:webHidden/>
              </w:rPr>
            </w:r>
            <w:r w:rsidR="003873B6">
              <w:rPr>
                <w:noProof/>
                <w:webHidden/>
              </w:rPr>
              <w:fldChar w:fldCharType="separate"/>
            </w:r>
            <w:r w:rsidR="003873B6">
              <w:rPr>
                <w:noProof/>
                <w:webHidden/>
              </w:rPr>
              <w:t>215</w:t>
            </w:r>
            <w:r w:rsidR="003873B6">
              <w:rPr>
                <w:noProof/>
                <w:webHidden/>
              </w:rPr>
              <w:fldChar w:fldCharType="end"/>
            </w:r>
          </w:hyperlink>
        </w:p>
        <w:p w14:paraId="2D7A948D" w14:textId="38273290" w:rsidR="003873B6" w:rsidRDefault="008C24FE">
          <w:pPr>
            <w:pStyle w:val="TOC3"/>
            <w:tabs>
              <w:tab w:val="right" w:leader="dot" w:pos="9350"/>
            </w:tabs>
            <w:rPr>
              <w:rFonts w:eastAsiaTheme="minorEastAsia"/>
              <w:noProof/>
              <w:kern w:val="2"/>
              <w14:ligatures w14:val="standardContextual"/>
            </w:rPr>
          </w:pPr>
          <w:hyperlink w:anchor="_Toc137078994" w:history="1">
            <w:r w:rsidR="003873B6" w:rsidRPr="00D23686">
              <w:rPr>
                <w:rStyle w:val="Hyperlink"/>
                <w:rFonts w:asciiTheme="majorHAnsi" w:eastAsiaTheme="majorEastAsia" w:hAnsiTheme="majorHAnsi" w:cstheme="majorBidi"/>
                <w:noProof/>
              </w:rPr>
              <w:t>Test Case 4.1.26 – Manage Job Posts</w:t>
            </w:r>
            <w:r w:rsidR="003873B6">
              <w:rPr>
                <w:noProof/>
                <w:webHidden/>
              </w:rPr>
              <w:tab/>
            </w:r>
            <w:r w:rsidR="003873B6">
              <w:rPr>
                <w:noProof/>
                <w:webHidden/>
              </w:rPr>
              <w:fldChar w:fldCharType="begin"/>
            </w:r>
            <w:r w:rsidR="003873B6">
              <w:rPr>
                <w:noProof/>
                <w:webHidden/>
              </w:rPr>
              <w:instrText xml:space="preserve"> PAGEREF _Toc137078994 \h </w:instrText>
            </w:r>
            <w:r w:rsidR="003873B6">
              <w:rPr>
                <w:noProof/>
                <w:webHidden/>
              </w:rPr>
            </w:r>
            <w:r w:rsidR="003873B6">
              <w:rPr>
                <w:noProof/>
                <w:webHidden/>
              </w:rPr>
              <w:fldChar w:fldCharType="separate"/>
            </w:r>
            <w:r w:rsidR="003873B6">
              <w:rPr>
                <w:noProof/>
                <w:webHidden/>
              </w:rPr>
              <w:t>215</w:t>
            </w:r>
            <w:r w:rsidR="003873B6">
              <w:rPr>
                <w:noProof/>
                <w:webHidden/>
              </w:rPr>
              <w:fldChar w:fldCharType="end"/>
            </w:r>
          </w:hyperlink>
        </w:p>
        <w:p w14:paraId="52A1A164" w14:textId="1476DEC8" w:rsidR="003873B6" w:rsidRDefault="008C24FE">
          <w:pPr>
            <w:pStyle w:val="TOC3"/>
            <w:tabs>
              <w:tab w:val="right" w:leader="dot" w:pos="9350"/>
            </w:tabs>
            <w:rPr>
              <w:rFonts w:eastAsiaTheme="minorEastAsia"/>
              <w:noProof/>
              <w:kern w:val="2"/>
              <w14:ligatures w14:val="standardContextual"/>
            </w:rPr>
          </w:pPr>
          <w:hyperlink w:anchor="_Toc137078995" w:history="1">
            <w:r w:rsidR="003873B6" w:rsidRPr="00D23686">
              <w:rPr>
                <w:rStyle w:val="Hyperlink"/>
                <w:rFonts w:asciiTheme="majorHAnsi" w:eastAsiaTheme="majorEastAsia" w:hAnsiTheme="majorHAnsi" w:cstheme="majorBidi"/>
                <w:noProof/>
              </w:rPr>
              <w:t>Test Case 4.1.27- Managing Frequently Asked Questions</w:t>
            </w:r>
            <w:r w:rsidR="003873B6">
              <w:rPr>
                <w:noProof/>
                <w:webHidden/>
              </w:rPr>
              <w:tab/>
            </w:r>
            <w:r w:rsidR="003873B6">
              <w:rPr>
                <w:noProof/>
                <w:webHidden/>
              </w:rPr>
              <w:fldChar w:fldCharType="begin"/>
            </w:r>
            <w:r w:rsidR="003873B6">
              <w:rPr>
                <w:noProof/>
                <w:webHidden/>
              </w:rPr>
              <w:instrText xml:space="preserve"> PAGEREF _Toc137078995 \h </w:instrText>
            </w:r>
            <w:r w:rsidR="003873B6">
              <w:rPr>
                <w:noProof/>
                <w:webHidden/>
              </w:rPr>
            </w:r>
            <w:r w:rsidR="003873B6">
              <w:rPr>
                <w:noProof/>
                <w:webHidden/>
              </w:rPr>
              <w:fldChar w:fldCharType="separate"/>
            </w:r>
            <w:r w:rsidR="003873B6">
              <w:rPr>
                <w:noProof/>
                <w:webHidden/>
              </w:rPr>
              <w:t>216</w:t>
            </w:r>
            <w:r w:rsidR="003873B6">
              <w:rPr>
                <w:noProof/>
                <w:webHidden/>
              </w:rPr>
              <w:fldChar w:fldCharType="end"/>
            </w:r>
          </w:hyperlink>
        </w:p>
        <w:p w14:paraId="1DB94DB3" w14:textId="76AB57ED" w:rsidR="003873B6" w:rsidRDefault="008C24FE">
          <w:pPr>
            <w:pStyle w:val="TOC2"/>
            <w:tabs>
              <w:tab w:val="left" w:pos="880"/>
              <w:tab w:val="right" w:leader="dot" w:pos="9350"/>
            </w:tabs>
            <w:rPr>
              <w:rFonts w:eastAsiaTheme="minorEastAsia"/>
              <w:noProof/>
              <w:kern w:val="2"/>
              <w14:ligatures w14:val="standardContextual"/>
            </w:rPr>
          </w:pPr>
          <w:hyperlink w:anchor="_Toc137078996" w:history="1">
            <w:r w:rsidR="003873B6" w:rsidRPr="00D23686">
              <w:rPr>
                <w:rStyle w:val="Hyperlink"/>
                <w:rFonts w:ascii="Times New Roman" w:eastAsiaTheme="majorEastAsia" w:hAnsi="Times New Roman" w:cs="Times New Roman"/>
                <w:noProof/>
              </w:rPr>
              <w:t>4.2</w:t>
            </w:r>
            <w:r w:rsidR="003873B6">
              <w:rPr>
                <w:rFonts w:eastAsiaTheme="minorEastAsia"/>
                <w:noProof/>
                <w:kern w:val="2"/>
                <w14:ligatures w14:val="standardContextual"/>
              </w:rPr>
              <w:tab/>
            </w:r>
            <w:r w:rsidR="003873B6" w:rsidRPr="00D23686">
              <w:rPr>
                <w:rStyle w:val="Hyperlink"/>
                <w:rFonts w:ascii="Times New Roman" w:eastAsiaTheme="majorEastAsia" w:hAnsi="Times New Roman" w:cs="Times New Roman"/>
                <w:noProof/>
              </w:rPr>
              <w:t>Unit / Integration / Acceptance Testing</w:t>
            </w:r>
            <w:r w:rsidR="003873B6">
              <w:rPr>
                <w:noProof/>
                <w:webHidden/>
              </w:rPr>
              <w:tab/>
            </w:r>
            <w:r w:rsidR="003873B6">
              <w:rPr>
                <w:noProof/>
                <w:webHidden/>
              </w:rPr>
              <w:fldChar w:fldCharType="begin"/>
            </w:r>
            <w:r w:rsidR="003873B6">
              <w:rPr>
                <w:noProof/>
                <w:webHidden/>
              </w:rPr>
              <w:instrText xml:space="preserve"> PAGEREF _Toc137078996 \h </w:instrText>
            </w:r>
            <w:r w:rsidR="003873B6">
              <w:rPr>
                <w:noProof/>
                <w:webHidden/>
              </w:rPr>
            </w:r>
            <w:r w:rsidR="003873B6">
              <w:rPr>
                <w:noProof/>
                <w:webHidden/>
              </w:rPr>
              <w:fldChar w:fldCharType="separate"/>
            </w:r>
            <w:r w:rsidR="003873B6">
              <w:rPr>
                <w:noProof/>
                <w:webHidden/>
              </w:rPr>
              <w:t>217</w:t>
            </w:r>
            <w:r w:rsidR="003873B6">
              <w:rPr>
                <w:noProof/>
                <w:webHidden/>
              </w:rPr>
              <w:fldChar w:fldCharType="end"/>
            </w:r>
          </w:hyperlink>
        </w:p>
        <w:p w14:paraId="68E693BB" w14:textId="235EC1F3" w:rsidR="003873B6" w:rsidRDefault="008C24FE">
          <w:pPr>
            <w:pStyle w:val="TOC2"/>
            <w:tabs>
              <w:tab w:val="right" w:leader="dot" w:pos="9350"/>
            </w:tabs>
            <w:rPr>
              <w:rFonts w:eastAsiaTheme="minorEastAsia"/>
              <w:noProof/>
              <w:kern w:val="2"/>
              <w14:ligatures w14:val="standardContextual"/>
            </w:rPr>
          </w:pPr>
          <w:hyperlink w:anchor="_Toc137078997" w:history="1">
            <w:r w:rsidR="003873B6" w:rsidRPr="00D23686">
              <w:rPr>
                <w:rStyle w:val="Hyperlink"/>
                <w:rFonts w:ascii="Times New Roman" w:eastAsiaTheme="majorEastAsia" w:hAnsi="Times New Roman" w:cs="Times New Roman"/>
                <w:noProof/>
              </w:rPr>
              <w:t>4.2.1. Unit Testing</w:t>
            </w:r>
            <w:r w:rsidR="003873B6">
              <w:rPr>
                <w:noProof/>
                <w:webHidden/>
              </w:rPr>
              <w:tab/>
            </w:r>
            <w:r w:rsidR="003873B6">
              <w:rPr>
                <w:noProof/>
                <w:webHidden/>
              </w:rPr>
              <w:fldChar w:fldCharType="begin"/>
            </w:r>
            <w:r w:rsidR="003873B6">
              <w:rPr>
                <w:noProof/>
                <w:webHidden/>
              </w:rPr>
              <w:instrText xml:space="preserve"> PAGEREF _Toc137078997 \h </w:instrText>
            </w:r>
            <w:r w:rsidR="003873B6">
              <w:rPr>
                <w:noProof/>
                <w:webHidden/>
              </w:rPr>
            </w:r>
            <w:r w:rsidR="003873B6">
              <w:rPr>
                <w:noProof/>
                <w:webHidden/>
              </w:rPr>
              <w:fldChar w:fldCharType="separate"/>
            </w:r>
            <w:r w:rsidR="003873B6">
              <w:rPr>
                <w:noProof/>
                <w:webHidden/>
              </w:rPr>
              <w:t>217</w:t>
            </w:r>
            <w:r w:rsidR="003873B6">
              <w:rPr>
                <w:noProof/>
                <w:webHidden/>
              </w:rPr>
              <w:fldChar w:fldCharType="end"/>
            </w:r>
          </w:hyperlink>
        </w:p>
        <w:p w14:paraId="70BE669D" w14:textId="0ADC6A26" w:rsidR="003873B6" w:rsidRDefault="008C24FE">
          <w:pPr>
            <w:pStyle w:val="TOC2"/>
            <w:tabs>
              <w:tab w:val="right" w:leader="dot" w:pos="9350"/>
            </w:tabs>
            <w:rPr>
              <w:rFonts w:eastAsiaTheme="minorEastAsia"/>
              <w:noProof/>
              <w:kern w:val="2"/>
              <w14:ligatures w14:val="standardContextual"/>
            </w:rPr>
          </w:pPr>
          <w:hyperlink w:anchor="_Toc137078998" w:history="1">
            <w:r w:rsidR="003873B6" w:rsidRPr="00D23686">
              <w:rPr>
                <w:rStyle w:val="Hyperlink"/>
                <w:rFonts w:ascii="Times New Roman" w:eastAsiaTheme="majorEastAsia" w:hAnsi="Times New Roman" w:cs="Times New Roman"/>
                <w:noProof/>
              </w:rPr>
              <w:t>4.2.2 Integration Testing</w:t>
            </w:r>
            <w:r w:rsidR="003873B6">
              <w:rPr>
                <w:noProof/>
                <w:webHidden/>
              </w:rPr>
              <w:tab/>
            </w:r>
            <w:r w:rsidR="003873B6">
              <w:rPr>
                <w:noProof/>
                <w:webHidden/>
              </w:rPr>
              <w:fldChar w:fldCharType="begin"/>
            </w:r>
            <w:r w:rsidR="003873B6">
              <w:rPr>
                <w:noProof/>
                <w:webHidden/>
              </w:rPr>
              <w:instrText xml:space="preserve"> PAGEREF _Toc137078998 \h </w:instrText>
            </w:r>
            <w:r w:rsidR="003873B6">
              <w:rPr>
                <w:noProof/>
                <w:webHidden/>
              </w:rPr>
            </w:r>
            <w:r w:rsidR="003873B6">
              <w:rPr>
                <w:noProof/>
                <w:webHidden/>
              </w:rPr>
              <w:fldChar w:fldCharType="separate"/>
            </w:r>
            <w:r w:rsidR="003873B6">
              <w:rPr>
                <w:noProof/>
                <w:webHidden/>
              </w:rPr>
              <w:t>217</w:t>
            </w:r>
            <w:r w:rsidR="003873B6">
              <w:rPr>
                <w:noProof/>
                <w:webHidden/>
              </w:rPr>
              <w:fldChar w:fldCharType="end"/>
            </w:r>
          </w:hyperlink>
        </w:p>
        <w:p w14:paraId="537394A3" w14:textId="214D48F3" w:rsidR="003873B6" w:rsidRDefault="008C24FE">
          <w:pPr>
            <w:pStyle w:val="TOC2"/>
            <w:tabs>
              <w:tab w:val="right" w:leader="dot" w:pos="9350"/>
            </w:tabs>
            <w:rPr>
              <w:rFonts w:eastAsiaTheme="minorEastAsia"/>
              <w:noProof/>
              <w:kern w:val="2"/>
              <w14:ligatures w14:val="standardContextual"/>
            </w:rPr>
          </w:pPr>
          <w:hyperlink w:anchor="_Toc137078999" w:history="1">
            <w:r w:rsidR="003873B6" w:rsidRPr="00D23686">
              <w:rPr>
                <w:rStyle w:val="Hyperlink"/>
                <w:rFonts w:ascii="Times New Roman" w:eastAsiaTheme="majorEastAsia" w:hAnsi="Times New Roman" w:cs="Times New Roman"/>
                <w:noProof/>
              </w:rPr>
              <w:t>4.2.3. Acceptance Testing:</w:t>
            </w:r>
            <w:r w:rsidR="003873B6">
              <w:rPr>
                <w:noProof/>
                <w:webHidden/>
              </w:rPr>
              <w:tab/>
            </w:r>
            <w:r w:rsidR="003873B6">
              <w:rPr>
                <w:noProof/>
                <w:webHidden/>
              </w:rPr>
              <w:fldChar w:fldCharType="begin"/>
            </w:r>
            <w:r w:rsidR="003873B6">
              <w:rPr>
                <w:noProof/>
                <w:webHidden/>
              </w:rPr>
              <w:instrText xml:space="preserve"> PAGEREF _Toc137078999 \h </w:instrText>
            </w:r>
            <w:r w:rsidR="003873B6">
              <w:rPr>
                <w:noProof/>
                <w:webHidden/>
              </w:rPr>
            </w:r>
            <w:r w:rsidR="003873B6">
              <w:rPr>
                <w:noProof/>
                <w:webHidden/>
              </w:rPr>
              <w:fldChar w:fldCharType="separate"/>
            </w:r>
            <w:r w:rsidR="003873B6">
              <w:rPr>
                <w:noProof/>
                <w:webHidden/>
              </w:rPr>
              <w:t>217</w:t>
            </w:r>
            <w:r w:rsidR="003873B6">
              <w:rPr>
                <w:noProof/>
                <w:webHidden/>
              </w:rPr>
              <w:fldChar w:fldCharType="end"/>
            </w:r>
          </w:hyperlink>
        </w:p>
        <w:p w14:paraId="141A17F2" w14:textId="2AF36C41" w:rsidR="003873B6" w:rsidRDefault="008C24FE">
          <w:pPr>
            <w:pStyle w:val="TOC1"/>
            <w:tabs>
              <w:tab w:val="left" w:pos="440"/>
              <w:tab w:val="right" w:leader="dot" w:pos="9350"/>
            </w:tabs>
            <w:rPr>
              <w:rFonts w:eastAsiaTheme="minorEastAsia"/>
              <w:noProof/>
              <w:kern w:val="2"/>
              <w14:ligatures w14:val="standardContextual"/>
            </w:rPr>
          </w:pPr>
          <w:hyperlink w:anchor="_Toc137079000" w:history="1">
            <w:r w:rsidR="003873B6" w:rsidRPr="00D23686">
              <w:rPr>
                <w:rStyle w:val="Hyperlink"/>
                <w:rFonts w:ascii="Times New Roman" w:eastAsiaTheme="majorEastAsia" w:hAnsi="Times New Roman" w:cs="Times New Roman"/>
                <w:noProof/>
              </w:rPr>
              <w:t>5.</w:t>
            </w:r>
            <w:r w:rsidR="003873B6">
              <w:rPr>
                <w:rFonts w:eastAsiaTheme="minorEastAsia"/>
                <w:noProof/>
                <w:kern w:val="2"/>
                <w14:ligatures w14:val="standardContextual"/>
              </w:rPr>
              <w:tab/>
            </w:r>
            <w:r w:rsidR="003873B6" w:rsidRPr="00D23686">
              <w:rPr>
                <w:rStyle w:val="Hyperlink"/>
                <w:rFonts w:ascii="Times New Roman" w:eastAsiaTheme="majorEastAsia" w:hAnsi="Times New Roman" w:cs="Times New Roman"/>
                <w:noProof/>
              </w:rPr>
              <w:t>Chapter 5: Conclusion</w:t>
            </w:r>
            <w:r w:rsidR="003873B6">
              <w:rPr>
                <w:noProof/>
                <w:webHidden/>
              </w:rPr>
              <w:tab/>
            </w:r>
            <w:r w:rsidR="003873B6">
              <w:rPr>
                <w:noProof/>
                <w:webHidden/>
              </w:rPr>
              <w:fldChar w:fldCharType="begin"/>
            </w:r>
            <w:r w:rsidR="003873B6">
              <w:rPr>
                <w:noProof/>
                <w:webHidden/>
              </w:rPr>
              <w:instrText xml:space="preserve"> PAGEREF _Toc137079000 \h </w:instrText>
            </w:r>
            <w:r w:rsidR="003873B6">
              <w:rPr>
                <w:noProof/>
                <w:webHidden/>
              </w:rPr>
            </w:r>
            <w:r w:rsidR="003873B6">
              <w:rPr>
                <w:noProof/>
                <w:webHidden/>
              </w:rPr>
              <w:fldChar w:fldCharType="separate"/>
            </w:r>
            <w:r w:rsidR="003873B6">
              <w:rPr>
                <w:noProof/>
                <w:webHidden/>
              </w:rPr>
              <w:t>218</w:t>
            </w:r>
            <w:r w:rsidR="003873B6">
              <w:rPr>
                <w:noProof/>
                <w:webHidden/>
              </w:rPr>
              <w:fldChar w:fldCharType="end"/>
            </w:r>
          </w:hyperlink>
        </w:p>
        <w:p w14:paraId="48155383" w14:textId="73D6B8C5" w:rsidR="003873B6" w:rsidRDefault="008C24FE">
          <w:pPr>
            <w:pStyle w:val="TOC1"/>
            <w:tabs>
              <w:tab w:val="left" w:pos="660"/>
              <w:tab w:val="right" w:leader="dot" w:pos="9350"/>
            </w:tabs>
            <w:rPr>
              <w:rFonts w:eastAsiaTheme="minorEastAsia"/>
              <w:noProof/>
              <w:kern w:val="2"/>
              <w14:ligatures w14:val="standardContextual"/>
            </w:rPr>
          </w:pPr>
          <w:hyperlink w:anchor="_Toc137079001" w:history="1">
            <w:r w:rsidR="003873B6" w:rsidRPr="00D23686">
              <w:rPr>
                <w:rStyle w:val="Hyperlink"/>
                <w:rFonts w:ascii="Times New Roman" w:hAnsi="Times New Roman" w:cs="Times New Roman"/>
                <w:noProof/>
              </w:rPr>
              <w:t>5.1</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Problem Faced and Lesson Learned</w:t>
            </w:r>
            <w:r w:rsidR="003873B6">
              <w:rPr>
                <w:noProof/>
                <w:webHidden/>
              </w:rPr>
              <w:tab/>
            </w:r>
            <w:r w:rsidR="003873B6">
              <w:rPr>
                <w:noProof/>
                <w:webHidden/>
              </w:rPr>
              <w:fldChar w:fldCharType="begin"/>
            </w:r>
            <w:r w:rsidR="003873B6">
              <w:rPr>
                <w:noProof/>
                <w:webHidden/>
              </w:rPr>
              <w:instrText xml:space="preserve"> PAGEREF _Toc137079001 \h </w:instrText>
            </w:r>
            <w:r w:rsidR="003873B6">
              <w:rPr>
                <w:noProof/>
                <w:webHidden/>
              </w:rPr>
            </w:r>
            <w:r w:rsidR="003873B6">
              <w:rPr>
                <w:noProof/>
                <w:webHidden/>
              </w:rPr>
              <w:fldChar w:fldCharType="separate"/>
            </w:r>
            <w:r w:rsidR="003873B6">
              <w:rPr>
                <w:noProof/>
                <w:webHidden/>
              </w:rPr>
              <w:t>218</w:t>
            </w:r>
            <w:r w:rsidR="003873B6">
              <w:rPr>
                <w:noProof/>
                <w:webHidden/>
              </w:rPr>
              <w:fldChar w:fldCharType="end"/>
            </w:r>
          </w:hyperlink>
        </w:p>
        <w:p w14:paraId="7531B60F" w14:textId="5B34D13A" w:rsidR="003873B6" w:rsidRDefault="008C24FE">
          <w:pPr>
            <w:pStyle w:val="TOC2"/>
            <w:tabs>
              <w:tab w:val="right" w:leader="dot" w:pos="9350"/>
            </w:tabs>
            <w:rPr>
              <w:rFonts w:eastAsiaTheme="minorEastAsia"/>
              <w:noProof/>
              <w:kern w:val="2"/>
              <w14:ligatures w14:val="standardContextual"/>
            </w:rPr>
          </w:pPr>
          <w:hyperlink w:anchor="_Toc137079002" w:history="1">
            <w:r w:rsidR="003873B6" w:rsidRPr="00D23686">
              <w:rPr>
                <w:rStyle w:val="Hyperlink"/>
                <w:rFonts w:ascii="Times New Roman" w:hAnsi="Times New Roman" w:cs="Times New Roman"/>
                <w:noProof/>
              </w:rPr>
              <w:t>5.1.1 Problem Faced</w:t>
            </w:r>
            <w:r w:rsidR="003873B6">
              <w:rPr>
                <w:noProof/>
                <w:webHidden/>
              </w:rPr>
              <w:tab/>
            </w:r>
            <w:r w:rsidR="003873B6">
              <w:rPr>
                <w:noProof/>
                <w:webHidden/>
              </w:rPr>
              <w:fldChar w:fldCharType="begin"/>
            </w:r>
            <w:r w:rsidR="003873B6">
              <w:rPr>
                <w:noProof/>
                <w:webHidden/>
              </w:rPr>
              <w:instrText xml:space="preserve"> PAGEREF _Toc137079002 \h </w:instrText>
            </w:r>
            <w:r w:rsidR="003873B6">
              <w:rPr>
                <w:noProof/>
                <w:webHidden/>
              </w:rPr>
            </w:r>
            <w:r w:rsidR="003873B6">
              <w:rPr>
                <w:noProof/>
                <w:webHidden/>
              </w:rPr>
              <w:fldChar w:fldCharType="separate"/>
            </w:r>
            <w:r w:rsidR="003873B6">
              <w:rPr>
                <w:noProof/>
                <w:webHidden/>
              </w:rPr>
              <w:t>218</w:t>
            </w:r>
            <w:r w:rsidR="003873B6">
              <w:rPr>
                <w:noProof/>
                <w:webHidden/>
              </w:rPr>
              <w:fldChar w:fldCharType="end"/>
            </w:r>
          </w:hyperlink>
        </w:p>
        <w:p w14:paraId="0F2245C1" w14:textId="07D10DDC" w:rsidR="003873B6" w:rsidRDefault="008C24FE">
          <w:pPr>
            <w:pStyle w:val="TOC2"/>
            <w:tabs>
              <w:tab w:val="right" w:leader="dot" w:pos="9350"/>
            </w:tabs>
            <w:rPr>
              <w:rFonts w:eastAsiaTheme="minorEastAsia"/>
              <w:noProof/>
              <w:kern w:val="2"/>
              <w14:ligatures w14:val="standardContextual"/>
            </w:rPr>
          </w:pPr>
          <w:hyperlink w:anchor="_Toc137079003" w:history="1">
            <w:r w:rsidR="003873B6" w:rsidRPr="00D23686">
              <w:rPr>
                <w:rStyle w:val="Hyperlink"/>
                <w:rFonts w:ascii="Times New Roman" w:hAnsi="Times New Roman" w:cs="Times New Roman"/>
                <w:noProof/>
              </w:rPr>
              <w:t>5.1.2 Lesson Learned</w:t>
            </w:r>
            <w:r w:rsidR="003873B6">
              <w:rPr>
                <w:noProof/>
                <w:webHidden/>
              </w:rPr>
              <w:tab/>
            </w:r>
            <w:r w:rsidR="003873B6">
              <w:rPr>
                <w:noProof/>
                <w:webHidden/>
              </w:rPr>
              <w:fldChar w:fldCharType="begin"/>
            </w:r>
            <w:r w:rsidR="003873B6">
              <w:rPr>
                <w:noProof/>
                <w:webHidden/>
              </w:rPr>
              <w:instrText xml:space="preserve"> PAGEREF _Toc137079003 \h </w:instrText>
            </w:r>
            <w:r w:rsidR="003873B6">
              <w:rPr>
                <w:noProof/>
                <w:webHidden/>
              </w:rPr>
            </w:r>
            <w:r w:rsidR="003873B6">
              <w:rPr>
                <w:noProof/>
                <w:webHidden/>
              </w:rPr>
              <w:fldChar w:fldCharType="separate"/>
            </w:r>
            <w:r w:rsidR="003873B6">
              <w:rPr>
                <w:noProof/>
                <w:webHidden/>
              </w:rPr>
              <w:t>219</w:t>
            </w:r>
            <w:r w:rsidR="003873B6">
              <w:rPr>
                <w:noProof/>
                <w:webHidden/>
              </w:rPr>
              <w:fldChar w:fldCharType="end"/>
            </w:r>
          </w:hyperlink>
        </w:p>
        <w:p w14:paraId="30DAAA99" w14:textId="3A1AB027" w:rsidR="003873B6" w:rsidRDefault="008C24FE">
          <w:pPr>
            <w:pStyle w:val="TOC2"/>
            <w:tabs>
              <w:tab w:val="left" w:pos="880"/>
              <w:tab w:val="right" w:leader="dot" w:pos="9350"/>
            </w:tabs>
            <w:rPr>
              <w:rFonts w:eastAsiaTheme="minorEastAsia"/>
              <w:noProof/>
              <w:kern w:val="2"/>
              <w14:ligatures w14:val="standardContextual"/>
            </w:rPr>
          </w:pPr>
          <w:hyperlink w:anchor="_Toc137079004" w:history="1">
            <w:r w:rsidR="003873B6" w:rsidRPr="00D23686">
              <w:rPr>
                <w:rStyle w:val="Hyperlink"/>
                <w:rFonts w:ascii="Times New Roman" w:hAnsi="Times New Roman" w:cs="Times New Roman"/>
                <w:noProof/>
              </w:rPr>
              <w:t>5.2</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Project Summary</w:t>
            </w:r>
            <w:r w:rsidR="003873B6">
              <w:rPr>
                <w:noProof/>
                <w:webHidden/>
              </w:rPr>
              <w:tab/>
            </w:r>
            <w:r w:rsidR="003873B6">
              <w:rPr>
                <w:noProof/>
                <w:webHidden/>
              </w:rPr>
              <w:fldChar w:fldCharType="begin"/>
            </w:r>
            <w:r w:rsidR="003873B6">
              <w:rPr>
                <w:noProof/>
                <w:webHidden/>
              </w:rPr>
              <w:instrText xml:space="preserve"> PAGEREF _Toc137079004 \h </w:instrText>
            </w:r>
            <w:r w:rsidR="003873B6">
              <w:rPr>
                <w:noProof/>
                <w:webHidden/>
              </w:rPr>
            </w:r>
            <w:r w:rsidR="003873B6">
              <w:rPr>
                <w:noProof/>
                <w:webHidden/>
              </w:rPr>
              <w:fldChar w:fldCharType="separate"/>
            </w:r>
            <w:r w:rsidR="003873B6">
              <w:rPr>
                <w:noProof/>
                <w:webHidden/>
              </w:rPr>
              <w:t>219</w:t>
            </w:r>
            <w:r w:rsidR="003873B6">
              <w:rPr>
                <w:noProof/>
                <w:webHidden/>
              </w:rPr>
              <w:fldChar w:fldCharType="end"/>
            </w:r>
          </w:hyperlink>
        </w:p>
        <w:p w14:paraId="4FCF6CDF" w14:textId="4AAF74A8" w:rsidR="003873B6" w:rsidRDefault="008C24FE">
          <w:pPr>
            <w:pStyle w:val="TOC2"/>
            <w:tabs>
              <w:tab w:val="left" w:pos="880"/>
              <w:tab w:val="right" w:leader="dot" w:pos="9350"/>
            </w:tabs>
            <w:rPr>
              <w:rFonts w:eastAsiaTheme="minorEastAsia"/>
              <w:noProof/>
              <w:kern w:val="2"/>
              <w14:ligatures w14:val="standardContextual"/>
            </w:rPr>
          </w:pPr>
          <w:hyperlink w:anchor="_Toc137079005" w:history="1">
            <w:r w:rsidR="003873B6" w:rsidRPr="00D23686">
              <w:rPr>
                <w:rStyle w:val="Hyperlink"/>
                <w:rFonts w:ascii="Times New Roman" w:hAnsi="Times New Roman" w:cs="Times New Roman"/>
                <w:noProof/>
              </w:rPr>
              <w:t>5.3</w:t>
            </w:r>
            <w:r w:rsidR="003873B6">
              <w:rPr>
                <w:rFonts w:eastAsiaTheme="minorEastAsia"/>
                <w:noProof/>
                <w:kern w:val="2"/>
                <w14:ligatures w14:val="standardContextual"/>
              </w:rPr>
              <w:tab/>
            </w:r>
            <w:r w:rsidR="003873B6" w:rsidRPr="00D23686">
              <w:rPr>
                <w:rStyle w:val="Hyperlink"/>
                <w:rFonts w:ascii="Times New Roman" w:hAnsi="Times New Roman" w:cs="Times New Roman"/>
                <w:noProof/>
              </w:rPr>
              <w:t>Future Work</w:t>
            </w:r>
            <w:r w:rsidR="003873B6">
              <w:rPr>
                <w:noProof/>
                <w:webHidden/>
              </w:rPr>
              <w:tab/>
            </w:r>
            <w:r w:rsidR="003873B6">
              <w:rPr>
                <w:noProof/>
                <w:webHidden/>
              </w:rPr>
              <w:fldChar w:fldCharType="begin"/>
            </w:r>
            <w:r w:rsidR="003873B6">
              <w:rPr>
                <w:noProof/>
                <w:webHidden/>
              </w:rPr>
              <w:instrText xml:space="preserve"> PAGEREF _Toc137079005 \h </w:instrText>
            </w:r>
            <w:r w:rsidR="003873B6">
              <w:rPr>
                <w:noProof/>
                <w:webHidden/>
              </w:rPr>
            </w:r>
            <w:r w:rsidR="003873B6">
              <w:rPr>
                <w:noProof/>
                <w:webHidden/>
              </w:rPr>
              <w:fldChar w:fldCharType="separate"/>
            </w:r>
            <w:r w:rsidR="003873B6">
              <w:rPr>
                <w:noProof/>
                <w:webHidden/>
              </w:rPr>
              <w:t>220</w:t>
            </w:r>
            <w:r w:rsidR="003873B6">
              <w:rPr>
                <w:noProof/>
                <w:webHidden/>
              </w:rPr>
              <w:fldChar w:fldCharType="end"/>
            </w:r>
          </w:hyperlink>
        </w:p>
        <w:p w14:paraId="6390972D" w14:textId="2F6D6F05" w:rsidR="003873B6" w:rsidRDefault="008C24FE">
          <w:pPr>
            <w:pStyle w:val="TOC2"/>
            <w:tabs>
              <w:tab w:val="right" w:leader="dot" w:pos="9350"/>
            </w:tabs>
            <w:rPr>
              <w:rFonts w:eastAsiaTheme="minorEastAsia"/>
              <w:noProof/>
              <w:kern w:val="2"/>
              <w14:ligatures w14:val="standardContextual"/>
            </w:rPr>
          </w:pPr>
          <w:hyperlink w:anchor="_Toc137079006" w:history="1">
            <w:r w:rsidR="003873B6" w:rsidRPr="00D23686">
              <w:rPr>
                <w:rStyle w:val="Hyperlink"/>
                <w:rFonts w:ascii="Times New Roman" w:hAnsi="Times New Roman" w:cs="Times New Roman"/>
                <w:noProof/>
              </w:rPr>
              <w:t>References</w:t>
            </w:r>
            <w:r w:rsidR="003873B6">
              <w:rPr>
                <w:noProof/>
                <w:webHidden/>
              </w:rPr>
              <w:tab/>
            </w:r>
            <w:r w:rsidR="003873B6">
              <w:rPr>
                <w:noProof/>
                <w:webHidden/>
              </w:rPr>
              <w:fldChar w:fldCharType="begin"/>
            </w:r>
            <w:r w:rsidR="003873B6">
              <w:rPr>
                <w:noProof/>
                <w:webHidden/>
              </w:rPr>
              <w:instrText xml:space="preserve"> PAGEREF _Toc137079006 \h </w:instrText>
            </w:r>
            <w:r w:rsidR="003873B6">
              <w:rPr>
                <w:noProof/>
                <w:webHidden/>
              </w:rPr>
            </w:r>
            <w:r w:rsidR="003873B6">
              <w:rPr>
                <w:noProof/>
                <w:webHidden/>
              </w:rPr>
              <w:fldChar w:fldCharType="separate"/>
            </w:r>
            <w:r w:rsidR="003873B6">
              <w:rPr>
                <w:noProof/>
                <w:webHidden/>
              </w:rPr>
              <w:t>220</w:t>
            </w:r>
            <w:r w:rsidR="003873B6">
              <w:rPr>
                <w:noProof/>
                <w:webHidden/>
              </w:rPr>
              <w:fldChar w:fldCharType="end"/>
            </w:r>
          </w:hyperlink>
        </w:p>
        <w:p w14:paraId="653F104D" w14:textId="3D049654" w:rsidR="00491EF7" w:rsidRPr="009C58E2" w:rsidRDefault="00491EF7" w:rsidP="00234F6D">
          <w:pPr>
            <w:rPr>
              <w:rFonts w:ascii="Times New Roman" w:hAnsi="Times New Roman" w:cs="Times New Roman"/>
              <w:b/>
              <w:bCs/>
              <w:noProof/>
            </w:rPr>
          </w:pPr>
          <w:r w:rsidRPr="009C58E2">
            <w:rPr>
              <w:rFonts w:ascii="Times New Roman" w:hAnsi="Times New Roman" w:cs="Times New Roman"/>
              <w:b/>
              <w:bCs/>
              <w:noProof/>
            </w:rPr>
            <w:fldChar w:fldCharType="end"/>
          </w:r>
        </w:p>
      </w:sdtContent>
    </w:sdt>
    <w:p w14:paraId="0668A3C7" w14:textId="74586152" w:rsidR="00FE441E" w:rsidRDefault="00FE441E" w:rsidP="00234F6D">
      <w:pPr>
        <w:rPr>
          <w:rFonts w:ascii="Times New Roman" w:hAnsi="Times New Roman" w:cs="Times New Roman"/>
          <w:b/>
          <w:bCs/>
          <w:noProof/>
        </w:rPr>
      </w:pPr>
    </w:p>
    <w:p w14:paraId="53833A26" w14:textId="77777777" w:rsidR="002F5D18" w:rsidRDefault="002F5D18">
      <w:pPr>
        <w:rPr>
          <w:rFonts w:ascii="Times New Roman" w:hAnsi="Times New Roman" w:cs="Times New Roman"/>
          <w:b/>
          <w:bCs/>
          <w:noProof/>
        </w:rPr>
      </w:pPr>
    </w:p>
    <w:p w14:paraId="6D35FF67" w14:textId="77777777" w:rsidR="002F5D18" w:rsidRDefault="002F5D18">
      <w:pPr>
        <w:rPr>
          <w:rFonts w:ascii="Times New Roman" w:hAnsi="Times New Roman" w:cs="Times New Roman"/>
          <w:b/>
          <w:bCs/>
          <w:noProof/>
        </w:rPr>
      </w:pPr>
    </w:p>
    <w:p w14:paraId="36D0F732" w14:textId="286764CD" w:rsidR="009C58E2" w:rsidRDefault="009C58E2" w:rsidP="00BB0539">
      <w:pPr>
        <w:rPr>
          <w:rFonts w:ascii="Times New Roman" w:hAnsi="Times New Roman" w:cs="Times New Roman"/>
          <w:b/>
          <w:bCs/>
          <w:noProof/>
        </w:rPr>
      </w:pPr>
    </w:p>
    <w:p w14:paraId="025A8BDA" w14:textId="317D193C" w:rsidR="009C58E2" w:rsidRPr="00BB0539" w:rsidRDefault="009C58E2" w:rsidP="00BB0539"/>
    <w:p w14:paraId="7A93E6AA" w14:textId="4F62DDF3"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Figures</w:t>
      </w:r>
    </w:p>
    <w:p w14:paraId="3A5DBBF3" w14:textId="75866D1E" w:rsidR="00D226C8" w:rsidRDefault="00D7249F">
      <w:pPr>
        <w:pStyle w:val="TableofFigures"/>
        <w:tabs>
          <w:tab w:val="right" w:leader="dot" w:pos="9350"/>
        </w:tabs>
        <w:rPr>
          <w:rFonts w:eastAsiaTheme="minorEastAsia"/>
          <w:noProof/>
          <w:lang w:val="en-GB" w:eastAsia="en-GB"/>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"Figure" </w:instrText>
      </w:r>
      <w:r>
        <w:rPr>
          <w:rFonts w:ascii="Times New Roman" w:hAnsi="Times New Roman" w:cs="Times New Roman"/>
          <w:b/>
          <w:bCs/>
          <w:noProof/>
        </w:rPr>
        <w:fldChar w:fldCharType="separate"/>
      </w:r>
      <w:hyperlink w:anchor="_Toc123745048" w:history="1">
        <w:r w:rsidR="00D226C8" w:rsidRPr="00253722">
          <w:rPr>
            <w:rStyle w:val="Hyperlink"/>
            <w:noProof/>
          </w:rPr>
          <w:t>Figure 1: Login</w:t>
        </w:r>
        <w:r w:rsidR="00D226C8">
          <w:rPr>
            <w:noProof/>
            <w:webHidden/>
          </w:rPr>
          <w:tab/>
        </w:r>
        <w:r w:rsidR="00D226C8">
          <w:rPr>
            <w:noProof/>
            <w:webHidden/>
          </w:rPr>
          <w:fldChar w:fldCharType="begin"/>
        </w:r>
        <w:r w:rsidR="00D226C8">
          <w:rPr>
            <w:noProof/>
            <w:webHidden/>
          </w:rPr>
          <w:instrText xml:space="preserve"> PAGEREF _Toc123745048 \h </w:instrText>
        </w:r>
        <w:r w:rsidR="00D226C8">
          <w:rPr>
            <w:noProof/>
            <w:webHidden/>
          </w:rPr>
        </w:r>
        <w:r w:rsidR="00D226C8">
          <w:rPr>
            <w:noProof/>
            <w:webHidden/>
          </w:rPr>
          <w:fldChar w:fldCharType="separate"/>
        </w:r>
        <w:r w:rsidR="00D226C8">
          <w:rPr>
            <w:noProof/>
            <w:webHidden/>
          </w:rPr>
          <w:t>92</w:t>
        </w:r>
        <w:r w:rsidR="00D226C8">
          <w:rPr>
            <w:noProof/>
            <w:webHidden/>
          </w:rPr>
          <w:fldChar w:fldCharType="end"/>
        </w:r>
      </w:hyperlink>
    </w:p>
    <w:p w14:paraId="390034C4" w14:textId="59FA9870" w:rsidR="00D226C8" w:rsidRDefault="008C24FE">
      <w:pPr>
        <w:pStyle w:val="TableofFigures"/>
        <w:tabs>
          <w:tab w:val="right" w:leader="dot" w:pos="9350"/>
        </w:tabs>
        <w:rPr>
          <w:rFonts w:eastAsiaTheme="minorEastAsia"/>
          <w:noProof/>
          <w:lang w:val="en-GB" w:eastAsia="en-GB"/>
        </w:rPr>
      </w:pPr>
      <w:hyperlink w:anchor="_Toc123745049" w:history="1">
        <w:r w:rsidR="00D226C8" w:rsidRPr="00253722">
          <w:rPr>
            <w:rStyle w:val="Hyperlink"/>
            <w:noProof/>
          </w:rPr>
          <w:t>Figure 2: Registration</w:t>
        </w:r>
        <w:r w:rsidR="00D226C8">
          <w:rPr>
            <w:noProof/>
            <w:webHidden/>
          </w:rPr>
          <w:tab/>
        </w:r>
        <w:r w:rsidR="00D226C8">
          <w:rPr>
            <w:noProof/>
            <w:webHidden/>
          </w:rPr>
          <w:fldChar w:fldCharType="begin"/>
        </w:r>
        <w:r w:rsidR="00D226C8">
          <w:rPr>
            <w:noProof/>
            <w:webHidden/>
          </w:rPr>
          <w:instrText xml:space="preserve"> PAGEREF _Toc123745049 \h </w:instrText>
        </w:r>
        <w:r w:rsidR="00D226C8">
          <w:rPr>
            <w:noProof/>
            <w:webHidden/>
          </w:rPr>
        </w:r>
        <w:r w:rsidR="00D226C8">
          <w:rPr>
            <w:noProof/>
            <w:webHidden/>
          </w:rPr>
          <w:fldChar w:fldCharType="separate"/>
        </w:r>
        <w:r w:rsidR="00D226C8">
          <w:rPr>
            <w:noProof/>
            <w:webHidden/>
          </w:rPr>
          <w:t>93</w:t>
        </w:r>
        <w:r w:rsidR="00D226C8">
          <w:rPr>
            <w:noProof/>
            <w:webHidden/>
          </w:rPr>
          <w:fldChar w:fldCharType="end"/>
        </w:r>
      </w:hyperlink>
    </w:p>
    <w:p w14:paraId="57F514B9" w14:textId="5B328E2C" w:rsidR="00D226C8" w:rsidRDefault="008C24FE">
      <w:pPr>
        <w:pStyle w:val="TableofFigures"/>
        <w:tabs>
          <w:tab w:val="right" w:leader="dot" w:pos="9350"/>
        </w:tabs>
        <w:rPr>
          <w:rFonts w:eastAsiaTheme="minorEastAsia"/>
          <w:noProof/>
          <w:lang w:val="en-GB" w:eastAsia="en-GB"/>
        </w:rPr>
      </w:pPr>
      <w:hyperlink w:anchor="_Toc123745050" w:history="1">
        <w:r w:rsidR="00D226C8" w:rsidRPr="00253722">
          <w:rPr>
            <w:rStyle w:val="Hyperlink"/>
            <w:noProof/>
          </w:rPr>
          <w:t>Figure 3:  Make Request for Blood</w:t>
        </w:r>
        <w:r w:rsidR="00D226C8">
          <w:rPr>
            <w:noProof/>
            <w:webHidden/>
          </w:rPr>
          <w:tab/>
        </w:r>
        <w:r w:rsidR="00D226C8">
          <w:rPr>
            <w:noProof/>
            <w:webHidden/>
          </w:rPr>
          <w:fldChar w:fldCharType="begin"/>
        </w:r>
        <w:r w:rsidR="00D226C8">
          <w:rPr>
            <w:noProof/>
            <w:webHidden/>
          </w:rPr>
          <w:instrText xml:space="preserve"> PAGEREF _Toc123745050 \h </w:instrText>
        </w:r>
        <w:r w:rsidR="00D226C8">
          <w:rPr>
            <w:noProof/>
            <w:webHidden/>
          </w:rPr>
        </w:r>
        <w:r w:rsidR="00D226C8">
          <w:rPr>
            <w:noProof/>
            <w:webHidden/>
          </w:rPr>
          <w:fldChar w:fldCharType="separate"/>
        </w:r>
        <w:r w:rsidR="00D226C8">
          <w:rPr>
            <w:noProof/>
            <w:webHidden/>
          </w:rPr>
          <w:t>94</w:t>
        </w:r>
        <w:r w:rsidR="00D226C8">
          <w:rPr>
            <w:noProof/>
            <w:webHidden/>
          </w:rPr>
          <w:fldChar w:fldCharType="end"/>
        </w:r>
      </w:hyperlink>
    </w:p>
    <w:p w14:paraId="7028EF05" w14:textId="5BA3A468" w:rsidR="00D226C8" w:rsidRDefault="008C24FE">
      <w:pPr>
        <w:pStyle w:val="TableofFigures"/>
        <w:tabs>
          <w:tab w:val="right" w:leader="dot" w:pos="9350"/>
        </w:tabs>
        <w:rPr>
          <w:rFonts w:eastAsiaTheme="minorEastAsia"/>
          <w:noProof/>
          <w:lang w:val="en-GB" w:eastAsia="en-GB"/>
        </w:rPr>
      </w:pPr>
      <w:hyperlink w:anchor="_Toc123745051" w:history="1">
        <w:r w:rsidR="00D226C8" w:rsidRPr="00253722">
          <w:rPr>
            <w:rStyle w:val="Hyperlink"/>
            <w:noProof/>
          </w:rPr>
          <w:t>Figure 4: Donate Blood</w:t>
        </w:r>
        <w:r w:rsidR="00D226C8">
          <w:rPr>
            <w:noProof/>
            <w:webHidden/>
          </w:rPr>
          <w:tab/>
        </w:r>
        <w:r w:rsidR="00D226C8">
          <w:rPr>
            <w:noProof/>
            <w:webHidden/>
          </w:rPr>
          <w:fldChar w:fldCharType="begin"/>
        </w:r>
        <w:r w:rsidR="00D226C8">
          <w:rPr>
            <w:noProof/>
            <w:webHidden/>
          </w:rPr>
          <w:instrText xml:space="preserve"> PAGEREF _Toc123745051 \h </w:instrText>
        </w:r>
        <w:r w:rsidR="00D226C8">
          <w:rPr>
            <w:noProof/>
            <w:webHidden/>
          </w:rPr>
        </w:r>
        <w:r w:rsidR="00D226C8">
          <w:rPr>
            <w:noProof/>
            <w:webHidden/>
          </w:rPr>
          <w:fldChar w:fldCharType="separate"/>
        </w:r>
        <w:r w:rsidR="00D226C8">
          <w:rPr>
            <w:noProof/>
            <w:webHidden/>
          </w:rPr>
          <w:t>95</w:t>
        </w:r>
        <w:r w:rsidR="00D226C8">
          <w:rPr>
            <w:noProof/>
            <w:webHidden/>
          </w:rPr>
          <w:fldChar w:fldCharType="end"/>
        </w:r>
      </w:hyperlink>
    </w:p>
    <w:p w14:paraId="6D668FA5" w14:textId="5AA4D34F" w:rsidR="00D226C8" w:rsidRDefault="008C24FE">
      <w:pPr>
        <w:pStyle w:val="TableofFigures"/>
        <w:tabs>
          <w:tab w:val="right" w:leader="dot" w:pos="9350"/>
        </w:tabs>
        <w:rPr>
          <w:rFonts w:eastAsiaTheme="minorEastAsia"/>
          <w:noProof/>
          <w:lang w:val="en-GB" w:eastAsia="en-GB"/>
        </w:rPr>
      </w:pPr>
      <w:hyperlink w:anchor="_Toc123745052" w:history="1">
        <w:r w:rsidR="00D226C8" w:rsidRPr="00253722">
          <w:rPr>
            <w:rStyle w:val="Hyperlink"/>
            <w:noProof/>
          </w:rPr>
          <w:t>Figure 5 Check Eligibility of the User for Blood Donation</w:t>
        </w:r>
        <w:r w:rsidR="00D226C8">
          <w:rPr>
            <w:noProof/>
            <w:webHidden/>
          </w:rPr>
          <w:tab/>
        </w:r>
        <w:r w:rsidR="00D226C8">
          <w:rPr>
            <w:noProof/>
            <w:webHidden/>
          </w:rPr>
          <w:fldChar w:fldCharType="begin"/>
        </w:r>
        <w:r w:rsidR="00D226C8">
          <w:rPr>
            <w:noProof/>
            <w:webHidden/>
          </w:rPr>
          <w:instrText xml:space="preserve"> PAGEREF _Toc123745052 \h </w:instrText>
        </w:r>
        <w:r w:rsidR="00D226C8">
          <w:rPr>
            <w:noProof/>
            <w:webHidden/>
          </w:rPr>
        </w:r>
        <w:r w:rsidR="00D226C8">
          <w:rPr>
            <w:noProof/>
            <w:webHidden/>
          </w:rPr>
          <w:fldChar w:fldCharType="separate"/>
        </w:r>
        <w:r w:rsidR="00D226C8">
          <w:rPr>
            <w:noProof/>
            <w:webHidden/>
          </w:rPr>
          <w:t>96</w:t>
        </w:r>
        <w:r w:rsidR="00D226C8">
          <w:rPr>
            <w:noProof/>
            <w:webHidden/>
          </w:rPr>
          <w:fldChar w:fldCharType="end"/>
        </w:r>
      </w:hyperlink>
    </w:p>
    <w:p w14:paraId="12A19E76" w14:textId="63DE6EA4" w:rsidR="00D226C8" w:rsidRDefault="008C24FE">
      <w:pPr>
        <w:pStyle w:val="TableofFigures"/>
        <w:tabs>
          <w:tab w:val="right" w:leader="dot" w:pos="9350"/>
        </w:tabs>
        <w:rPr>
          <w:rFonts w:eastAsiaTheme="minorEastAsia"/>
          <w:noProof/>
          <w:lang w:val="en-GB" w:eastAsia="en-GB"/>
        </w:rPr>
      </w:pPr>
      <w:hyperlink w:anchor="_Toc123745053" w:history="1">
        <w:r w:rsidR="00D226C8" w:rsidRPr="00253722">
          <w:rPr>
            <w:rStyle w:val="Hyperlink"/>
            <w:noProof/>
          </w:rPr>
          <w:t xml:space="preserve">Figure 6 View Blood Donation </w:t>
        </w:r>
        <w:r w:rsidR="001D685A">
          <w:rPr>
            <w:rStyle w:val="Hyperlink"/>
            <w:noProof/>
          </w:rPr>
          <w:t>Center</w:t>
        </w:r>
        <w:r w:rsidR="00D226C8" w:rsidRPr="0025372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_Toc123745053 \h </w:instrText>
        </w:r>
        <w:r w:rsidR="00D226C8">
          <w:rPr>
            <w:noProof/>
            <w:webHidden/>
          </w:rPr>
        </w:r>
        <w:r w:rsidR="00D226C8">
          <w:rPr>
            <w:noProof/>
            <w:webHidden/>
          </w:rPr>
          <w:fldChar w:fldCharType="separate"/>
        </w:r>
        <w:r w:rsidR="00D226C8">
          <w:rPr>
            <w:noProof/>
            <w:webHidden/>
          </w:rPr>
          <w:t>97</w:t>
        </w:r>
        <w:r w:rsidR="00D226C8">
          <w:rPr>
            <w:noProof/>
            <w:webHidden/>
          </w:rPr>
          <w:fldChar w:fldCharType="end"/>
        </w:r>
      </w:hyperlink>
    </w:p>
    <w:p w14:paraId="5D48CF89" w14:textId="76B1B602" w:rsidR="00D226C8" w:rsidRDefault="008C24FE">
      <w:pPr>
        <w:pStyle w:val="TableofFigures"/>
        <w:tabs>
          <w:tab w:val="right" w:leader="dot" w:pos="9350"/>
        </w:tabs>
        <w:rPr>
          <w:rFonts w:eastAsiaTheme="minorEastAsia"/>
          <w:noProof/>
          <w:lang w:val="en-GB" w:eastAsia="en-GB"/>
        </w:rPr>
      </w:pPr>
      <w:hyperlink w:anchor="_Toc123745054" w:history="1">
        <w:r w:rsidR="00D226C8" w:rsidRPr="00253722">
          <w:rPr>
            <w:rStyle w:val="Hyperlink"/>
            <w:noProof/>
          </w:rPr>
          <w:t>Figure 7: Generate Appointment Report Usecase Diagram</w:t>
        </w:r>
        <w:r w:rsidR="00D226C8">
          <w:rPr>
            <w:noProof/>
            <w:webHidden/>
          </w:rPr>
          <w:tab/>
        </w:r>
        <w:r w:rsidR="00D226C8">
          <w:rPr>
            <w:noProof/>
            <w:webHidden/>
          </w:rPr>
          <w:fldChar w:fldCharType="begin"/>
        </w:r>
        <w:r w:rsidR="00D226C8">
          <w:rPr>
            <w:noProof/>
            <w:webHidden/>
          </w:rPr>
          <w:instrText xml:space="preserve"> PAGEREF _Toc123745054 \h </w:instrText>
        </w:r>
        <w:r w:rsidR="00D226C8">
          <w:rPr>
            <w:noProof/>
            <w:webHidden/>
          </w:rPr>
        </w:r>
        <w:r w:rsidR="00D226C8">
          <w:rPr>
            <w:noProof/>
            <w:webHidden/>
          </w:rPr>
          <w:fldChar w:fldCharType="separate"/>
        </w:r>
        <w:r w:rsidR="00D226C8">
          <w:rPr>
            <w:noProof/>
            <w:webHidden/>
          </w:rPr>
          <w:t>98</w:t>
        </w:r>
        <w:r w:rsidR="00D226C8">
          <w:rPr>
            <w:noProof/>
            <w:webHidden/>
          </w:rPr>
          <w:fldChar w:fldCharType="end"/>
        </w:r>
      </w:hyperlink>
    </w:p>
    <w:p w14:paraId="4D4E9D3A" w14:textId="39434794" w:rsidR="00D226C8" w:rsidRDefault="008C24FE">
      <w:pPr>
        <w:pStyle w:val="TableofFigures"/>
        <w:tabs>
          <w:tab w:val="right" w:leader="dot" w:pos="9350"/>
        </w:tabs>
        <w:rPr>
          <w:rFonts w:eastAsiaTheme="minorEastAsia"/>
          <w:noProof/>
          <w:lang w:val="en-GB" w:eastAsia="en-GB"/>
        </w:rPr>
      </w:pPr>
      <w:hyperlink w:anchor="_Toc123745055" w:history="1">
        <w:r w:rsidR="00D226C8" w:rsidRPr="00253722">
          <w:rPr>
            <w:rStyle w:val="Hyperlink"/>
            <w:noProof/>
          </w:rPr>
          <w:t>Figure 8: Display User Profile Usecase Diagram</w:t>
        </w:r>
        <w:r w:rsidR="00D226C8">
          <w:rPr>
            <w:noProof/>
            <w:webHidden/>
          </w:rPr>
          <w:tab/>
        </w:r>
        <w:r w:rsidR="00D226C8">
          <w:rPr>
            <w:noProof/>
            <w:webHidden/>
          </w:rPr>
          <w:fldChar w:fldCharType="begin"/>
        </w:r>
        <w:r w:rsidR="00D226C8">
          <w:rPr>
            <w:noProof/>
            <w:webHidden/>
          </w:rPr>
          <w:instrText xml:space="preserve"> PAGEREF _Toc123745055 \h </w:instrText>
        </w:r>
        <w:r w:rsidR="00D226C8">
          <w:rPr>
            <w:noProof/>
            <w:webHidden/>
          </w:rPr>
        </w:r>
        <w:r w:rsidR="00D226C8">
          <w:rPr>
            <w:noProof/>
            <w:webHidden/>
          </w:rPr>
          <w:fldChar w:fldCharType="separate"/>
        </w:r>
        <w:r w:rsidR="00D226C8">
          <w:rPr>
            <w:noProof/>
            <w:webHidden/>
          </w:rPr>
          <w:t>99</w:t>
        </w:r>
        <w:r w:rsidR="00D226C8">
          <w:rPr>
            <w:noProof/>
            <w:webHidden/>
          </w:rPr>
          <w:fldChar w:fldCharType="end"/>
        </w:r>
      </w:hyperlink>
    </w:p>
    <w:p w14:paraId="5BF28778" w14:textId="12AED059" w:rsidR="00D226C8" w:rsidRDefault="008C24FE">
      <w:pPr>
        <w:pStyle w:val="TableofFigures"/>
        <w:tabs>
          <w:tab w:val="right" w:leader="dot" w:pos="9350"/>
        </w:tabs>
        <w:rPr>
          <w:rFonts w:eastAsiaTheme="minorEastAsia"/>
          <w:noProof/>
          <w:lang w:val="en-GB" w:eastAsia="en-GB"/>
        </w:rPr>
      </w:pPr>
      <w:hyperlink w:anchor="_Toc123745056" w:history="1">
        <w:r w:rsidR="00D226C8" w:rsidRPr="00253722">
          <w:rPr>
            <w:rStyle w:val="Hyperlink"/>
            <w:noProof/>
          </w:rPr>
          <w:t>Figure 9: View Blood Requests Usecase Diagram</w:t>
        </w:r>
        <w:r w:rsidR="00D226C8">
          <w:rPr>
            <w:noProof/>
            <w:webHidden/>
          </w:rPr>
          <w:tab/>
        </w:r>
        <w:r w:rsidR="00D226C8">
          <w:rPr>
            <w:noProof/>
            <w:webHidden/>
          </w:rPr>
          <w:fldChar w:fldCharType="begin"/>
        </w:r>
        <w:r w:rsidR="00D226C8">
          <w:rPr>
            <w:noProof/>
            <w:webHidden/>
          </w:rPr>
          <w:instrText xml:space="preserve"> PAGEREF _Toc123745056 \h </w:instrText>
        </w:r>
        <w:r w:rsidR="00D226C8">
          <w:rPr>
            <w:noProof/>
            <w:webHidden/>
          </w:rPr>
        </w:r>
        <w:r w:rsidR="00D226C8">
          <w:rPr>
            <w:noProof/>
            <w:webHidden/>
          </w:rPr>
          <w:fldChar w:fldCharType="separate"/>
        </w:r>
        <w:r w:rsidR="00D226C8">
          <w:rPr>
            <w:noProof/>
            <w:webHidden/>
          </w:rPr>
          <w:t>100</w:t>
        </w:r>
        <w:r w:rsidR="00D226C8">
          <w:rPr>
            <w:noProof/>
            <w:webHidden/>
          </w:rPr>
          <w:fldChar w:fldCharType="end"/>
        </w:r>
      </w:hyperlink>
    </w:p>
    <w:p w14:paraId="0243F8CA" w14:textId="00A83AE3" w:rsidR="00D226C8" w:rsidRDefault="008C24FE">
      <w:pPr>
        <w:pStyle w:val="TableofFigures"/>
        <w:tabs>
          <w:tab w:val="right" w:leader="dot" w:pos="9350"/>
        </w:tabs>
        <w:rPr>
          <w:rFonts w:eastAsiaTheme="minorEastAsia"/>
          <w:noProof/>
          <w:lang w:val="en-GB" w:eastAsia="en-GB"/>
        </w:rPr>
      </w:pPr>
      <w:hyperlink w:anchor="_Toc123745057" w:history="1">
        <w:r w:rsidR="00D226C8" w:rsidRPr="00253722">
          <w:rPr>
            <w:rStyle w:val="Hyperlink"/>
            <w:noProof/>
          </w:rPr>
          <w:t>Figure 10: Receive Appointment Booking Notifications Usecase Diagram</w:t>
        </w:r>
        <w:r w:rsidR="00D226C8">
          <w:rPr>
            <w:noProof/>
            <w:webHidden/>
          </w:rPr>
          <w:tab/>
        </w:r>
        <w:r w:rsidR="00D226C8">
          <w:rPr>
            <w:noProof/>
            <w:webHidden/>
          </w:rPr>
          <w:fldChar w:fldCharType="begin"/>
        </w:r>
        <w:r w:rsidR="00D226C8">
          <w:rPr>
            <w:noProof/>
            <w:webHidden/>
          </w:rPr>
          <w:instrText xml:space="preserve"> PAGEREF _Toc123745057 \h </w:instrText>
        </w:r>
        <w:r w:rsidR="00D226C8">
          <w:rPr>
            <w:noProof/>
            <w:webHidden/>
          </w:rPr>
        </w:r>
        <w:r w:rsidR="00D226C8">
          <w:rPr>
            <w:noProof/>
            <w:webHidden/>
          </w:rPr>
          <w:fldChar w:fldCharType="separate"/>
        </w:r>
        <w:r w:rsidR="00D226C8">
          <w:rPr>
            <w:noProof/>
            <w:webHidden/>
          </w:rPr>
          <w:t>101</w:t>
        </w:r>
        <w:r w:rsidR="00D226C8">
          <w:rPr>
            <w:noProof/>
            <w:webHidden/>
          </w:rPr>
          <w:fldChar w:fldCharType="end"/>
        </w:r>
      </w:hyperlink>
    </w:p>
    <w:p w14:paraId="04AC09F8" w14:textId="393985A5" w:rsidR="00D226C8" w:rsidRDefault="008C24FE">
      <w:pPr>
        <w:pStyle w:val="TableofFigures"/>
        <w:tabs>
          <w:tab w:val="right" w:leader="dot" w:pos="9350"/>
        </w:tabs>
        <w:rPr>
          <w:rFonts w:eastAsiaTheme="minorEastAsia"/>
          <w:noProof/>
          <w:lang w:val="en-GB" w:eastAsia="en-GB"/>
        </w:rPr>
      </w:pPr>
      <w:hyperlink w:anchor="_Toc123745058" w:history="1">
        <w:r w:rsidR="00D226C8" w:rsidRPr="00253722">
          <w:rPr>
            <w:rStyle w:val="Hyperlink"/>
            <w:noProof/>
          </w:rPr>
          <w:t>Figure 11: Update Personal Information Usecase Diagram</w:t>
        </w:r>
        <w:r w:rsidR="00D226C8">
          <w:rPr>
            <w:noProof/>
            <w:webHidden/>
          </w:rPr>
          <w:tab/>
        </w:r>
        <w:r w:rsidR="00D226C8">
          <w:rPr>
            <w:noProof/>
            <w:webHidden/>
          </w:rPr>
          <w:fldChar w:fldCharType="begin"/>
        </w:r>
        <w:r w:rsidR="00D226C8">
          <w:rPr>
            <w:noProof/>
            <w:webHidden/>
          </w:rPr>
          <w:instrText xml:space="preserve"> PAGEREF _Toc123745058 \h </w:instrText>
        </w:r>
        <w:r w:rsidR="00D226C8">
          <w:rPr>
            <w:noProof/>
            <w:webHidden/>
          </w:rPr>
        </w:r>
        <w:r w:rsidR="00D226C8">
          <w:rPr>
            <w:noProof/>
            <w:webHidden/>
          </w:rPr>
          <w:fldChar w:fldCharType="separate"/>
        </w:r>
        <w:r w:rsidR="00D226C8">
          <w:rPr>
            <w:noProof/>
            <w:webHidden/>
          </w:rPr>
          <w:t>102</w:t>
        </w:r>
        <w:r w:rsidR="00D226C8">
          <w:rPr>
            <w:noProof/>
            <w:webHidden/>
          </w:rPr>
          <w:fldChar w:fldCharType="end"/>
        </w:r>
      </w:hyperlink>
    </w:p>
    <w:p w14:paraId="5707257E" w14:textId="4B289A31" w:rsidR="00D226C8" w:rsidRDefault="008C24FE">
      <w:pPr>
        <w:pStyle w:val="TableofFigures"/>
        <w:tabs>
          <w:tab w:val="right" w:leader="dot" w:pos="9350"/>
        </w:tabs>
        <w:rPr>
          <w:rFonts w:eastAsiaTheme="minorEastAsia"/>
          <w:noProof/>
          <w:lang w:val="en-GB" w:eastAsia="en-GB"/>
        </w:rPr>
      </w:pPr>
      <w:hyperlink w:anchor="_Toc123745059" w:history="1">
        <w:r w:rsidR="00D226C8" w:rsidRPr="00253722">
          <w:rPr>
            <w:rStyle w:val="Hyperlink"/>
            <w:noProof/>
          </w:rPr>
          <w:t>Figure 12: Delete Personal Information Usecase Diagram</w:t>
        </w:r>
        <w:r w:rsidR="00D226C8">
          <w:rPr>
            <w:noProof/>
            <w:webHidden/>
          </w:rPr>
          <w:tab/>
        </w:r>
        <w:r w:rsidR="00D226C8">
          <w:rPr>
            <w:noProof/>
            <w:webHidden/>
          </w:rPr>
          <w:fldChar w:fldCharType="begin"/>
        </w:r>
        <w:r w:rsidR="00D226C8">
          <w:rPr>
            <w:noProof/>
            <w:webHidden/>
          </w:rPr>
          <w:instrText xml:space="preserve"> PAGEREF _Toc123745059 \h </w:instrText>
        </w:r>
        <w:r w:rsidR="00D226C8">
          <w:rPr>
            <w:noProof/>
            <w:webHidden/>
          </w:rPr>
        </w:r>
        <w:r w:rsidR="00D226C8">
          <w:rPr>
            <w:noProof/>
            <w:webHidden/>
          </w:rPr>
          <w:fldChar w:fldCharType="separate"/>
        </w:r>
        <w:r w:rsidR="00D226C8">
          <w:rPr>
            <w:noProof/>
            <w:webHidden/>
          </w:rPr>
          <w:t>103</w:t>
        </w:r>
        <w:r w:rsidR="00D226C8">
          <w:rPr>
            <w:noProof/>
            <w:webHidden/>
          </w:rPr>
          <w:fldChar w:fldCharType="end"/>
        </w:r>
      </w:hyperlink>
    </w:p>
    <w:p w14:paraId="48363EA9" w14:textId="5E6C6C8D" w:rsidR="00D226C8" w:rsidRDefault="008C24FE">
      <w:pPr>
        <w:pStyle w:val="TableofFigures"/>
        <w:tabs>
          <w:tab w:val="right" w:leader="dot" w:pos="9350"/>
        </w:tabs>
        <w:rPr>
          <w:rFonts w:eastAsiaTheme="minorEastAsia"/>
          <w:noProof/>
          <w:lang w:val="en-GB" w:eastAsia="en-GB"/>
        </w:rPr>
      </w:pPr>
      <w:hyperlink w:anchor="_Toc123745060" w:history="1">
        <w:r w:rsidR="00D226C8" w:rsidRPr="00253722">
          <w:rPr>
            <w:rStyle w:val="Hyperlink"/>
            <w:noProof/>
          </w:rPr>
          <w:t>Figure 13: Get User Feedback Usecase Diagram</w:t>
        </w:r>
        <w:r w:rsidR="00D226C8">
          <w:rPr>
            <w:noProof/>
            <w:webHidden/>
          </w:rPr>
          <w:tab/>
        </w:r>
        <w:r w:rsidR="00D226C8">
          <w:rPr>
            <w:noProof/>
            <w:webHidden/>
          </w:rPr>
          <w:fldChar w:fldCharType="begin"/>
        </w:r>
        <w:r w:rsidR="00D226C8">
          <w:rPr>
            <w:noProof/>
            <w:webHidden/>
          </w:rPr>
          <w:instrText xml:space="preserve"> PAGEREF _Toc123745060 \h </w:instrText>
        </w:r>
        <w:r w:rsidR="00D226C8">
          <w:rPr>
            <w:noProof/>
            <w:webHidden/>
          </w:rPr>
        </w:r>
        <w:r w:rsidR="00D226C8">
          <w:rPr>
            <w:noProof/>
            <w:webHidden/>
          </w:rPr>
          <w:fldChar w:fldCharType="separate"/>
        </w:r>
        <w:r w:rsidR="00D226C8">
          <w:rPr>
            <w:noProof/>
            <w:webHidden/>
          </w:rPr>
          <w:t>104</w:t>
        </w:r>
        <w:r w:rsidR="00D226C8">
          <w:rPr>
            <w:noProof/>
            <w:webHidden/>
          </w:rPr>
          <w:fldChar w:fldCharType="end"/>
        </w:r>
      </w:hyperlink>
    </w:p>
    <w:p w14:paraId="640EB987" w14:textId="156AAD14" w:rsidR="00D226C8" w:rsidRDefault="008C24FE">
      <w:pPr>
        <w:pStyle w:val="TableofFigures"/>
        <w:tabs>
          <w:tab w:val="right" w:leader="dot" w:pos="9350"/>
        </w:tabs>
        <w:rPr>
          <w:rFonts w:eastAsiaTheme="minorEastAsia"/>
          <w:noProof/>
          <w:lang w:val="en-GB" w:eastAsia="en-GB"/>
        </w:rPr>
      </w:pPr>
      <w:hyperlink w:anchor="_Toc123745061" w:history="1">
        <w:r w:rsidR="00D226C8" w:rsidRPr="00253722">
          <w:rPr>
            <w:rStyle w:val="Hyperlink"/>
            <w:noProof/>
          </w:rPr>
          <w:t>Figure 14: Add Blood Donor’s Information Usecase Diagram</w:t>
        </w:r>
        <w:r w:rsidR="00D226C8">
          <w:rPr>
            <w:noProof/>
            <w:webHidden/>
          </w:rPr>
          <w:tab/>
        </w:r>
        <w:r w:rsidR="00D226C8">
          <w:rPr>
            <w:noProof/>
            <w:webHidden/>
          </w:rPr>
          <w:fldChar w:fldCharType="begin"/>
        </w:r>
        <w:r w:rsidR="00D226C8">
          <w:rPr>
            <w:noProof/>
            <w:webHidden/>
          </w:rPr>
          <w:instrText xml:space="preserve"> PAGEREF _Toc123745061 \h </w:instrText>
        </w:r>
        <w:r w:rsidR="00D226C8">
          <w:rPr>
            <w:noProof/>
            <w:webHidden/>
          </w:rPr>
        </w:r>
        <w:r w:rsidR="00D226C8">
          <w:rPr>
            <w:noProof/>
            <w:webHidden/>
          </w:rPr>
          <w:fldChar w:fldCharType="separate"/>
        </w:r>
        <w:r w:rsidR="00D226C8">
          <w:rPr>
            <w:noProof/>
            <w:webHidden/>
          </w:rPr>
          <w:t>105</w:t>
        </w:r>
        <w:r w:rsidR="00D226C8">
          <w:rPr>
            <w:noProof/>
            <w:webHidden/>
          </w:rPr>
          <w:fldChar w:fldCharType="end"/>
        </w:r>
      </w:hyperlink>
    </w:p>
    <w:p w14:paraId="23F04B9B" w14:textId="477C300E" w:rsidR="00D226C8" w:rsidRDefault="008C24FE">
      <w:pPr>
        <w:pStyle w:val="TableofFigures"/>
        <w:tabs>
          <w:tab w:val="right" w:leader="dot" w:pos="9350"/>
        </w:tabs>
        <w:rPr>
          <w:rFonts w:eastAsiaTheme="minorEastAsia"/>
          <w:noProof/>
          <w:lang w:val="en-GB" w:eastAsia="en-GB"/>
        </w:rPr>
      </w:pPr>
      <w:hyperlink w:anchor="_Toc123745062" w:history="1">
        <w:r w:rsidR="00D226C8" w:rsidRPr="00253722">
          <w:rPr>
            <w:rStyle w:val="Hyperlink"/>
            <w:noProof/>
          </w:rPr>
          <w:t>Figure 15: Generate Blood Stock Report Usecase Diagram</w:t>
        </w:r>
        <w:r w:rsidR="00D226C8">
          <w:rPr>
            <w:noProof/>
            <w:webHidden/>
          </w:rPr>
          <w:tab/>
        </w:r>
        <w:r w:rsidR="00D226C8">
          <w:rPr>
            <w:noProof/>
            <w:webHidden/>
          </w:rPr>
          <w:fldChar w:fldCharType="begin"/>
        </w:r>
        <w:r w:rsidR="00D226C8">
          <w:rPr>
            <w:noProof/>
            <w:webHidden/>
          </w:rPr>
          <w:instrText xml:space="preserve"> PAGEREF _Toc123745062 \h </w:instrText>
        </w:r>
        <w:r w:rsidR="00D226C8">
          <w:rPr>
            <w:noProof/>
            <w:webHidden/>
          </w:rPr>
        </w:r>
        <w:r w:rsidR="00D226C8">
          <w:rPr>
            <w:noProof/>
            <w:webHidden/>
          </w:rPr>
          <w:fldChar w:fldCharType="separate"/>
        </w:r>
        <w:r w:rsidR="00D226C8">
          <w:rPr>
            <w:noProof/>
            <w:webHidden/>
          </w:rPr>
          <w:t>106</w:t>
        </w:r>
        <w:r w:rsidR="00D226C8">
          <w:rPr>
            <w:noProof/>
            <w:webHidden/>
          </w:rPr>
          <w:fldChar w:fldCharType="end"/>
        </w:r>
      </w:hyperlink>
    </w:p>
    <w:p w14:paraId="549151CC" w14:textId="6DA5E5BA" w:rsidR="00D226C8" w:rsidRDefault="008C24FE">
      <w:pPr>
        <w:pStyle w:val="TableofFigures"/>
        <w:tabs>
          <w:tab w:val="right" w:leader="dot" w:pos="9350"/>
        </w:tabs>
        <w:rPr>
          <w:rFonts w:eastAsiaTheme="minorEastAsia"/>
          <w:noProof/>
          <w:lang w:val="en-GB" w:eastAsia="en-GB"/>
        </w:rPr>
      </w:pPr>
      <w:hyperlink w:anchor="_Toc123745063" w:history="1">
        <w:r w:rsidR="00D226C8" w:rsidRPr="00253722">
          <w:rPr>
            <w:rStyle w:val="Hyperlink"/>
            <w:noProof/>
          </w:rPr>
          <w:t>Figure 16: Update Blood Stock Usecase Diagram</w:t>
        </w:r>
        <w:r w:rsidR="00D226C8">
          <w:rPr>
            <w:noProof/>
            <w:webHidden/>
          </w:rPr>
          <w:tab/>
        </w:r>
        <w:r w:rsidR="00D226C8">
          <w:rPr>
            <w:noProof/>
            <w:webHidden/>
          </w:rPr>
          <w:fldChar w:fldCharType="begin"/>
        </w:r>
        <w:r w:rsidR="00D226C8">
          <w:rPr>
            <w:noProof/>
            <w:webHidden/>
          </w:rPr>
          <w:instrText xml:space="preserve"> PAGEREF _Toc123745063 \h </w:instrText>
        </w:r>
        <w:r w:rsidR="00D226C8">
          <w:rPr>
            <w:noProof/>
            <w:webHidden/>
          </w:rPr>
        </w:r>
        <w:r w:rsidR="00D226C8">
          <w:rPr>
            <w:noProof/>
            <w:webHidden/>
          </w:rPr>
          <w:fldChar w:fldCharType="separate"/>
        </w:r>
        <w:r w:rsidR="00D226C8">
          <w:rPr>
            <w:noProof/>
            <w:webHidden/>
          </w:rPr>
          <w:t>107</w:t>
        </w:r>
        <w:r w:rsidR="00D226C8">
          <w:rPr>
            <w:noProof/>
            <w:webHidden/>
          </w:rPr>
          <w:fldChar w:fldCharType="end"/>
        </w:r>
      </w:hyperlink>
    </w:p>
    <w:p w14:paraId="65FBECCD" w14:textId="4C15DB95" w:rsidR="00D226C8" w:rsidRDefault="008C24FE">
      <w:pPr>
        <w:pStyle w:val="TableofFigures"/>
        <w:tabs>
          <w:tab w:val="right" w:leader="dot" w:pos="9350"/>
        </w:tabs>
        <w:rPr>
          <w:rFonts w:eastAsiaTheme="minorEastAsia"/>
          <w:noProof/>
          <w:lang w:val="en-GB" w:eastAsia="en-GB"/>
        </w:rPr>
      </w:pPr>
      <w:hyperlink w:anchor="_Toc123745064" w:history="1">
        <w:r w:rsidR="00D226C8" w:rsidRPr="00253722">
          <w:rPr>
            <w:rStyle w:val="Hyperlink"/>
            <w:noProof/>
          </w:rPr>
          <w:t>Figure 17: Download Appointment Report Usecase Diagram</w:t>
        </w:r>
        <w:r w:rsidR="00D226C8">
          <w:rPr>
            <w:noProof/>
            <w:webHidden/>
          </w:rPr>
          <w:tab/>
        </w:r>
        <w:r w:rsidR="00D226C8">
          <w:rPr>
            <w:noProof/>
            <w:webHidden/>
          </w:rPr>
          <w:fldChar w:fldCharType="begin"/>
        </w:r>
        <w:r w:rsidR="00D226C8">
          <w:rPr>
            <w:noProof/>
            <w:webHidden/>
          </w:rPr>
          <w:instrText xml:space="preserve"> PAGEREF _Toc123745064 \h </w:instrText>
        </w:r>
        <w:r w:rsidR="00D226C8">
          <w:rPr>
            <w:noProof/>
            <w:webHidden/>
          </w:rPr>
        </w:r>
        <w:r w:rsidR="00D226C8">
          <w:rPr>
            <w:noProof/>
            <w:webHidden/>
          </w:rPr>
          <w:fldChar w:fldCharType="separate"/>
        </w:r>
        <w:r w:rsidR="00D226C8">
          <w:rPr>
            <w:noProof/>
            <w:webHidden/>
          </w:rPr>
          <w:t>108</w:t>
        </w:r>
        <w:r w:rsidR="00D226C8">
          <w:rPr>
            <w:noProof/>
            <w:webHidden/>
          </w:rPr>
          <w:fldChar w:fldCharType="end"/>
        </w:r>
      </w:hyperlink>
    </w:p>
    <w:p w14:paraId="0CB871AE" w14:textId="38C67128" w:rsidR="00D226C8" w:rsidRDefault="008C24FE">
      <w:pPr>
        <w:pStyle w:val="TableofFigures"/>
        <w:tabs>
          <w:tab w:val="right" w:leader="dot" w:pos="9350"/>
        </w:tabs>
        <w:rPr>
          <w:rFonts w:eastAsiaTheme="minorEastAsia"/>
          <w:noProof/>
          <w:lang w:val="en-GB" w:eastAsia="en-GB"/>
        </w:rPr>
      </w:pPr>
      <w:hyperlink w:anchor="_Toc123745065" w:history="1">
        <w:r w:rsidR="00D226C8" w:rsidRPr="00253722">
          <w:rPr>
            <w:rStyle w:val="Hyperlink"/>
            <w:noProof/>
          </w:rPr>
          <w:t xml:space="preserve">Figure 18: Manage Blood Donation </w:t>
        </w:r>
        <w:r w:rsidR="001D685A">
          <w:rPr>
            <w:rStyle w:val="Hyperlink"/>
            <w:noProof/>
          </w:rPr>
          <w:t>Center</w:t>
        </w:r>
        <w:r w:rsidR="00D226C8" w:rsidRPr="00253722">
          <w:rPr>
            <w:rStyle w:val="Hyperlink"/>
            <w:noProof/>
          </w:rPr>
          <w:t xml:space="preserve"> Request Usecase Diagram</w:t>
        </w:r>
        <w:r w:rsidR="00D226C8">
          <w:rPr>
            <w:noProof/>
            <w:webHidden/>
          </w:rPr>
          <w:tab/>
        </w:r>
        <w:r w:rsidR="00D226C8">
          <w:rPr>
            <w:noProof/>
            <w:webHidden/>
          </w:rPr>
          <w:fldChar w:fldCharType="begin"/>
        </w:r>
        <w:r w:rsidR="00D226C8">
          <w:rPr>
            <w:noProof/>
            <w:webHidden/>
          </w:rPr>
          <w:instrText xml:space="preserve"> PAGEREF _Toc123745065 \h </w:instrText>
        </w:r>
        <w:r w:rsidR="00D226C8">
          <w:rPr>
            <w:noProof/>
            <w:webHidden/>
          </w:rPr>
        </w:r>
        <w:r w:rsidR="00D226C8">
          <w:rPr>
            <w:noProof/>
            <w:webHidden/>
          </w:rPr>
          <w:fldChar w:fldCharType="separate"/>
        </w:r>
        <w:r w:rsidR="00D226C8">
          <w:rPr>
            <w:noProof/>
            <w:webHidden/>
          </w:rPr>
          <w:t>109</w:t>
        </w:r>
        <w:r w:rsidR="00D226C8">
          <w:rPr>
            <w:noProof/>
            <w:webHidden/>
          </w:rPr>
          <w:fldChar w:fldCharType="end"/>
        </w:r>
      </w:hyperlink>
    </w:p>
    <w:p w14:paraId="1AEDE7B2" w14:textId="1F53B54D" w:rsidR="00D226C8" w:rsidRDefault="008C24FE">
      <w:pPr>
        <w:pStyle w:val="TableofFigures"/>
        <w:tabs>
          <w:tab w:val="right" w:leader="dot" w:pos="9350"/>
        </w:tabs>
        <w:rPr>
          <w:rFonts w:eastAsiaTheme="minorEastAsia"/>
          <w:noProof/>
          <w:lang w:val="en-GB" w:eastAsia="en-GB"/>
        </w:rPr>
      </w:pPr>
      <w:hyperlink w:anchor="_Toc123745066" w:history="1">
        <w:r w:rsidR="00D226C8" w:rsidRPr="00253722">
          <w:rPr>
            <w:rStyle w:val="Hyperlink"/>
            <w:noProof/>
          </w:rPr>
          <w:t xml:space="preserve">Figure 19: Manage NGO’s or Blood Donation </w:t>
        </w:r>
        <w:r w:rsidR="001D685A">
          <w:rPr>
            <w:rStyle w:val="Hyperlink"/>
            <w:noProof/>
          </w:rPr>
          <w:t>Center</w:t>
        </w:r>
        <w:r w:rsidR="00D226C8" w:rsidRPr="00253722">
          <w:rPr>
            <w:rStyle w:val="Hyperlink"/>
            <w:noProof/>
          </w:rPr>
          <w:t>s Usecase Diagram</w:t>
        </w:r>
        <w:r w:rsidR="00D226C8">
          <w:rPr>
            <w:noProof/>
            <w:webHidden/>
          </w:rPr>
          <w:tab/>
        </w:r>
        <w:r w:rsidR="00D226C8">
          <w:rPr>
            <w:noProof/>
            <w:webHidden/>
          </w:rPr>
          <w:fldChar w:fldCharType="begin"/>
        </w:r>
        <w:r w:rsidR="00D226C8">
          <w:rPr>
            <w:noProof/>
            <w:webHidden/>
          </w:rPr>
          <w:instrText xml:space="preserve"> PAGEREF _Toc123745066 \h </w:instrText>
        </w:r>
        <w:r w:rsidR="00D226C8">
          <w:rPr>
            <w:noProof/>
            <w:webHidden/>
          </w:rPr>
        </w:r>
        <w:r w:rsidR="00D226C8">
          <w:rPr>
            <w:noProof/>
            <w:webHidden/>
          </w:rPr>
          <w:fldChar w:fldCharType="separate"/>
        </w:r>
        <w:r w:rsidR="00D226C8">
          <w:rPr>
            <w:noProof/>
            <w:webHidden/>
          </w:rPr>
          <w:t>110</w:t>
        </w:r>
        <w:r w:rsidR="00D226C8">
          <w:rPr>
            <w:noProof/>
            <w:webHidden/>
          </w:rPr>
          <w:fldChar w:fldCharType="end"/>
        </w:r>
      </w:hyperlink>
    </w:p>
    <w:p w14:paraId="33DE5615" w14:textId="6993849C" w:rsidR="00D226C8" w:rsidRDefault="008C24FE">
      <w:pPr>
        <w:pStyle w:val="TableofFigures"/>
        <w:tabs>
          <w:tab w:val="right" w:leader="dot" w:pos="9350"/>
        </w:tabs>
        <w:rPr>
          <w:rFonts w:eastAsiaTheme="minorEastAsia"/>
          <w:noProof/>
          <w:lang w:val="en-GB" w:eastAsia="en-GB"/>
        </w:rPr>
      </w:pPr>
      <w:hyperlink w:anchor="_Toc123745067" w:history="1">
        <w:r w:rsidR="00D226C8" w:rsidRPr="00253722">
          <w:rPr>
            <w:rStyle w:val="Hyperlink"/>
            <w:noProof/>
          </w:rPr>
          <w:t>Figure 20: Manage News Usecase Diagram</w:t>
        </w:r>
        <w:r w:rsidR="00D226C8">
          <w:rPr>
            <w:noProof/>
            <w:webHidden/>
          </w:rPr>
          <w:tab/>
        </w:r>
        <w:r w:rsidR="00D226C8">
          <w:rPr>
            <w:noProof/>
            <w:webHidden/>
          </w:rPr>
          <w:fldChar w:fldCharType="begin"/>
        </w:r>
        <w:r w:rsidR="00D226C8">
          <w:rPr>
            <w:noProof/>
            <w:webHidden/>
          </w:rPr>
          <w:instrText xml:space="preserve"> PAGEREF _Toc123745067 \h </w:instrText>
        </w:r>
        <w:r w:rsidR="00D226C8">
          <w:rPr>
            <w:noProof/>
            <w:webHidden/>
          </w:rPr>
        </w:r>
        <w:r w:rsidR="00D226C8">
          <w:rPr>
            <w:noProof/>
            <w:webHidden/>
          </w:rPr>
          <w:fldChar w:fldCharType="separate"/>
        </w:r>
        <w:r w:rsidR="00D226C8">
          <w:rPr>
            <w:noProof/>
            <w:webHidden/>
          </w:rPr>
          <w:t>111</w:t>
        </w:r>
        <w:r w:rsidR="00D226C8">
          <w:rPr>
            <w:noProof/>
            <w:webHidden/>
          </w:rPr>
          <w:fldChar w:fldCharType="end"/>
        </w:r>
      </w:hyperlink>
    </w:p>
    <w:p w14:paraId="739922DE" w14:textId="278E90B2" w:rsidR="00D226C8" w:rsidRDefault="008C24FE">
      <w:pPr>
        <w:pStyle w:val="TableofFigures"/>
        <w:tabs>
          <w:tab w:val="right" w:leader="dot" w:pos="9350"/>
        </w:tabs>
        <w:rPr>
          <w:rFonts w:eastAsiaTheme="minorEastAsia"/>
          <w:noProof/>
          <w:lang w:val="en-GB" w:eastAsia="en-GB"/>
        </w:rPr>
      </w:pPr>
      <w:hyperlink w:anchor="_Toc123745068" w:history="1">
        <w:r w:rsidR="00D226C8" w:rsidRPr="00253722">
          <w:rPr>
            <w:rStyle w:val="Hyperlink"/>
            <w:noProof/>
          </w:rPr>
          <w:t>Figure 21: Manage Advertisement Usecase Diagram</w:t>
        </w:r>
        <w:r w:rsidR="00D226C8">
          <w:rPr>
            <w:noProof/>
            <w:webHidden/>
          </w:rPr>
          <w:tab/>
        </w:r>
        <w:r w:rsidR="00D226C8">
          <w:rPr>
            <w:noProof/>
            <w:webHidden/>
          </w:rPr>
          <w:fldChar w:fldCharType="begin"/>
        </w:r>
        <w:r w:rsidR="00D226C8">
          <w:rPr>
            <w:noProof/>
            <w:webHidden/>
          </w:rPr>
          <w:instrText xml:space="preserve"> PAGEREF _Toc123745068 \h </w:instrText>
        </w:r>
        <w:r w:rsidR="00D226C8">
          <w:rPr>
            <w:noProof/>
            <w:webHidden/>
          </w:rPr>
        </w:r>
        <w:r w:rsidR="00D226C8">
          <w:rPr>
            <w:noProof/>
            <w:webHidden/>
          </w:rPr>
          <w:fldChar w:fldCharType="separate"/>
        </w:r>
        <w:r w:rsidR="00D226C8">
          <w:rPr>
            <w:noProof/>
            <w:webHidden/>
          </w:rPr>
          <w:t>112</w:t>
        </w:r>
        <w:r w:rsidR="00D226C8">
          <w:rPr>
            <w:noProof/>
            <w:webHidden/>
          </w:rPr>
          <w:fldChar w:fldCharType="end"/>
        </w:r>
      </w:hyperlink>
    </w:p>
    <w:p w14:paraId="54DB842D" w14:textId="3E984093" w:rsidR="00D226C8" w:rsidRDefault="008C24FE">
      <w:pPr>
        <w:pStyle w:val="TableofFigures"/>
        <w:tabs>
          <w:tab w:val="right" w:leader="dot" w:pos="9350"/>
        </w:tabs>
        <w:rPr>
          <w:rFonts w:eastAsiaTheme="minorEastAsia"/>
          <w:noProof/>
          <w:lang w:val="en-GB" w:eastAsia="en-GB"/>
        </w:rPr>
      </w:pPr>
      <w:hyperlink w:anchor="_Toc123745069" w:history="1">
        <w:r w:rsidR="00D226C8" w:rsidRPr="00253722">
          <w:rPr>
            <w:rStyle w:val="Hyperlink"/>
            <w:noProof/>
          </w:rPr>
          <w:t>Figure 22: Manage Enquiries Usecase Diagram</w:t>
        </w:r>
        <w:r w:rsidR="00D226C8">
          <w:rPr>
            <w:noProof/>
            <w:webHidden/>
          </w:rPr>
          <w:tab/>
        </w:r>
        <w:r w:rsidR="00D226C8">
          <w:rPr>
            <w:noProof/>
            <w:webHidden/>
          </w:rPr>
          <w:fldChar w:fldCharType="begin"/>
        </w:r>
        <w:r w:rsidR="00D226C8">
          <w:rPr>
            <w:noProof/>
            <w:webHidden/>
          </w:rPr>
          <w:instrText xml:space="preserve"> PAGEREF _Toc123745069 \h </w:instrText>
        </w:r>
        <w:r w:rsidR="00D226C8">
          <w:rPr>
            <w:noProof/>
            <w:webHidden/>
          </w:rPr>
        </w:r>
        <w:r w:rsidR="00D226C8">
          <w:rPr>
            <w:noProof/>
            <w:webHidden/>
          </w:rPr>
          <w:fldChar w:fldCharType="separate"/>
        </w:r>
        <w:r w:rsidR="00D226C8">
          <w:rPr>
            <w:noProof/>
            <w:webHidden/>
          </w:rPr>
          <w:t>113</w:t>
        </w:r>
        <w:r w:rsidR="00D226C8">
          <w:rPr>
            <w:noProof/>
            <w:webHidden/>
          </w:rPr>
          <w:fldChar w:fldCharType="end"/>
        </w:r>
      </w:hyperlink>
    </w:p>
    <w:p w14:paraId="046A90FC" w14:textId="5AAD9A94" w:rsidR="00D226C8" w:rsidRDefault="008C24FE">
      <w:pPr>
        <w:pStyle w:val="TableofFigures"/>
        <w:tabs>
          <w:tab w:val="right" w:leader="dot" w:pos="9350"/>
        </w:tabs>
        <w:rPr>
          <w:rFonts w:eastAsiaTheme="minorEastAsia"/>
          <w:noProof/>
          <w:lang w:val="en-GB" w:eastAsia="en-GB"/>
        </w:rPr>
      </w:pPr>
      <w:hyperlink w:anchor="_Toc123745070" w:history="1">
        <w:r w:rsidR="00D226C8" w:rsidRPr="00253722">
          <w:rPr>
            <w:rStyle w:val="Hyperlink"/>
            <w:noProof/>
          </w:rPr>
          <w:t>Figure 23: Manage User’s Personal Information Usecase Diagram</w:t>
        </w:r>
        <w:r w:rsidR="00D226C8">
          <w:rPr>
            <w:noProof/>
            <w:webHidden/>
          </w:rPr>
          <w:tab/>
        </w:r>
        <w:r w:rsidR="00D226C8">
          <w:rPr>
            <w:noProof/>
            <w:webHidden/>
          </w:rPr>
          <w:fldChar w:fldCharType="begin"/>
        </w:r>
        <w:r w:rsidR="00D226C8">
          <w:rPr>
            <w:noProof/>
            <w:webHidden/>
          </w:rPr>
          <w:instrText xml:space="preserve"> PAGEREF _Toc123745070 \h </w:instrText>
        </w:r>
        <w:r w:rsidR="00D226C8">
          <w:rPr>
            <w:noProof/>
            <w:webHidden/>
          </w:rPr>
        </w:r>
        <w:r w:rsidR="00D226C8">
          <w:rPr>
            <w:noProof/>
            <w:webHidden/>
          </w:rPr>
          <w:fldChar w:fldCharType="separate"/>
        </w:r>
        <w:r w:rsidR="00D226C8">
          <w:rPr>
            <w:noProof/>
            <w:webHidden/>
          </w:rPr>
          <w:t>114</w:t>
        </w:r>
        <w:r w:rsidR="00D226C8">
          <w:rPr>
            <w:noProof/>
            <w:webHidden/>
          </w:rPr>
          <w:fldChar w:fldCharType="end"/>
        </w:r>
      </w:hyperlink>
    </w:p>
    <w:p w14:paraId="0748D6D6" w14:textId="18CA3EEC" w:rsidR="00D226C8" w:rsidRDefault="008C24FE">
      <w:pPr>
        <w:pStyle w:val="TableofFigures"/>
        <w:tabs>
          <w:tab w:val="right" w:leader="dot" w:pos="9350"/>
        </w:tabs>
        <w:rPr>
          <w:rFonts w:eastAsiaTheme="minorEastAsia"/>
          <w:noProof/>
          <w:lang w:val="en-GB" w:eastAsia="en-GB"/>
        </w:rPr>
      </w:pPr>
      <w:hyperlink w:anchor="_Toc123745071" w:history="1">
        <w:r w:rsidR="00D226C8" w:rsidRPr="00253722">
          <w:rPr>
            <w:rStyle w:val="Hyperlink"/>
            <w:noProof/>
          </w:rPr>
          <w:t>Figure 24: Manage Campaigns Usecase Diagram</w:t>
        </w:r>
        <w:r w:rsidR="00D226C8">
          <w:rPr>
            <w:noProof/>
            <w:webHidden/>
          </w:rPr>
          <w:tab/>
        </w:r>
        <w:r w:rsidR="00D226C8">
          <w:rPr>
            <w:noProof/>
            <w:webHidden/>
          </w:rPr>
          <w:fldChar w:fldCharType="begin"/>
        </w:r>
        <w:r w:rsidR="00D226C8">
          <w:rPr>
            <w:noProof/>
            <w:webHidden/>
          </w:rPr>
          <w:instrText xml:space="preserve"> PAGEREF _Toc123745071 \h </w:instrText>
        </w:r>
        <w:r w:rsidR="00D226C8">
          <w:rPr>
            <w:noProof/>
            <w:webHidden/>
          </w:rPr>
        </w:r>
        <w:r w:rsidR="00D226C8">
          <w:rPr>
            <w:noProof/>
            <w:webHidden/>
          </w:rPr>
          <w:fldChar w:fldCharType="separate"/>
        </w:r>
        <w:r w:rsidR="00D226C8">
          <w:rPr>
            <w:noProof/>
            <w:webHidden/>
          </w:rPr>
          <w:t>115</w:t>
        </w:r>
        <w:r w:rsidR="00D226C8">
          <w:rPr>
            <w:noProof/>
            <w:webHidden/>
          </w:rPr>
          <w:fldChar w:fldCharType="end"/>
        </w:r>
      </w:hyperlink>
    </w:p>
    <w:p w14:paraId="10668791" w14:textId="26968CBB" w:rsidR="00D226C8" w:rsidRDefault="008C24FE">
      <w:pPr>
        <w:pStyle w:val="TableofFigures"/>
        <w:tabs>
          <w:tab w:val="right" w:leader="dot" w:pos="9350"/>
        </w:tabs>
        <w:rPr>
          <w:rFonts w:eastAsiaTheme="minorEastAsia"/>
          <w:noProof/>
          <w:lang w:val="en-GB" w:eastAsia="en-GB"/>
        </w:rPr>
      </w:pPr>
      <w:hyperlink w:anchor="_Toc123745072" w:history="1">
        <w:r w:rsidR="00D226C8" w:rsidRPr="00253722">
          <w:rPr>
            <w:rStyle w:val="Hyperlink"/>
            <w:noProof/>
          </w:rPr>
          <w:t>Figure 25: Manage Donor List Usecase Diagram</w:t>
        </w:r>
        <w:r w:rsidR="00D226C8">
          <w:rPr>
            <w:noProof/>
            <w:webHidden/>
          </w:rPr>
          <w:tab/>
        </w:r>
        <w:r w:rsidR="00D226C8">
          <w:rPr>
            <w:noProof/>
            <w:webHidden/>
          </w:rPr>
          <w:fldChar w:fldCharType="begin"/>
        </w:r>
        <w:r w:rsidR="00D226C8">
          <w:rPr>
            <w:noProof/>
            <w:webHidden/>
          </w:rPr>
          <w:instrText xml:space="preserve"> PAGEREF _Toc123745072 \h </w:instrText>
        </w:r>
        <w:r w:rsidR="00D226C8">
          <w:rPr>
            <w:noProof/>
            <w:webHidden/>
          </w:rPr>
        </w:r>
        <w:r w:rsidR="00D226C8">
          <w:rPr>
            <w:noProof/>
            <w:webHidden/>
          </w:rPr>
          <w:fldChar w:fldCharType="separate"/>
        </w:r>
        <w:r w:rsidR="00D226C8">
          <w:rPr>
            <w:noProof/>
            <w:webHidden/>
          </w:rPr>
          <w:t>116</w:t>
        </w:r>
        <w:r w:rsidR="00D226C8">
          <w:rPr>
            <w:noProof/>
            <w:webHidden/>
          </w:rPr>
          <w:fldChar w:fldCharType="end"/>
        </w:r>
      </w:hyperlink>
    </w:p>
    <w:p w14:paraId="486B8584" w14:textId="33D1379B" w:rsidR="00D226C8" w:rsidRDefault="008C24FE">
      <w:pPr>
        <w:pStyle w:val="TableofFigures"/>
        <w:tabs>
          <w:tab w:val="right" w:leader="dot" w:pos="9350"/>
        </w:tabs>
        <w:rPr>
          <w:rFonts w:eastAsiaTheme="minorEastAsia"/>
          <w:noProof/>
          <w:lang w:val="en-GB" w:eastAsia="en-GB"/>
        </w:rPr>
      </w:pPr>
      <w:hyperlink w:anchor="_Toc123745073" w:history="1">
        <w:r w:rsidR="00D226C8" w:rsidRPr="00253722">
          <w:rPr>
            <w:rStyle w:val="Hyperlink"/>
            <w:noProof/>
          </w:rPr>
          <w:t>Figure 26: Manage Donor List Usecase Diagram</w:t>
        </w:r>
        <w:r w:rsidR="00D226C8">
          <w:rPr>
            <w:noProof/>
            <w:webHidden/>
          </w:rPr>
          <w:tab/>
        </w:r>
        <w:r w:rsidR="00D226C8">
          <w:rPr>
            <w:noProof/>
            <w:webHidden/>
          </w:rPr>
          <w:fldChar w:fldCharType="begin"/>
        </w:r>
        <w:r w:rsidR="00D226C8">
          <w:rPr>
            <w:noProof/>
            <w:webHidden/>
          </w:rPr>
          <w:instrText xml:space="preserve"> PAGEREF _Toc123745073 \h </w:instrText>
        </w:r>
        <w:r w:rsidR="00D226C8">
          <w:rPr>
            <w:noProof/>
            <w:webHidden/>
          </w:rPr>
        </w:r>
        <w:r w:rsidR="00D226C8">
          <w:rPr>
            <w:noProof/>
            <w:webHidden/>
          </w:rPr>
          <w:fldChar w:fldCharType="separate"/>
        </w:r>
        <w:r w:rsidR="00D226C8">
          <w:rPr>
            <w:noProof/>
            <w:webHidden/>
          </w:rPr>
          <w:t>117</w:t>
        </w:r>
        <w:r w:rsidR="00D226C8">
          <w:rPr>
            <w:noProof/>
            <w:webHidden/>
          </w:rPr>
          <w:fldChar w:fldCharType="end"/>
        </w:r>
      </w:hyperlink>
    </w:p>
    <w:p w14:paraId="5FEDE980" w14:textId="4E8CB168" w:rsidR="00D226C8" w:rsidRDefault="008C24FE">
      <w:pPr>
        <w:pStyle w:val="TableofFigures"/>
        <w:tabs>
          <w:tab w:val="right" w:leader="dot" w:pos="9350"/>
        </w:tabs>
        <w:rPr>
          <w:rFonts w:eastAsiaTheme="minorEastAsia"/>
          <w:noProof/>
          <w:lang w:val="en-GB" w:eastAsia="en-GB"/>
        </w:rPr>
      </w:pPr>
      <w:hyperlink w:anchor="_Toc123745074" w:history="1">
        <w:r w:rsidR="00D226C8" w:rsidRPr="00253722">
          <w:rPr>
            <w:rStyle w:val="Hyperlink"/>
            <w:noProof/>
          </w:rPr>
          <w:t>Figure 27: Manage Sponsors Usecase Diagram</w:t>
        </w:r>
        <w:r w:rsidR="00D226C8">
          <w:rPr>
            <w:noProof/>
            <w:webHidden/>
          </w:rPr>
          <w:tab/>
        </w:r>
        <w:r w:rsidR="00D226C8">
          <w:rPr>
            <w:noProof/>
            <w:webHidden/>
          </w:rPr>
          <w:fldChar w:fldCharType="begin"/>
        </w:r>
        <w:r w:rsidR="00D226C8">
          <w:rPr>
            <w:noProof/>
            <w:webHidden/>
          </w:rPr>
          <w:instrText xml:space="preserve"> PAGEREF _Toc123745074 \h </w:instrText>
        </w:r>
        <w:r w:rsidR="00D226C8">
          <w:rPr>
            <w:noProof/>
            <w:webHidden/>
          </w:rPr>
        </w:r>
        <w:r w:rsidR="00D226C8">
          <w:rPr>
            <w:noProof/>
            <w:webHidden/>
          </w:rPr>
          <w:fldChar w:fldCharType="separate"/>
        </w:r>
        <w:r w:rsidR="00D226C8">
          <w:rPr>
            <w:noProof/>
            <w:webHidden/>
          </w:rPr>
          <w:t>118</w:t>
        </w:r>
        <w:r w:rsidR="00D226C8">
          <w:rPr>
            <w:noProof/>
            <w:webHidden/>
          </w:rPr>
          <w:fldChar w:fldCharType="end"/>
        </w:r>
      </w:hyperlink>
    </w:p>
    <w:p w14:paraId="4523B774" w14:textId="6DB51A90" w:rsidR="00D226C8" w:rsidRDefault="008C24FE">
      <w:pPr>
        <w:pStyle w:val="TableofFigures"/>
        <w:tabs>
          <w:tab w:val="right" w:leader="dot" w:pos="9350"/>
        </w:tabs>
        <w:rPr>
          <w:rFonts w:eastAsiaTheme="minorEastAsia"/>
          <w:noProof/>
          <w:lang w:val="en-GB" w:eastAsia="en-GB"/>
        </w:rPr>
      </w:pPr>
      <w:hyperlink w:anchor="_Toc123745075" w:history="1">
        <w:r w:rsidR="00D226C8" w:rsidRPr="00253722">
          <w:rPr>
            <w:rStyle w:val="Hyperlink"/>
            <w:noProof/>
          </w:rPr>
          <w:t>Figure 28: Manage Funds Usecase Diagram</w:t>
        </w:r>
        <w:r w:rsidR="00D226C8">
          <w:rPr>
            <w:noProof/>
            <w:webHidden/>
          </w:rPr>
          <w:tab/>
        </w:r>
        <w:r w:rsidR="00D226C8">
          <w:rPr>
            <w:noProof/>
            <w:webHidden/>
          </w:rPr>
          <w:fldChar w:fldCharType="begin"/>
        </w:r>
        <w:r w:rsidR="00D226C8">
          <w:rPr>
            <w:noProof/>
            <w:webHidden/>
          </w:rPr>
          <w:instrText xml:space="preserve"> PAGEREF _Toc123745075 \h </w:instrText>
        </w:r>
        <w:r w:rsidR="00D226C8">
          <w:rPr>
            <w:noProof/>
            <w:webHidden/>
          </w:rPr>
        </w:r>
        <w:r w:rsidR="00D226C8">
          <w:rPr>
            <w:noProof/>
            <w:webHidden/>
          </w:rPr>
          <w:fldChar w:fldCharType="separate"/>
        </w:r>
        <w:r w:rsidR="00D226C8">
          <w:rPr>
            <w:noProof/>
            <w:webHidden/>
          </w:rPr>
          <w:t>119</w:t>
        </w:r>
        <w:r w:rsidR="00D226C8">
          <w:rPr>
            <w:noProof/>
            <w:webHidden/>
          </w:rPr>
          <w:fldChar w:fldCharType="end"/>
        </w:r>
      </w:hyperlink>
    </w:p>
    <w:p w14:paraId="0641C2D2" w14:textId="0F485CF2" w:rsidR="00D226C8" w:rsidRDefault="008C24FE">
      <w:pPr>
        <w:pStyle w:val="TableofFigures"/>
        <w:tabs>
          <w:tab w:val="right" w:leader="dot" w:pos="9350"/>
        </w:tabs>
        <w:rPr>
          <w:rFonts w:eastAsiaTheme="minorEastAsia"/>
          <w:noProof/>
          <w:lang w:val="en-GB" w:eastAsia="en-GB"/>
        </w:rPr>
      </w:pPr>
      <w:hyperlink w:anchor="_Toc123745076" w:history="1">
        <w:r w:rsidR="00D226C8" w:rsidRPr="00253722">
          <w:rPr>
            <w:rStyle w:val="Hyperlink"/>
            <w:noProof/>
          </w:rPr>
          <w:t>Figure 29: Manage Job Posts Usecase Diagram</w:t>
        </w:r>
        <w:r w:rsidR="00D226C8">
          <w:rPr>
            <w:noProof/>
            <w:webHidden/>
          </w:rPr>
          <w:tab/>
        </w:r>
        <w:r w:rsidR="00D226C8">
          <w:rPr>
            <w:noProof/>
            <w:webHidden/>
          </w:rPr>
          <w:fldChar w:fldCharType="begin"/>
        </w:r>
        <w:r w:rsidR="00D226C8">
          <w:rPr>
            <w:noProof/>
            <w:webHidden/>
          </w:rPr>
          <w:instrText xml:space="preserve"> PAGEREF _Toc123745076 \h </w:instrText>
        </w:r>
        <w:r w:rsidR="00D226C8">
          <w:rPr>
            <w:noProof/>
            <w:webHidden/>
          </w:rPr>
        </w:r>
        <w:r w:rsidR="00D226C8">
          <w:rPr>
            <w:noProof/>
            <w:webHidden/>
          </w:rPr>
          <w:fldChar w:fldCharType="separate"/>
        </w:r>
        <w:r w:rsidR="00D226C8">
          <w:rPr>
            <w:noProof/>
            <w:webHidden/>
          </w:rPr>
          <w:t>120</w:t>
        </w:r>
        <w:r w:rsidR="00D226C8">
          <w:rPr>
            <w:noProof/>
            <w:webHidden/>
          </w:rPr>
          <w:fldChar w:fldCharType="end"/>
        </w:r>
      </w:hyperlink>
    </w:p>
    <w:p w14:paraId="23DBB86D" w14:textId="7A18E852" w:rsidR="00D226C8" w:rsidRDefault="008C24FE">
      <w:pPr>
        <w:pStyle w:val="TableofFigures"/>
        <w:tabs>
          <w:tab w:val="right" w:leader="dot" w:pos="9350"/>
        </w:tabs>
        <w:rPr>
          <w:rFonts w:eastAsiaTheme="minorEastAsia"/>
          <w:noProof/>
          <w:lang w:val="en-GB" w:eastAsia="en-GB"/>
        </w:rPr>
      </w:pPr>
      <w:hyperlink w:anchor="_Toc123745077" w:history="1">
        <w:r w:rsidR="00D226C8" w:rsidRPr="00253722">
          <w:rPr>
            <w:rStyle w:val="Hyperlink"/>
            <w:noProof/>
          </w:rPr>
          <w:t>Figure 30: Manage Frequently Asked Questions Usecase Diagram</w:t>
        </w:r>
        <w:r w:rsidR="00D226C8">
          <w:rPr>
            <w:noProof/>
            <w:webHidden/>
          </w:rPr>
          <w:tab/>
        </w:r>
        <w:r w:rsidR="00D226C8">
          <w:rPr>
            <w:noProof/>
            <w:webHidden/>
          </w:rPr>
          <w:fldChar w:fldCharType="begin"/>
        </w:r>
        <w:r w:rsidR="00D226C8">
          <w:rPr>
            <w:noProof/>
            <w:webHidden/>
          </w:rPr>
          <w:instrText xml:space="preserve"> PAGEREF _Toc123745077 \h </w:instrText>
        </w:r>
        <w:r w:rsidR="00D226C8">
          <w:rPr>
            <w:noProof/>
            <w:webHidden/>
          </w:rPr>
        </w:r>
        <w:r w:rsidR="00D226C8">
          <w:rPr>
            <w:noProof/>
            <w:webHidden/>
          </w:rPr>
          <w:fldChar w:fldCharType="separate"/>
        </w:r>
        <w:r w:rsidR="00D226C8">
          <w:rPr>
            <w:noProof/>
            <w:webHidden/>
          </w:rPr>
          <w:t>121</w:t>
        </w:r>
        <w:r w:rsidR="00D226C8">
          <w:rPr>
            <w:noProof/>
            <w:webHidden/>
          </w:rPr>
          <w:fldChar w:fldCharType="end"/>
        </w:r>
      </w:hyperlink>
    </w:p>
    <w:p w14:paraId="3F3EE1AC" w14:textId="2D983425" w:rsidR="00D226C8" w:rsidRDefault="008C24FE">
      <w:pPr>
        <w:pStyle w:val="TableofFigures"/>
        <w:tabs>
          <w:tab w:val="right" w:leader="dot" w:pos="9350"/>
        </w:tabs>
        <w:rPr>
          <w:rFonts w:eastAsiaTheme="minorEastAsia"/>
          <w:noProof/>
          <w:lang w:val="en-GB" w:eastAsia="en-GB"/>
        </w:rPr>
      </w:pPr>
      <w:hyperlink w:anchor="_Toc123745078" w:history="1">
        <w:r w:rsidR="00D226C8" w:rsidRPr="00253722">
          <w:rPr>
            <w:rStyle w:val="Hyperlink"/>
            <w:noProof/>
          </w:rPr>
          <w:t>Figure 31 Work Breakdown structure</w:t>
        </w:r>
        <w:r w:rsidR="00D226C8">
          <w:rPr>
            <w:noProof/>
            <w:webHidden/>
          </w:rPr>
          <w:tab/>
        </w:r>
        <w:r w:rsidR="00D226C8">
          <w:rPr>
            <w:noProof/>
            <w:webHidden/>
          </w:rPr>
          <w:fldChar w:fldCharType="begin"/>
        </w:r>
        <w:r w:rsidR="00D226C8">
          <w:rPr>
            <w:noProof/>
            <w:webHidden/>
          </w:rPr>
          <w:instrText xml:space="preserve"> PAGEREF _Toc123745078 \h </w:instrText>
        </w:r>
        <w:r w:rsidR="00D226C8">
          <w:rPr>
            <w:noProof/>
            <w:webHidden/>
          </w:rPr>
        </w:r>
        <w:r w:rsidR="00D226C8">
          <w:rPr>
            <w:noProof/>
            <w:webHidden/>
          </w:rPr>
          <w:fldChar w:fldCharType="separate"/>
        </w:r>
        <w:r w:rsidR="00D226C8">
          <w:rPr>
            <w:noProof/>
            <w:webHidden/>
          </w:rPr>
          <w:t>123</w:t>
        </w:r>
        <w:r w:rsidR="00D226C8">
          <w:rPr>
            <w:noProof/>
            <w:webHidden/>
          </w:rPr>
          <w:fldChar w:fldCharType="end"/>
        </w:r>
      </w:hyperlink>
    </w:p>
    <w:p w14:paraId="6A64668A" w14:textId="4EA5A318" w:rsidR="00D226C8" w:rsidRDefault="008C24FE">
      <w:pPr>
        <w:pStyle w:val="TableofFigures"/>
        <w:tabs>
          <w:tab w:val="right" w:leader="dot" w:pos="9350"/>
        </w:tabs>
        <w:rPr>
          <w:rFonts w:eastAsiaTheme="minorEastAsia"/>
          <w:noProof/>
          <w:lang w:val="en-GB" w:eastAsia="en-GB"/>
        </w:rPr>
      </w:pPr>
      <w:hyperlink w:anchor="_Toc123745079" w:history="1">
        <w:r w:rsidR="00D226C8" w:rsidRPr="00253722">
          <w:rPr>
            <w:rStyle w:val="Hyperlink"/>
            <w:noProof/>
          </w:rPr>
          <w:t>Figure 32:  Login</w:t>
        </w:r>
        <w:r w:rsidR="00D226C8">
          <w:rPr>
            <w:noProof/>
            <w:webHidden/>
          </w:rPr>
          <w:tab/>
        </w:r>
        <w:r w:rsidR="00D226C8">
          <w:rPr>
            <w:noProof/>
            <w:webHidden/>
          </w:rPr>
          <w:fldChar w:fldCharType="begin"/>
        </w:r>
        <w:r w:rsidR="00D226C8">
          <w:rPr>
            <w:noProof/>
            <w:webHidden/>
          </w:rPr>
          <w:instrText xml:space="preserve"> PAGEREF _Toc123745079 \h </w:instrText>
        </w:r>
        <w:r w:rsidR="00D226C8">
          <w:rPr>
            <w:noProof/>
            <w:webHidden/>
          </w:rPr>
        </w:r>
        <w:r w:rsidR="00D226C8">
          <w:rPr>
            <w:noProof/>
            <w:webHidden/>
          </w:rPr>
          <w:fldChar w:fldCharType="separate"/>
        </w:r>
        <w:r w:rsidR="00D226C8">
          <w:rPr>
            <w:noProof/>
            <w:webHidden/>
          </w:rPr>
          <w:t>124</w:t>
        </w:r>
        <w:r w:rsidR="00D226C8">
          <w:rPr>
            <w:noProof/>
            <w:webHidden/>
          </w:rPr>
          <w:fldChar w:fldCharType="end"/>
        </w:r>
      </w:hyperlink>
    </w:p>
    <w:p w14:paraId="28BE9AEB" w14:textId="0D7600E5" w:rsidR="00D226C8" w:rsidRDefault="008C24FE">
      <w:pPr>
        <w:pStyle w:val="TableofFigures"/>
        <w:tabs>
          <w:tab w:val="right" w:leader="dot" w:pos="9350"/>
        </w:tabs>
        <w:rPr>
          <w:rFonts w:eastAsiaTheme="minorEastAsia"/>
          <w:noProof/>
          <w:lang w:val="en-GB" w:eastAsia="en-GB"/>
        </w:rPr>
      </w:pPr>
      <w:hyperlink w:anchor="_Toc123745080" w:history="1">
        <w:r w:rsidR="00D226C8" w:rsidRPr="00253722">
          <w:rPr>
            <w:rStyle w:val="Hyperlink"/>
            <w:noProof/>
          </w:rPr>
          <w:t>Figure 33: Registration</w:t>
        </w:r>
        <w:r w:rsidR="00D226C8">
          <w:rPr>
            <w:noProof/>
            <w:webHidden/>
          </w:rPr>
          <w:tab/>
        </w:r>
        <w:r w:rsidR="00D226C8">
          <w:rPr>
            <w:noProof/>
            <w:webHidden/>
          </w:rPr>
          <w:fldChar w:fldCharType="begin"/>
        </w:r>
        <w:r w:rsidR="00D226C8">
          <w:rPr>
            <w:noProof/>
            <w:webHidden/>
          </w:rPr>
          <w:instrText xml:space="preserve"> PAGEREF _Toc123745080 \h </w:instrText>
        </w:r>
        <w:r w:rsidR="00D226C8">
          <w:rPr>
            <w:noProof/>
            <w:webHidden/>
          </w:rPr>
        </w:r>
        <w:r w:rsidR="00D226C8">
          <w:rPr>
            <w:noProof/>
            <w:webHidden/>
          </w:rPr>
          <w:fldChar w:fldCharType="separate"/>
        </w:r>
        <w:r w:rsidR="00D226C8">
          <w:rPr>
            <w:noProof/>
            <w:webHidden/>
          </w:rPr>
          <w:t>125</w:t>
        </w:r>
        <w:r w:rsidR="00D226C8">
          <w:rPr>
            <w:noProof/>
            <w:webHidden/>
          </w:rPr>
          <w:fldChar w:fldCharType="end"/>
        </w:r>
      </w:hyperlink>
    </w:p>
    <w:p w14:paraId="3349FA98" w14:textId="59D93EF5" w:rsidR="00D226C8" w:rsidRDefault="008C24FE">
      <w:pPr>
        <w:pStyle w:val="TableofFigures"/>
        <w:tabs>
          <w:tab w:val="right" w:leader="dot" w:pos="9350"/>
        </w:tabs>
        <w:rPr>
          <w:rFonts w:eastAsiaTheme="minorEastAsia"/>
          <w:noProof/>
          <w:lang w:val="en-GB" w:eastAsia="en-GB"/>
        </w:rPr>
      </w:pPr>
      <w:hyperlink w:anchor="_Toc123745081" w:history="1">
        <w:r w:rsidR="00D226C8" w:rsidRPr="00253722">
          <w:rPr>
            <w:rStyle w:val="Hyperlink"/>
            <w:noProof/>
          </w:rPr>
          <w:t>Figure 34: Make the Request for Blood</w:t>
        </w:r>
        <w:r w:rsidR="00D226C8">
          <w:rPr>
            <w:noProof/>
            <w:webHidden/>
          </w:rPr>
          <w:tab/>
        </w:r>
        <w:r w:rsidR="00D226C8">
          <w:rPr>
            <w:noProof/>
            <w:webHidden/>
          </w:rPr>
          <w:fldChar w:fldCharType="begin"/>
        </w:r>
        <w:r w:rsidR="00D226C8">
          <w:rPr>
            <w:noProof/>
            <w:webHidden/>
          </w:rPr>
          <w:instrText xml:space="preserve"> PAGEREF _Toc123745081 \h </w:instrText>
        </w:r>
        <w:r w:rsidR="00D226C8">
          <w:rPr>
            <w:noProof/>
            <w:webHidden/>
          </w:rPr>
        </w:r>
        <w:r w:rsidR="00D226C8">
          <w:rPr>
            <w:noProof/>
            <w:webHidden/>
          </w:rPr>
          <w:fldChar w:fldCharType="separate"/>
        </w:r>
        <w:r w:rsidR="00D226C8">
          <w:rPr>
            <w:noProof/>
            <w:webHidden/>
          </w:rPr>
          <w:t>126</w:t>
        </w:r>
        <w:r w:rsidR="00D226C8">
          <w:rPr>
            <w:noProof/>
            <w:webHidden/>
          </w:rPr>
          <w:fldChar w:fldCharType="end"/>
        </w:r>
      </w:hyperlink>
    </w:p>
    <w:p w14:paraId="381F6F2A" w14:textId="1DD306D2" w:rsidR="00D226C8" w:rsidRDefault="008C24FE">
      <w:pPr>
        <w:pStyle w:val="TableofFigures"/>
        <w:tabs>
          <w:tab w:val="right" w:leader="dot" w:pos="9350"/>
        </w:tabs>
        <w:rPr>
          <w:rFonts w:eastAsiaTheme="minorEastAsia"/>
          <w:noProof/>
          <w:lang w:val="en-GB" w:eastAsia="en-GB"/>
        </w:rPr>
      </w:pPr>
      <w:hyperlink w:anchor="_Toc123745082" w:history="1">
        <w:r w:rsidR="00D226C8" w:rsidRPr="00253722">
          <w:rPr>
            <w:rStyle w:val="Hyperlink"/>
            <w:noProof/>
          </w:rPr>
          <w:t>Figure 35: Donate Blood</w:t>
        </w:r>
        <w:r w:rsidR="00D226C8">
          <w:rPr>
            <w:noProof/>
            <w:webHidden/>
          </w:rPr>
          <w:tab/>
        </w:r>
        <w:r w:rsidR="00D226C8">
          <w:rPr>
            <w:noProof/>
            <w:webHidden/>
          </w:rPr>
          <w:fldChar w:fldCharType="begin"/>
        </w:r>
        <w:r w:rsidR="00D226C8">
          <w:rPr>
            <w:noProof/>
            <w:webHidden/>
          </w:rPr>
          <w:instrText xml:space="preserve"> PAGEREF _Toc123745082 \h </w:instrText>
        </w:r>
        <w:r w:rsidR="00D226C8">
          <w:rPr>
            <w:noProof/>
            <w:webHidden/>
          </w:rPr>
        </w:r>
        <w:r w:rsidR="00D226C8">
          <w:rPr>
            <w:noProof/>
            <w:webHidden/>
          </w:rPr>
          <w:fldChar w:fldCharType="separate"/>
        </w:r>
        <w:r w:rsidR="00D226C8">
          <w:rPr>
            <w:noProof/>
            <w:webHidden/>
          </w:rPr>
          <w:t>127</w:t>
        </w:r>
        <w:r w:rsidR="00D226C8">
          <w:rPr>
            <w:noProof/>
            <w:webHidden/>
          </w:rPr>
          <w:fldChar w:fldCharType="end"/>
        </w:r>
      </w:hyperlink>
    </w:p>
    <w:p w14:paraId="28F85ED9" w14:textId="47CE8C24" w:rsidR="00D226C8" w:rsidRDefault="008C24FE">
      <w:pPr>
        <w:pStyle w:val="TableofFigures"/>
        <w:tabs>
          <w:tab w:val="right" w:leader="dot" w:pos="9350"/>
        </w:tabs>
        <w:rPr>
          <w:rFonts w:eastAsiaTheme="minorEastAsia"/>
          <w:noProof/>
          <w:lang w:val="en-GB" w:eastAsia="en-GB"/>
        </w:rPr>
      </w:pPr>
      <w:hyperlink w:anchor="_Toc123745083" w:history="1">
        <w:r w:rsidR="00D226C8" w:rsidRPr="00253722">
          <w:rPr>
            <w:rStyle w:val="Hyperlink"/>
            <w:noProof/>
          </w:rPr>
          <w:t>Figure 36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_Toc123745083 \h </w:instrText>
        </w:r>
        <w:r w:rsidR="00D226C8">
          <w:rPr>
            <w:noProof/>
            <w:webHidden/>
          </w:rPr>
        </w:r>
        <w:r w:rsidR="00D226C8">
          <w:rPr>
            <w:noProof/>
            <w:webHidden/>
          </w:rPr>
          <w:fldChar w:fldCharType="separate"/>
        </w:r>
        <w:r w:rsidR="00D226C8">
          <w:rPr>
            <w:noProof/>
            <w:webHidden/>
          </w:rPr>
          <w:t>128</w:t>
        </w:r>
        <w:r w:rsidR="00D226C8">
          <w:rPr>
            <w:noProof/>
            <w:webHidden/>
          </w:rPr>
          <w:fldChar w:fldCharType="end"/>
        </w:r>
      </w:hyperlink>
    </w:p>
    <w:p w14:paraId="5B5B7456" w14:textId="7E625BC7" w:rsidR="00D226C8" w:rsidRDefault="008C24FE">
      <w:pPr>
        <w:pStyle w:val="TableofFigures"/>
        <w:tabs>
          <w:tab w:val="right" w:leader="dot" w:pos="9350"/>
        </w:tabs>
        <w:rPr>
          <w:rFonts w:eastAsiaTheme="minorEastAsia"/>
          <w:noProof/>
          <w:lang w:val="en-GB" w:eastAsia="en-GB"/>
        </w:rPr>
      </w:pPr>
      <w:hyperlink w:anchor="_Toc123745084" w:history="1">
        <w:r w:rsidR="00D226C8" w:rsidRPr="00253722">
          <w:rPr>
            <w:rStyle w:val="Hyperlink"/>
            <w:noProof/>
          </w:rPr>
          <w:t xml:space="preserve">Figure 37 View Blood Donation </w:t>
        </w:r>
        <w:r w:rsidR="001D685A">
          <w:rPr>
            <w:rStyle w:val="Hyperlink"/>
            <w:noProof/>
          </w:rPr>
          <w:t>Center</w:t>
        </w:r>
        <w:r w:rsidR="00D226C8" w:rsidRPr="0025372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_Toc123745084 \h </w:instrText>
        </w:r>
        <w:r w:rsidR="00D226C8">
          <w:rPr>
            <w:noProof/>
            <w:webHidden/>
          </w:rPr>
        </w:r>
        <w:r w:rsidR="00D226C8">
          <w:rPr>
            <w:noProof/>
            <w:webHidden/>
          </w:rPr>
          <w:fldChar w:fldCharType="separate"/>
        </w:r>
        <w:r w:rsidR="00D226C8">
          <w:rPr>
            <w:noProof/>
            <w:webHidden/>
          </w:rPr>
          <w:t>129</w:t>
        </w:r>
        <w:r w:rsidR="00D226C8">
          <w:rPr>
            <w:noProof/>
            <w:webHidden/>
          </w:rPr>
          <w:fldChar w:fldCharType="end"/>
        </w:r>
      </w:hyperlink>
    </w:p>
    <w:p w14:paraId="5E8AE859" w14:textId="0098C33B" w:rsidR="00D226C8" w:rsidRDefault="008C24FE">
      <w:pPr>
        <w:pStyle w:val="TableofFigures"/>
        <w:tabs>
          <w:tab w:val="right" w:leader="dot" w:pos="9350"/>
        </w:tabs>
        <w:rPr>
          <w:rFonts w:eastAsiaTheme="minorEastAsia"/>
          <w:noProof/>
          <w:lang w:val="en-GB" w:eastAsia="en-GB"/>
        </w:rPr>
      </w:pPr>
      <w:hyperlink w:anchor="_Toc123745085" w:history="1">
        <w:r w:rsidR="00D226C8" w:rsidRPr="00253722">
          <w:rPr>
            <w:rStyle w:val="Hyperlink"/>
            <w:noProof/>
          </w:rPr>
          <w:t>Figure 38 Generate Appointment Report</w:t>
        </w:r>
        <w:r w:rsidR="00D226C8">
          <w:rPr>
            <w:noProof/>
            <w:webHidden/>
          </w:rPr>
          <w:tab/>
        </w:r>
        <w:r w:rsidR="00D226C8">
          <w:rPr>
            <w:noProof/>
            <w:webHidden/>
          </w:rPr>
          <w:fldChar w:fldCharType="begin"/>
        </w:r>
        <w:r w:rsidR="00D226C8">
          <w:rPr>
            <w:noProof/>
            <w:webHidden/>
          </w:rPr>
          <w:instrText xml:space="preserve"> PAGEREF _Toc123745085 \h </w:instrText>
        </w:r>
        <w:r w:rsidR="00D226C8">
          <w:rPr>
            <w:noProof/>
            <w:webHidden/>
          </w:rPr>
        </w:r>
        <w:r w:rsidR="00D226C8">
          <w:rPr>
            <w:noProof/>
            <w:webHidden/>
          </w:rPr>
          <w:fldChar w:fldCharType="separate"/>
        </w:r>
        <w:r w:rsidR="00D226C8">
          <w:rPr>
            <w:noProof/>
            <w:webHidden/>
          </w:rPr>
          <w:t>130</w:t>
        </w:r>
        <w:r w:rsidR="00D226C8">
          <w:rPr>
            <w:noProof/>
            <w:webHidden/>
          </w:rPr>
          <w:fldChar w:fldCharType="end"/>
        </w:r>
      </w:hyperlink>
    </w:p>
    <w:p w14:paraId="120087C2" w14:textId="109DD86D" w:rsidR="00D226C8" w:rsidRDefault="008C24FE">
      <w:pPr>
        <w:pStyle w:val="TableofFigures"/>
        <w:tabs>
          <w:tab w:val="right" w:leader="dot" w:pos="9350"/>
        </w:tabs>
        <w:rPr>
          <w:rFonts w:eastAsiaTheme="minorEastAsia"/>
          <w:noProof/>
          <w:lang w:val="en-GB" w:eastAsia="en-GB"/>
        </w:rPr>
      </w:pPr>
      <w:hyperlink w:anchor="_Toc123745086" w:history="1">
        <w:r w:rsidR="00D226C8" w:rsidRPr="00253722">
          <w:rPr>
            <w:rStyle w:val="Hyperlink"/>
            <w:noProof/>
          </w:rPr>
          <w:t>Figure 39 Display User Profile</w:t>
        </w:r>
        <w:r w:rsidR="00D226C8">
          <w:rPr>
            <w:noProof/>
            <w:webHidden/>
          </w:rPr>
          <w:tab/>
        </w:r>
        <w:r w:rsidR="00D226C8">
          <w:rPr>
            <w:noProof/>
            <w:webHidden/>
          </w:rPr>
          <w:fldChar w:fldCharType="begin"/>
        </w:r>
        <w:r w:rsidR="00D226C8">
          <w:rPr>
            <w:noProof/>
            <w:webHidden/>
          </w:rPr>
          <w:instrText xml:space="preserve"> PAGEREF _Toc123745086 \h </w:instrText>
        </w:r>
        <w:r w:rsidR="00D226C8">
          <w:rPr>
            <w:noProof/>
            <w:webHidden/>
          </w:rPr>
        </w:r>
        <w:r w:rsidR="00D226C8">
          <w:rPr>
            <w:noProof/>
            <w:webHidden/>
          </w:rPr>
          <w:fldChar w:fldCharType="separate"/>
        </w:r>
        <w:r w:rsidR="00D226C8">
          <w:rPr>
            <w:noProof/>
            <w:webHidden/>
          </w:rPr>
          <w:t>131</w:t>
        </w:r>
        <w:r w:rsidR="00D226C8">
          <w:rPr>
            <w:noProof/>
            <w:webHidden/>
          </w:rPr>
          <w:fldChar w:fldCharType="end"/>
        </w:r>
      </w:hyperlink>
    </w:p>
    <w:p w14:paraId="3964E6C2" w14:textId="03848124" w:rsidR="00D226C8" w:rsidRDefault="008C24FE">
      <w:pPr>
        <w:pStyle w:val="TableofFigures"/>
        <w:tabs>
          <w:tab w:val="right" w:leader="dot" w:pos="9350"/>
        </w:tabs>
        <w:rPr>
          <w:rFonts w:eastAsiaTheme="minorEastAsia"/>
          <w:noProof/>
          <w:lang w:val="en-GB" w:eastAsia="en-GB"/>
        </w:rPr>
      </w:pPr>
      <w:hyperlink w:anchor="_Toc123745087" w:history="1">
        <w:r w:rsidR="00D226C8" w:rsidRPr="00253722">
          <w:rPr>
            <w:rStyle w:val="Hyperlink"/>
            <w:noProof/>
          </w:rPr>
          <w:t>Figure 40 View Blood Requests</w:t>
        </w:r>
        <w:r w:rsidR="00D226C8">
          <w:rPr>
            <w:noProof/>
            <w:webHidden/>
          </w:rPr>
          <w:tab/>
        </w:r>
        <w:r w:rsidR="00D226C8">
          <w:rPr>
            <w:noProof/>
            <w:webHidden/>
          </w:rPr>
          <w:fldChar w:fldCharType="begin"/>
        </w:r>
        <w:r w:rsidR="00D226C8">
          <w:rPr>
            <w:noProof/>
            <w:webHidden/>
          </w:rPr>
          <w:instrText xml:space="preserve"> PAGEREF _Toc123745087 \h </w:instrText>
        </w:r>
        <w:r w:rsidR="00D226C8">
          <w:rPr>
            <w:noProof/>
            <w:webHidden/>
          </w:rPr>
        </w:r>
        <w:r w:rsidR="00D226C8">
          <w:rPr>
            <w:noProof/>
            <w:webHidden/>
          </w:rPr>
          <w:fldChar w:fldCharType="separate"/>
        </w:r>
        <w:r w:rsidR="00D226C8">
          <w:rPr>
            <w:noProof/>
            <w:webHidden/>
          </w:rPr>
          <w:t>132</w:t>
        </w:r>
        <w:r w:rsidR="00D226C8">
          <w:rPr>
            <w:noProof/>
            <w:webHidden/>
          </w:rPr>
          <w:fldChar w:fldCharType="end"/>
        </w:r>
      </w:hyperlink>
    </w:p>
    <w:p w14:paraId="6EF56CAD" w14:textId="07C92EF5" w:rsidR="00D226C8" w:rsidRDefault="008C24FE">
      <w:pPr>
        <w:pStyle w:val="TableofFigures"/>
        <w:tabs>
          <w:tab w:val="right" w:leader="dot" w:pos="9350"/>
        </w:tabs>
        <w:rPr>
          <w:rFonts w:eastAsiaTheme="minorEastAsia"/>
          <w:noProof/>
          <w:lang w:val="en-GB" w:eastAsia="en-GB"/>
        </w:rPr>
      </w:pPr>
      <w:hyperlink w:anchor="_Toc123745088" w:history="1">
        <w:r w:rsidR="00D226C8" w:rsidRPr="00253722">
          <w:rPr>
            <w:rStyle w:val="Hyperlink"/>
            <w:noProof/>
          </w:rPr>
          <w:t>Figure 41 Receive Appointment Booking Notification</w:t>
        </w:r>
        <w:r w:rsidR="00D226C8">
          <w:rPr>
            <w:noProof/>
            <w:webHidden/>
          </w:rPr>
          <w:tab/>
        </w:r>
        <w:r w:rsidR="00D226C8">
          <w:rPr>
            <w:noProof/>
            <w:webHidden/>
          </w:rPr>
          <w:fldChar w:fldCharType="begin"/>
        </w:r>
        <w:r w:rsidR="00D226C8">
          <w:rPr>
            <w:noProof/>
            <w:webHidden/>
          </w:rPr>
          <w:instrText xml:space="preserve"> PAGEREF _Toc123745088 \h </w:instrText>
        </w:r>
        <w:r w:rsidR="00D226C8">
          <w:rPr>
            <w:noProof/>
            <w:webHidden/>
          </w:rPr>
        </w:r>
        <w:r w:rsidR="00D226C8">
          <w:rPr>
            <w:noProof/>
            <w:webHidden/>
          </w:rPr>
          <w:fldChar w:fldCharType="separate"/>
        </w:r>
        <w:r w:rsidR="00D226C8">
          <w:rPr>
            <w:noProof/>
            <w:webHidden/>
          </w:rPr>
          <w:t>133</w:t>
        </w:r>
        <w:r w:rsidR="00D226C8">
          <w:rPr>
            <w:noProof/>
            <w:webHidden/>
          </w:rPr>
          <w:fldChar w:fldCharType="end"/>
        </w:r>
      </w:hyperlink>
    </w:p>
    <w:p w14:paraId="58571EA2" w14:textId="42D22301" w:rsidR="00D226C8" w:rsidRDefault="008C24FE">
      <w:pPr>
        <w:pStyle w:val="TableofFigures"/>
        <w:tabs>
          <w:tab w:val="right" w:leader="dot" w:pos="9350"/>
        </w:tabs>
        <w:rPr>
          <w:rFonts w:eastAsiaTheme="minorEastAsia"/>
          <w:noProof/>
          <w:lang w:val="en-GB" w:eastAsia="en-GB"/>
        </w:rPr>
      </w:pPr>
      <w:hyperlink w:anchor="_Toc123745089" w:history="1">
        <w:r w:rsidR="00D226C8" w:rsidRPr="00253722">
          <w:rPr>
            <w:rStyle w:val="Hyperlink"/>
            <w:noProof/>
          </w:rPr>
          <w:t>Figure 42 Update Personal Information</w:t>
        </w:r>
        <w:r w:rsidR="00D226C8">
          <w:rPr>
            <w:noProof/>
            <w:webHidden/>
          </w:rPr>
          <w:tab/>
        </w:r>
        <w:r w:rsidR="00D226C8">
          <w:rPr>
            <w:noProof/>
            <w:webHidden/>
          </w:rPr>
          <w:fldChar w:fldCharType="begin"/>
        </w:r>
        <w:r w:rsidR="00D226C8">
          <w:rPr>
            <w:noProof/>
            <w:webHidden/>
          </w:rPr>
          <w:instrText xml:space="preserve"> PAGEREF _Toc123745089 \h </w:instrText>
        </w:r>
        <w:r w:rsidR="00D226C8">
          <w:rPr>
            <w:noProof/>
            <w:webHidden/>
          </w:rPr>
        </w:r>
        <w:r w:rsidR="00D226C8">
          <w:rPr>
            <w:noProof/>
            <w:webHidden/>
          </w:rPr>
          <w:fldChar w:fldCharType="separate"/>
        </w:r>
        <w:r w:rsidR="00D226C8">
          <w:rPr>
            <w:noProof/>
            <w:webHidden/>
          </w:rPr>
          <w:t>134</w:t>
        </w:r>
        <w:r w:rsidR="00D226C8">
          <w:rPr>
            <w:noProof/>
            <w:webHidden/>
          </w:rPr>
          <w:fldChar w:fldCharType="end"/>
        </w:r>
      </w:hyperlink>
    </w:p>
    <w:p w14:paraId="213F1B5F" w14:textId="3E2C8E57" w:rsidR="00D226C8" w:rsidRDefault="008C24FE">
      <w:pPr>
        <w:pStyle w:val="TableofFigures"/>
        <w:tabs>
          <w:tab w:val="right" w:leader="dot" w:pos="9350"/>
        </w:tabs>
        <w:rPr>
          <w:rFonts w:eastAsiaTheme="minorEastAsia"/>
          <w:noProof/>
          <w:lang w:val="en-GB" w:eastAsia="en-GB"/>
        </w:rPr>
      </w:pPr>
      <w:hyperlink w:anchor="_Toc123745090" w:history="1">
        <w:r w:rsidR="00D226C8" w:rsidRPr="00253722">
          <w:rPr>
            <w:rStyle w:val="Hyperlink"/>
            <w:noProof/>
          </w:rPr>
          <w:t>Figure 43 Delete Personal Information</w:t>
        </w:r>
        <w:r w:rsidR="00D226C8">
          <w:rPr>
            <w:noProof/>
            <w:webHidden/>
          </w:rPr>
          <w:tab/>
        </w:r>
        <w:r w:rsidR="00D226C8">
          <w:rPr>
            <w:noProof/>
            <w:webHidden/>
          </w:rPr>
          <w:fldChar w:fldCharType="begin"/>
        </w:r>
        <w:r w:rsidR="00D226C8">
          <w:rPr>
            <w:noProof/>
            <w:webHidden/>
          </w:rPr>
          <w:instrText xml:space="preserve"> PAGEREF _Toc123745090 \h </w:instrText>
        </w:r>
        <w:r w:rsidR="00D226C8">
          <w:rPr>
            <w:noProof/>
            <w:webHidden/>
          </w:rPr>
        </w:r>
        <w:r w:rsidR="00D226C8">
          <w:rPr>
            <w:noProof/>
            <w:webHidden/>
          </w:rPr>
          <w:fldChar w:fldCharType="separate"/>
        </w:r>
        <w:r w:rsidR="00D226C8">
          <w:rPr>
            <w:noProof/>
            <w:webHidden/>
          </w:rPr>
          <w:t>135</w:t>
        </w:r>
        <w:r w:rsidR="00D226C8">
          <w:rPr>
            <w:noProof/>
            <w:webHidden/>
          </w:rPr>
          <w:fldChar w:fldCharType="end"/>
        </w:r>
      </w:hyperlink>
    </w:p>
    <w:p w14:paraId="0D09E248" w14:textId="53369CD2" w:rsidR="00D226C8" w:rsidRDefault="008C24FE">
      <w:pPr>
        <w:pStyle w:val="TableofFigures"/>
        <w:tabs>
          <w:tab w:val="right" w:leader="dot" w:pos="9350"/>
        </w:tabs>
        <w:rPr>
          <w:rFonts w:eastAsiaTheme="minorEastAsia"/>
          <w:noProof/>
          <w:lang w:val="en-GB" w:eastAsia="en-GB"/>
        </w:rPr>
      </w:pPr>
      <w:hyperlink w:anchor="_Toc123745091" w:history="1">
        <w:r w:rsidR="00D226C8" w:rsidRPr="00253722">
          <w:rPr>
            <w:rStyle w:val="Hyperlink"/>
            <w:noProof/>
          </w:rPr>
          <w:t>Figure 44 Get User Feedback</w:t>
        </w:r>
        <w:r w:rsidR="00D226C8">
          <w:rPr>
            <w:noProof/>
            <w:webHidden/>
          </w:rPr>
          <w:tab/>
        </w:r>
        <w:r w:rsidR="00D226C8">
          <w:rPr>
            <w:noProof/>
            <w:webHidden/>
          </w:rPr>
          <w:fldChar w:fldCharType="begin"/>
        </w:r>
        <w:r w:rsidR="00D226C8">
          <w:rPr>
            <w:noProof/>
            <w:webHidden/>
          </w:rPr>
          <w:instrText xml:space="preserve"> PAGEREF _Toc123745091 \h </w:instrText>
        </w:r>
        <w:r w:rsidR="00D226C8">
          <w:rPr>
            <w:noProof/>
            <w:webHidden/>
          </w:rPr>
        </w:r>
        <w:r w:rsidR="00D226C8">
          <w:rPr>
            <w:noProof/>
            <w:webHidden/>
          </w:rPr>
          <w:fldChar w:fldCharType="separate"/>
        </w:r>
        <w:r w:rsidR="00D226C8">
          <w:rPr>
            <w:noProof/>
            <w:webHidden/>
          </w:rPr>
          <w:t>136</w:t>
        </w:r>
        <w:r w:rsidR="00D226C8">
          <w:rPr>
            <w:noProof/>
            <w:webHidden/>
          </w:rPr>
          <w:fldChar w:fldCharType="end"/>
        </w:r>
      </w:hyperlink>
    </w:p>
    <w:p w14:paraId="4F3AA4AB" w14:textId="05AA85F0" w:rsidR="00D226C8" w:rsidRDefault="008C24FE">
      <w:pPr>
        <w:pStyle w:val="TableofFigures"/>
        <w:tabs>
          <w:tab w:val="right" w:leader="dot" w:pos="9350"/>
        </w:tabs>
        <w:rPr>
          <w:rFonts w:eastAsiaTheme="minorEastAsia"/>
          <w:noProof/>
          <w:lang w:val="en-GB" w:eastAsia="en-GB"/>
        </w:rPr>
      </w:pPr>
      <w:hyperlink w:anchor="_Toc123745092" w:history="1">
        <w:r w:rsidR="00D226C8" w:rsidRPr="00253722">
          <w:rPr>
            <w:rStyle w:val="Hyperlink"/>
            <w:noProof/>
          </w:rPr>
          <w:t>Figure 45 Add User Information</w:t>
        </w:r>
        <w:r w:rsidR="00D226C8">
          <w:rPr>
            <w:noProof/>
            <w:webHidden/>
          </w:rPr>
          <w:tab/>
        </w:r>
        <w:r w:rsidR="00D226C8">
          <w:rPr>
            <w:noProof/>
            <w:webHidden/>
          </w:rPr>
          <w:fldChar w:fldCharType="begin"/>
        </w:r>
        <w:r w:rsidR="00D226C8">
          <w:rPr>
            <w:noProof/>
            <w:webHidden/>
          </w:rPr>
          <w:instrText xml:space="preserve"> PAGEREF _Toc123745092 \h </w:instrText>
        </w:r>
        <w:r w:rsidR="00D226C8">
          <w:rPr>
            <w:noProof/>
            <w:webHidden/>
          </w:rPr>
        </w:r>
        <w:r w:rsidR="00D226C8">
          <w:rPr>
            <w:noProof/>
            <w:webHidden/>
          </w:rPr>
          <w:fldChar w:fldCharType="separate"/>
        </w:r>
        <w:r w:rsidR="00D226C8">
          <w:rPr>
            <w:noProof/>
            <w:webHidden/>
          </w:rPr>
          <w:t>137</w:t>
        </w:r>
        <w:r w:rsidR="00D226C8">
          <w:rPr>
            <w:noProof/>
            <w:webHidden/>
          </w:rPr>
          <w:fldChar w:fldCharType="end"/>
        </w:r>
      </w:hyperlink>
    </w:p>
    <w:p w14:paraId="17CC1D06" w14:textId="76A78C99" w:rsidR="00D226C8" w:rsidRDefault="008C24FE">
      <w:pPr>
        <w:pStyle w:val="TableofFigures"/>
        <w:tabs>
          <w:tab w:val="right" w:leader="dot" w:pos="9350"/>
        </w:tabs>
        <w:rPr>
          <w:rFonts w:eastAsiaTheme="minorEastAsia"/>
          <w:noProof/>
          <w:lang w:val="en-GB" w:eastAsia="en-GB"/>
        </w:rPr>
      </w:pPr>
      <w:hyperlink w:anchor="_Toc123745093" w:history="1">
        <w:r w:rsidR="00D226C8" w:rsidRPr="00253722">
          <w:rPr>
            <w:rStyle w:val="Hyperlink"/>
            <w:noProof/>
          </w:rPr>
          <w:t>Figure 46 Generate report of Blood Stock</w:t>
        </w:r>
        <w:r w:rsidR="00D226C8">
          <w:rPr>
            <w:noProof/>
            <w:webHidden/>
          </w:rPr>
          <w:tab/>
        </w:r>
        <w:r w:rsidR="00D226C8">
          <w:rPr>
            <w:noProof/>
            <w:webHidden/>
          </w:rPr>
          <w:fldChar w:fldCharType="begin"/>
        </w:r>
        <w:r w:rsidR="00D226C8">
          <w:rPr>
            <w:noProof/>
            <w:webHidden/>
          </w:rPr>
          <w:instrText xml:space="preserve"> PAGEREF _Toc123745093 \h </w:instrText>
        </w:r>
        <w:r w:rsidR="00D226C8">
          <w:rPr>
            <w:noProof/>
            <w:webHidden/>
          </w:rPr>
        </w:r>
        <w:r w:rsidR="00D226C8">
          <w:rPr>
            <w:noProof/>
            <w:webHidden/>
          </w:rPr>
          <w:fldChar w:fldCharType="separate"/>
        </w:r>
        <w:r w:rsidR="00D226C8">
          <w:rPr>
            <w:noProof/>
            <w:webHidden/>
          </w:rPr>
          <w:t>138</w:t>
        </w:r>
        <w:r w:rsidR="00D226C8">
          <w:rPr>
            <w:noProof/>
            <w:webHidden/>
          </w:rPr>
          <w:fldChar w:fldCharType="end"/>
        </w:r>
      </w:hyperlink>
    </w:p>
    <w:p w14:paraId="0C822E0C" w14:textId="325DDDD8" w:rsidR="00D226C8" w:rsidRDefault="008C24FE">
      <w:pPr>
        <w:pStyle w:val="TableofFigures"/>
        <w:tabs>
          <w:tab w:val="right" w:leader="dot" w:pos="9350"/>
        </w:tabs>
        <w:rPr>
          <w:rFonts w:eastAsiaTheme="minorEastAsia"/>
          <w:noProof/>
          <w:lang w:val="en-GB" w:eastAsia="en-GB"/>
        </w:rPr>
      </w:pPr>
      <w:hyperlink w:anchor="_Toc123745094" w:history="1">
        <w:r w:rsidR="00D226C8" w:rsidRPr="00253722">
          <w:rPr>
            <w:rStyle w:val="Hyperlink"/>
            <w:noProof/>
          </w:rPr>
          <w:t>Figure 47 Update blood Stock</w:t>
        </w:r>
        <w:r w:rsidR="00D226C8">
          <w:rPr>
            <w:noProof/>
            <w:webHidden/>
          </w:rPr>
          <w:tab/>
        </w:r>
        <w:r w:rsidR="00D226C8">
          <w:rPr>
            <w:noProof/>
            <w:webHidden/>
          </w:rPr>
          <w:fldChar w:fldCharType="begin"/>
        </w:r>
        <w:r w:rsidR="00D226C8">
          <w:rPr>
            <w:noProof/>
            <w:webHidden/>
          </w:rPr>
          <w:instrText xml:space="preserve"> PAGEREF _Toc123745094 \h </w:instrText>
        </w:r>
        <w:r w:rsidR="00D226C8">
          <w:rPr>
            <w:noProof/>
            <w:webHidden/>
          </w:rPr>
        </w:r>
        <w:r w:rsidR="00D226C8">
          <w:rPr>
            <w:noProof/>
            <w:webHidden/>
          </w:rPr>
          <w:fldChar w:fldCharType="separate"/>
        </w:r>
        <w:r w:rsidR="00D226C8">
          <w:rPr>
            <w:noProof/>
            <w:webHidden/>
          </w:rPr>
          <w:t>139</w:t>
        </w:r>
        <w:r w:rsidR="00D226C8">
          <w:rPr>
            <w:noProof/>
            <w:webHidden/>
          </w:rPr>
          <w:fldChar w:fldCharType="end"/>
        </w:r>
      </w:hyperlink>
    </w:p>
    <w:p w14:paraId="792D450B" w14:textId="176B731E" w:rsidR="00D226C8" w:rsidRDefault="008C24FE">
      <w:pPr>
        <w:pStyle w:val="TableofFigures"/>
        <w:tabs>
          <w:tab w:val="right" w:leader="dot" w:pos="9350"/>
        </w:tabs>
        <w:rPr>
          <w:rFonts w:eastAsiaTheme="minorEastAsia"/>
          <w:noProof/>
          <w:lang w:val="en-GB" w:eastAsia="en-GB"/>
        </w:rPr>
      </w:pPr>
      <w:hyperlink w:anchor="_Toc123745095" w:history="1">
        <w:r w:rsidR="00D226C8" w:rsidRPr="00253722">
          <w:rPr>
            <w:rStyle w:val="Hyperlink"/>
            <w:noProof/>
          </w:rPr>
          <w:t>Figure 48 Download weekly Appointment Reports</w:t>
        </w:r>
        <w:r w:rsidR="00D226C8">
          <w:rPr>
            <w:noProof/>
            <w:webHidden/>
          </w:rPr>
          <w:tab/>
        </w:r>
        <w:r w:rsidR="00D226C8">
          <w:rPr>
            <w:noProof/>
            <w:webHidden/>
          </w:rPr>
          <w:fldChar w:fldCharType="begin"/>
        </w:r>
        <w:r w:rsidR="00D226C8">
          <w:rPr>
            <w:noProof/>
            <w:webHidden/>
          </w:rPr>
          <w:instrText xml:space="preserve"> PAGEREF _Toc123745095 \h </w:instrText>
        </w:r>
        <w:r w:rsidR="00D226C8">
          <w:rPr>
            <w:noProof/>
            <w:webHidden/>
          </w:rPr>
        </w:r>
        <w:r w:rsidR="00D226C8">
          <w:rPr>
            <w:noProof/>
            <w:webHidden/>
          </w:rPr>
          <w:fldChar w:fldCharType="separate"/>
        </w:r>
        <w:r w:rsidR="00D226C8">
          <w:rPr>
            <w:noProof/>
            <w:webHidden/>
          </w:rPr>
          <w:t>140</w:t>
        </w:r>
        <w:r w:rsidR="00D226C8">
          <w:rPr>
            <w:noProof/>
            <w:webHidden/>
          </w:rPr>
          <w:fldChar w:fldCharType="end"/>
        </w:r>
      </w:hyperlink>
    </w:p>
    <w:p w14:paraId="58BEAA29" w14:textId="142860F5" w:rsidR="00D226C8" w:rsidRDefault="008C24FE">
      <w:pPr>
        <w:pStyle w:val="TableofFigures"/>
        <w:tabs>
          <w:tab w:val="right" w:leader="dot" w:pos="9350"/>
        </w:tabs>
        <w:rPr>
          <w:rFonts w:eastAsiaTheme="minorEastAsia"/>
          <w:noProof/>
          <w:lang w:val="en-GB" w:eastAsia="en-GB"/>
        </w:rPr>
      </w:pPr>
      <w:hyperlink w:anchor="_Toc123745096" w:history="1">
        <w:r w:rsidR="00D226C8" w:rsidRPr="00253722">
          <w:rPr>
            <w:rStyle w:val="Hyperlink"/>
            <w:noProof/>
          </w:rPr>
          <w:t xml:space="preserve">Figure 49 Manage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_Toc123745096 \h </w:instrText>
        </w:r>
        <w:r w:rsidR="00D226C8">
          <w:rPr>
            <w:noProof/>
            <w:webHidden/>
          </w:rPr>
        </w:r>
        <w:r w:rsidR="00D226C8">
          <w:rPr>
            <w:noProof/>
            <w:webHidden/>
          </w:rPr>
          <w:fldChar w:fldCharType="separate"/>
        </w:r>
        <w:r w:rsidR="00D226C8">
          <w:rPr>
            <w:noProof/>
            <w:webHidden/>
          </w:rPr>
          <w:t>141</w:t>
        </w:r>
        <w:r w:rsidR="00D226C8">
          <w:rPr>
            <w:noProof/>
            <w:webHidden/>
          </w:rPr>
          <w:fldChar w:fldCharType="end"/>
        </w:r>
      </w:hyperlink>
    </w:p>
    <w:p w14:paraId="2592C7C7" w14:textId="136DCD5A" w:rsidR="00D226C8" w:rsidRDefault="008C24FE">
      <w:pPr>
        <w:pStyle w:val="TableofFigures"/>
        <w:tabs>
          <w:tab w:val="right" w:leader="dot" w:pos="9350"/>
        </w:tabs>
        <w:rPr>
          <w:rFonts w:eastAsiaTheme="minorEastAsia"/>
          <w:noProof/>
          <w:lang w:val="en-GB" w:eastAsia="en-GB"/>
        </w:rPr>
      </w:pPr>
      <w:hyperlink w:anchor="_Toc123745097" w:history="1">
        <w:r w:rsidR="00D226C8" w:rsidRPr="00253722">
          <w:rPr>
            <w:rStyle w:val="Hyperlink"/>
            <w:noProof/>
          </w:rPr>
          <w:t xml:space="preserve">Figure 50 Manage NGO or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_Toc123745097 \h </w:instrText>
        </w:r>
        <w:r w:rsidR="00D226C8">
          <w:rPr>
            <w:noProof/>
            <w:webHidden/>
          </w:rPr>
        </w:r>
        <w:r w:rsidR="00D226C8">
          <w:rPr>
            <w:noProof/>
            <w:webHidden/>
          </w:rPr>
          <w:fldChar w:fldCharType="separate"/>
        </w:r>
        <w:r w:rsidR="00D226C8">
          <w:rPr>
            <w:noProof/>
            <w:webHidden/>
          </w:rPr>
          <w:t>142</w:t>
        </w:r>
        <w:r w:rsidR="00D226C8">
          <w:rPr>
            <w:noProof/>
            <w:webHidden/>
          </w:rPr>
          <w:fldChar w:fldCharType="end"/>
        </w:r>
      </w:hyperlink>
    </w:p>
    <w:p w14:paraId="0B06F1D1" w14:textId="2DC2364C" w:rsidR="00D226C8" w:rsidRDefault="008C24FE">
      <w:pPr>
        <w:pStyle w:val="TableofFigures"/>
        <w:tabs>
          <w:tab w:val="right" w:leader="dot" w:pos="9350"/>
        </w:tabs>
        <w:rPr>
          <w:rFonts w:eastAsiaTheme="minorEastAsia"/>
          <w:noProof/>
          <w:lang w:val="en-GB" w:eastAsia="en-GB"/>
        </w:rPr>
      </w:pPr>
      <w:hyperlink w:anchor="_Toc123745098" w:history="1">
        <w:r w:rsidR="00D226C8" w:rsidRPr="00253722">
          <w:rPr>
            <w:rStyle w:val="Hyperlink"/>
            <w:noProof/>
          </w:rPr>
          <w:t>Figure 51 Add News</w:t>
        </w:r>
        <w:r w:rsidR="00D226C8">
          <w:rPr>
            <w:noProof/>
            <w:webHidden/>
          </w:rPr>
          <w:tab/>
        </w:r>
        <w:r w:rsidR="00D226C8">
          <w:rPr>
            <w:noProof/>
            <w:webHidden/>
          </w:rPr>
          <w:fldChar w:fldCharType="begin"/>
        </w:r>
        <w:r w:rsidR="00D226C8">
          <w:rPr>
            <w:noProof/>
            <w:webHidden/>
          </w:rPr>
          <w:instrText xml:space="preserve"> PAGEREF _Toc123745098 \h </w:instrText>
        </w:r>
        <w:r w:rsidR="00D226C8">
          <w:rPr>
            <w:noProof/>
            <w:webHidden/>
          </w:rPr>
        </w:r>
        <w:r w:rsidR="00D226C8">
          <w:rPr>
            <w:noProof/>
            <w:webHidden/>
          </w:rPr>
          <w:fldChar w:fldCharType="separate"/>
        </w:r>
        <w:r w:rsidR="00D226C8">
          <w:rPr>
            <w:noProof/>
            <w:webHidden/>
          </w:rPr>
          <w:t>143</w:t>
        </w:r>
        <w:r w:rsidR="00D226C8">
          <w:rPr>
            <w:noProof/>
            <w:webHidden/>
          </w:rPr>
          <w:fldChar w:fldCharType="end"/>
        </w:r>
      </w:hyperlink>
    </w:p>
    <w:p w14:paraId="24778E35" w14:textId="6E9BD895" w:rsidR="00D226C8" w:rsidRDefault="008C24FE">
      <w:pPr>
        <w:pStyle w:val="TableofFigures"/>
        <w:tabs>
          <w:tab w:val="right" w:leader="dot" w:pos="9350"/>
        </w:tabs>
        <w:rPr>
          <w:rFonts w:eastAsiaTheme="minorEastAsia"/>
          <w:noProof/>
          <w:lang w:val="en-GB" w:eastAsia="en-GB"/>
        </w:rPr>
      </w:pPr>
      <w:hyperlink w:anchor="_Toc123745099" w:history="1">
        <w:r w:rsidR="00D226C8" w:rsidRPr="00253722">
          <w:rPr>
            <w:rStyle w:val="Hyperlink"/>
            <w:noProof/>
          </w:rPr>
          <w:t>Figure 52 Manage Job Post Activity Diagram</w:t>
        </w:r>
        <w:r w:rsidR="00D226C8">
          <w:rPr>
            <w:noProof/>
            <w:webHidden/>
          </w:rPr>
          <w:tab/>
        </w:r>
        <w:r w:rsidR="00D226C8">
          <w:rPr>
            <w:noProof/>
            <w:webHidden/>
          </w:rPr>
          <w:fldChar w:fldCharType="begin"/>
        </w:r>
        <w:r w:rsidR="00D226C8">
          <w:rPr>
            <w:noProof/>
            <w:webHidden/>
          </w:rPr>
          <w:instrText xml:space="preserve"> PAGEREF _Toc123745099 \h </w:instrText>
        </w:r>
        <w:r w:rsidR="00D226C8">
          <w:rPr>
            <w:noProof/>
            <w:webHidden/>
          </w:rPr>
        </w:r>
        <w:r w:rsidR="00D226C8">
          <w:rPr>
            <w:noProof/>
            <w:webHidden/>
          </w:rPr>
          <w:fldChar w:fldCharType="separate"/>
        </w:r>
        <w:r w:rsidR="00D226C8">
          <w:rPr>
            <w:noProof/>
            <w:webHidden/>
          </w:rPr>
          <w:t>144</w:t>
        </w:r>
        <w:r w:rsidR="00D226C8">
          <w:rPr>
            <w:noProof/>
            <w:webHidden/>
          </w:rPr>
          <w:fldChar w:fldCharType="end"/>
        </w:r>
      </w:hyperlink>
    </w:p>
    <w:p w14:paraId="19975256" w14:textId="6C9FD5CC" w:rsidR="00D226C8" w:rsidRDefault="008C24FE">
      <w:pPr>
        <w:pStyle w:val="TableofFigures"/>
        <w:tabs>
          <w:tab w:val="right" w:leader="dot" w:pos="9350"/>
        </w:tabs>
        <w:rPr>
          <w:rFonts w:eastAsiaTheme="minorEastAsia"/>
          <w:noProof/>
          <w:lang w:val="en-GB" w:eastAsia="en-GB"/>
        </w:rPr>
      </w:pPr>
      <w:hyperlink w:anchor="_Toc123745100" w:history="1">
        <w:r w:rsidR="00D226C8" w:rsidRPr="00253722">
          <w:rPr>
            <w:rStyle w:val="Hyperlink"/>
            <w:noProof/>
          </w:rPr>
          <w:t>Figure 53 Manage Campaign Activity Diagram</w:t>
        </w:r>
        <w:r w:rsidR="00D226C8">
          <w:rPr>
            <w:noProof/>
            <w:webHidden/>
          </w:rPr>
          <w:tab/>
        </w:r>
        <w:r w:rsidR="00D226C8">
          <w:rPr>
            <w:noProof/>
            <w:webHidden/>
          </w:rPr>
          <w:fldChar w:fldCharType="begin"/>
        </w:r>
        <w:r w:rsidR="00D226C8">
          <w:rPr>
            <w:noProof/>
            <w:webHidden/>
          </w:rPr>
          <w:instrText xml:space="preserve"> PAGEREF _Toc123745100 \h </w:instrText>
        </w:r>
        <w:r w:rsidR="00D226C8">
          <w:rPr>
            <w:noProof/>
            <w:webHidden/>
          </w:rPr>
        </w:r>
        <w:r w:rsidR="00D226C8">
          <w:rPr>
            <w:noProof/>
            <w:webHidden/>
          </w:rPr>
          <w:fldChar w:fldCharType="separate"/>
        </w:r>
        <w:r w:rsidR="00D226C8">
          <w:rPr>
            <w:noProof/>
            <w:webHidden/>
          </w:rPr>
          <w:t>145</w:t>
        </w:r>
        <w:r w:rsidR="00D226C8">
          <w:rPr>
            <w:noProof/>
            <w:webHidden/>
          </w:rPr>
          <w:fldChar w:fldCharType="end"/>
        </w:r>
      </w:hyperlink>
    </w:p>
    <w:p w14:paraId="5D3E60DE" w14:textId="6862E123" w:rsidR="00D226C8" w:rsidRDefault="008C24FE">
      <w:pPr>
        <w:pStyle w:val="TableofFigures"/>
        <w:tabs>
          <w:tab w:val="right" w:leader="dot" w:pos="9350"/>
        </w:tabs>
        <w:rPr>
          <w:rFonts w:eastAsiaTheme="minorEastAsia"/>
          <w:noProof/>
          <w:lang w:val="en-GB" w:eastAsia="en-GB"/>
        </w:rPr>
      </w:pPr>
      <w:hyperlink w:anchor="_Toc123745101" w:history="1">
        <w:r w:rsidR="00D226C8" w:rsidRPr="00253722">
          <w:rPr>
            <w:rStyle w:val="Hyperlink"/>
            <w:noProof/>
          </w:rPr>
          <w:t>Figure 54 Manage Financial Donation Activity Diagram</w:t>
        </w:r>
        <w:r w:rsidR="00D226C8">
          <w:rPr>
            <w:noProof/>
            <w:webHidden/>
          </w:rPr>
          <w:tab/>
        </w:r>
        <w:r w:rsidR="00D226C8">
          <w:rPr>
            <w:noProof/>
            <w:webHidden/>
          </w:rPr>
          <w:fldChar w:fldCharType="begin"/>
        </w:r>
        <w:r w:rsidR="00D226C8">
          <w:rPr>
            <w:noProof/>
            <w:webHidden/>
          </w:rPr>
          <w:instrText xml:space="preserve"> PAGEREF _Toc123745101 \h </w:instrText>
        </w:r>
        <w:r w:rsidR="00D226C8">
          <w:rPr>
            <w:noProof/>
            <w:webHidden/>
          </w:rPr>
        </w:r>
        <w:r w:rsidR="00D226C8">
          <w:rPr>
            <w:noProof/>
            <w:webHidden/>
          </w:rPr>
          <w:fldChar w:fldCharType="separate"/>
        </w:r>
        <w:r w:rsidR="00D226C8">
          <w:rPr>
            <w:noProof/>
            <w:webHidden/>
          </w:rPr>
          <w:t>146</w:t>
        </w:r>
        <w:r w:rsidR="00D226C8">
          <w:rPr>
            <w:noProof/>
            <w:webHidden/>
          </w:rPr>
          <w:fldChar w:fldCharType="end"/>
        </w:r>
      </w:hyperlink>
    </w:p>
    <w:p w14:paraId="3D170442" w14:textId="197038D2" w:rsidR="00D226C8" w:rsidRDefault="008C24FE">
      <w:pPr>
        <w:pStyle w:val="TableofFigures"/>
        <w:tabs>
          <w:tab w:val="right" w:leader="dot" w:pos="9350"/>
        </w:tabs>
        <w:rPr>
          <w:rFonts w:eastAsiaTheme="minorEastAsia"/>
          <w:noProof/>
          <w:lang w:val="en-GB" w:eastAsia="en-GB"/>
        </w:rPr>
      </w:pPr>
      <w:hyperlink w:anchor="_Toc123745102" w:history="1">
        <w:r w:rsidR="00D226C8" w:rsidRPr="00253722">
          <w:rPr>
            <w:rStyle w:val="Hyperlink"/>
            <w:noProof/>
          </w:rPr>
          <w:t>Figure 55 Manage Donor List Activity Diagram</w:t>
        </w:r>
        <w:r w:rsidR="00D226C8">
          <w:rPr>
            <w:noProof/>
            <w:webHidden/>
          </w:rPr>
          <w:tab/>
        </w:r>
        <w:r w:rsidR="00D226C8">
          <w:rPr>
            <w:noProof/>
            <w:webHidden/>
          </w:rPr>
          <w:fldChar w:fldCharType="begin"/>
        </w:r>
        <w:r w:rsidR="00D226C8">
          <w:rPr>
            <w:noProof/>
            <w:webHidden/>
          </w:rPr>
          <w:instrText xml:space="preserve"> PAGEREF _Toc123745102 \h </w:instrText>
        </w:r>
        <w:r w:rsidR="00D226C8">
          <w:rPr>
            <w:noProof/>
            <w:webHidden/>
          </w:rPr>
        </w:r>
        <w:r w:rsidR="00D226C8">
          <w:rPr>
            <w:noProof/>
            <w:webHidden/>
          </w:rPr>
          <w:fldChar w:fldCharType="separate"/>
        </w:r>
        <w:r w:rsidR="00D226C8">
          <w:rPr>
            <w:noProof/>
            <w:webHidden/>
          </w:rPr>
          <w:t>147</w:t>
        </w:r>
        <w:r w:rsidR="00D226C8">
          <w:rPr>
            <w:noProof/>
            <w:webHidden/>
          </w:rPr>
          <w:fldChar w:fldCharType="end"/>
        </w:r>
      </w:hyperlink>
    </w:p>
    <w:p w14:paraId="370B2920" w14:textId="34798C6E" w:rsidR="00D226C8" w:rsidRDefault="008C24FE">
      <w:pPr>
        <w:pStyle w:val="TableofFigures"/>
        <w:tabs>
          <w:tab w:val="right" w:leader="dot" w:pos="9350"/>
        </w:tabs>
        <w:rPr>
          <w:rFonts w:eastAsiaTheme="minorEastAsia"/>
          <w:noProof/>
          <w:lang w:val="en-GB" w:eastAsia="en-GB"/>
        </w:rPr>
      </w:pPr>
      <w:hyperlink w:anchor="_Toc123745103" w:history="1">
        <w:r w:rsidR="00D226C8" w:rsidRPr="00253722">
          <w:rPr>
            <w:rStyle w:val="Hyperlink"/>
            <w:noProof/>
          </w:rPr>
          <w:t>Figure 56 Manage Advertisement Activity Diagram</w:t>
        </w:r>
        <w:r w:rsidR="00D226C8">
          <w:rPr>
            <w:noProof/>
            <w:webHidden/>
          </w:rPr>
          <w:tab/>
        </w:r>
        <w:r w:rsidR="00D226C8">
          <w:rPr>
            <w:noProof/>
            <w:webHidden/>
          </w:rPr>
          <w:fldChar w:fldCharType="begin"/>
        </w:r>
        <w:r w:rsidR="00D226C8">
          <w:rPr>
            <w:noProof/>
            <w:webHidden/>
          </w:rPr>
          <w:instrText xml:space="preserve"> PAGEREF _Toc123745103 \h </w:instrText>
        </w:r>
        <w:r w:rsidR="00D226C8">
          <w:rPr>
            <w:noProof/>
            <w:webHidden/>
          </w:rPr>
        </w:r>
        <w:r w:rsidR="00D226C8">
          <w:rPr>
            <w:noProof/>
            <w:webHidden/>
          </w:rPr>
          <w:fldChar w:fldCharType="separate"/>
        </w:r>
        <w:r w:rsidR="00D226C8">
          <w:rPr>
            <w:noProof/>
            <w:webHidden/>
          </w:rPr>
          <w:t>148</w:t>
        </w:r>
        <w:r w:rsidR="00D226C8">
          <w:rPr>
            <w:noProof/>
            <w:webHidden/>
          </w:rPr>
          <w:fldChar w:fldCharType="end"/>
        </w:r>
      </w:hyperlink>
    </w:p>
    <w:p w14:paraId="42357F9A" w14:textId="25FB0860" w:rsidR="00D226C8" w:rsidRDefault="008C24FE">
      <w:pPr>
        <w:pStyle w:val="TableofFigures"/>
        <w:tabs>
          <w:tab w:val="right" w:leader="dot" w:pos="9350"/>
        </w:tabs>
        <w:rPr>
          <w:rFonts w:eastAsiaTheme="minorEastAsia"/>
          <w:noProof/>
          <w:lang w:val="en-GB" w:eastAsia="en-GB"/>
        </w:rPr>
      </w:pPr>
      <w:hyperlink w:anchor="_Toc123745104" w:history="1">
        <w:r w:rsidR="00D226C8" w:rsidRPr="00253722">
          <w:rPr>
            <w:rStyle w:val="Hyperlink"/>
            <w:noProof/>
          </w:rPr>
          <w:t>Figure 57 Handling blood Request Activity Diagram</w:t>
        </w:r>
        <w:r w:rsidR="00D226C8">
          <w:rPr>
            <w:noProof/>
            <w:webHidden/>
          </w:rPr>
          <w:tab/>
        </w:r>
        <w:r w:rsidR="00D226C8">
          <w:rPr>
            <w:noProof/>
            <w:webHidden/>
          </w:rPr>
          <w:fldChar w:fldCharType="begin"/>
        </w:r>
        <w:r w:rsidR="00D226C8">
          <w:rPr>
            <w:noProof/>
            <w:webHidden/>
          </w:rPr>
          <w:instrText xml:space="preserve"> PAGEREF _Toc123745104 \h </w:instrText>
        </w:r>
        <w:r w:rsidR="00D226C8">
          <w:rPr>
            <w:noProof/>
            <w:webHidden/>
          </w:rPr>
        </w:r>
        <w:r w:rsidR="00D226C8">
          <w:rPr>
            <w:noProof/>
            <w:webHidden/>
          </w:rPr>
          <w:fldChar w:fldCharType="separate"/>
        </w:r>
        <w:r w:rsidR="00D226C8">
          <w:rPr>
            <w:noProof/>
            <w:webHidden/>
          </w:rPr>
          <w:t>149</w:t>
        </w:r>
        <w:r w:rsidR="00D226C8">
          <w:rPr>
            <w:noProof/>
            <w:webHidden/>
          </w:rPr>
          <w:fldChar w:fldCharType="end"/>
        </w:r>
      </w:hyperlink>
    </w:p>
    <w:p w14:paraId="196CFBA8" w14:textId="241A6105" w:rsidR="00D226C8" w:rsidRDefault="008C24FE">
      <w:pPr>
        <w:pStyle w:val="TableofFigures"/>
        <w:tabs>
          <w:tab w:val="right" w:leader="dot" w:pos="9350"/>
        </w:tabs>
        <w:rPr>
          <w:rFonts w:eastAsiaTheme="minorEastAsia"/>
          <w:noProof/>
          <w:lang w:val="en-GB" w:eastAsia="en-GB"/>
        </w:rPr>
      </w:pPr>
      <w:hyperlink w:anchor="_Toc123745105" w:history="1">
        <w:r w:rsidR="00D226C8" w:rsidRPr="00253722">
          <w:rPr>
            <w:rStyle w:val="Hyperlink"/>
            <w:noProof/>
          </w:rPr>
          <w:t>Figure 58 Managing User’s Personal Information</w:t>
        </w:r>
        <w:r w:rsidR="00D226C8">
          <w:rPr>
            <w:noProof/>
            <w:webHidden/>
          </w:rPr>
          <w:tab/>
        </w:r>
        <w:r w:rsidR="00D226C8">
          <w:rPr>
            <w:noProof/>
            <w:webHidden/>
          </w:rPr>
          <w:fldChar w:fldCharType="begin"/>
        </w:r>
        <w:r w:rsidR="00D226C8">
          <w:rPr>
            <w:noProof/>
            <w:webHidden/>
          </w:rPr>
          <w:instrText xml:space="preserve"> PAGEREF _Toc123745105 \h </w:instrText>
        </w:r>
        <w:r w:rsidR="00D226C8">
          <w:rPr>
            <w:noProof/>
            <w:webHidden/>
          </w:rPr>
        </w:r>
        <w:r w:rsidR="00D226C8">
          <w:rPr>
            <w:noProof/>
            <w:webHidden/>
          </w:rPr>
          <w:fldChar w:fldCharType="separate"/>
        </w:r>
        <w:r w:rsidR="00D226C8">
          <w:rPr>
            <w:noProof/>
            <w:webHidden/>
          </w:rPr>
          <w:t>150</w:t>
        </w:r>
        <w:r w:rsidR="00D226C8">
          <w:rPr>
            <w:noProof/>
            <w:webHidden/>
          </w:rPr>
          <w:fldChar w:fldCharType="end"/>
        </w:r>
      </w:hyperlink>
    </w:p>
    <w:p w14:paraId="04FF252A" w14:textId="12D4F500" w:rsidR="00D226C8" w:rsidRDefault="008C24FE">
      <w:pPr>
        <w:pStyle w:val="TableofFigures"/>
        <w:tabs>
          <w:tab w:val="right" w:leader="dot" w:pos="9350"/>
        </w:tabs>
        <w:rPr>
          <w:rFonts w:eastAsiaTheme="minorEastAsia"/>
          <w:noProof/>
          <w:lang w:val="en-GB" w:eastAsia="en-GB"/>
        </w:rPr>
      </w:pPr>
      <w:hyperlink w:anchor="_Toc123745106" w:history="1">
        <w:r w:rsidR="00D226C8" w:rsidRPr="00253722">
          <w:rPr>
            <w:rStyle w:val="Hyperlink"/>
            <w:noProof/>
          </w:rPr>
          <w:t>Figure 59 Manage Sponsors</w:t>
        </w:r>
        <w:r w:rsidR="00D226C8">
          <w:rPr>
            <w:noProof/>
            <w:webHidden/>
          </w:rPr>
          <w:tab/>
        </w:r>
        <w:r w:rsidR="00D226C8">
          <w:rPr>
            <w:noProof/>
            <w:webHidden/>
          </w:rPr>
          <w:fldChar w:fldCharType="begin"/>
        </w:r>
        <w:r w:rsidR="00D226C8">
          <w:rPr>
            <w:noProof/>
            <w:webHidden/>
          </w:rPr>
          <w:instrText xml:space="preserve"> PAGEREF _Toc123745106 \h </w:instrText>
        </w:r>
        <w:r w:rsidR="00D226C8">
          <w:rPr>
            <w:noProof/>
            <w:webHidden/>
          </w:rPr>
        </w:r>
        <w:r w:rsidR="00D226C8">
          <w:rPr>
            <w:noProof/>
            <w:webHidden/>
          </w:rPr>
          <w:fldChar w:fldCharType="separate"/>
        </w:r>
        <w:r w:rsidR="00D226C8">
          <w:rPr>
            <w:noProof/>
            <w:webHidden/>
          </w:rPr>
          <w:t>151</w:t>
        </w:r>
        <w:r w:rsidR="00D226C8">
          <w:rPr>
            <w:noProof/>
            <w:webHidden/>
          </w:rPr>
          <w:fldChar w:fldCharType="end"/>
        </w:r>
      </w:hyperlink>
    </w:p>
    <w:p w14:paraId="4B417A86" w14:textId="4B7FB94C" w:rsidR="00D226C8" w:rsidRDefault="008C24FE">
      <w:pPr>
        <w:pStyle w:val="TableofFigures"/>
        <w:tabs>
          <w:tab w:val="right" w:leader="dot" w:pos="9350"/>
        </w:tabs>
        <w:rPr>
          <w:rFonts w:eastAsiaTheme="minorEastAsia"/>
          <w:noProof/>
          <w:lang w:val="en-GB" w:eastAsia="en-GB"/>
        </w:rPr>
      </w:pPr>
      <w:hyperlink w:anchor="_Toc123745107" w:history="1">
        <w:r w:rsidR="00D226C8" w:rsidRPr="00253722">
          <w:rPr>
            <w:rStyle w:val="Hyperlink"/>
            <w:noProof/>
          </w:rPr>
          <w:t>Figure 60 Manage Frequently Asked Questions</w:t>
        </w:r>
        <w:r w:rsidR="00D226C8">
          <w:rPr>
            <w:noProof/>
            <w:webHidden/>
          </w:rPr>
          <w:tab/>
        </w:r>
        <w:r w:rsidR="00D226C8">
          <w:rPr>
            <w:noProof/>
            <w:webHidden/>
          </w:rPr>
          <w:fldChar w:fldCharType="begin"/>
        </w:r>
        <w:r w:rsidR="00D226C8">
          <w:rPr>
            <w:noProof/>
            <w:webHidden/>
          </w:rPr>
          <w:instrText xml:space="preserve"> PAGEREF _Toc123745107 \h </w:instrText>
        </w:r>
        <w:r w:rsidR="00D226C8">
          <w:rPr>
            <w:noProof/>
            <w:webHidden/>
          </w:rPr>
        </w:r>
        <w:r w:rsidR="00D226C8">
          <w:rPr>
            <w:noProof/>
            <w:webHidden/>
          </w:rPr>
          <w:fldChar w:fldCharType="separate"/>
        </w:r>
        <w:r w:rsidR="00D226C8">
          <w:rPr>
            <w:noProof/>
            <w:webHidden/>
          </w:rPr>
          <w:t>152</w:t>
        </w:r>
        <w:r w:rsidR="00D226C8">
          <w:rPr>
            <w:noProof/>
            <w:webHidden/>
          </w:rPr>
          <w:fldChar w:fldCharType="end"/>
        </w:r>
      </w:hyperlink>
    </w:p>
    <w:p w14:paraId="2A063E59" w14:textId="3535593C" w:rsidR="00D226C8" w:rsidRDefault="008C24FE">
      <w:pPr>
        <w:pStyle w:val="TableofFigures"/>
        <w:tabs>
          <w:tab w:val="right" w:leader="dot" w:pos="9350"/>
        </w:tabs>
        <w:rPr>
          <w:rFonts w:eastAsiaTheme="minorEastAsia"/>
          <w:noProof/>
          <w:lang w:val="en-GB" w:eastAsia="en-GB"/>
        </w:rPr>
      </w:pPr>
      <w:hyperlink w:anchor="_Toc123745108" w:history="1">
        <w:r w:rsidR="00D226C8" w:rsidRPr="00253722">
          <w:rPr>
            <w:rStyle w:val="Hyperlink"/>
            <w:noProof/>
          </w:rPr>
          <w:t>Figure 61 Managing Enquiries</w:t>
        </w:r>
        <w:r w:rsidR="00D226C8">
          <w:rPr>
            <w:noProof/>
            <w:webHidden/>
          </w:rPr>
          <w:tab/>
        </w:r>
        <w:r w:rsidR="00D226C8">
          <w:rPr>
            <w:noProof/>
            <w:webHidden/>
          </w:rPr>
          <w:fldChar w:fldCharType="begin"/>
        </w:r>
        <w:r w:rsidR="00D226C8">
          <w:rPr>
            <w:noProof/>
            <w:webHidden/>
          </w:rPr>
          <w:instrText xml:space="preserve"> PAGEREF _Toc123745108 \h </w:instrText>
        </w:r>
        <w:r w:rsidR="00D226C8">
          <w:rPr>
            <w:noProof/>
            <w:webHidden/>
          </w:rPr>
        </w:r>
        <w:r w:rsidR="00D226C8">
          <w:rPr>
            <w:noProof/>
            <w:webHidden/>
          </w:rPr>
          <w:fldChar w:fldCharType="separate"/>
        </w:r>
        <w:r w:rsidR="00D226C8">
          <w:rPr>
            <w:noProof/>
            <w:webHidden/>
          </w:rPr>
          <w:t>153</w:t>
        </w:r>
        <w:r w:rsidR="00D226C8">
          <w:rPr>
            <w:noProof/>
            <w:webHidden/>
          </w:rPr>
          <w:fldChar w:fldCharType="end"/>
        </w:r>
      </w:hyperlink>
    </w:p>
    <w:p w14:paraId="4C92A3BD" w14:textId="217B909C" w:rsidR="00D226C8" w:rsidRDefault="008C24FE">
      <w:pPr>
        <w:pStyle w:val="TableofFigures"/>
        <w:tabs>
          <w:tab w:val="right" w:leader="dot" w:pos="9350"/>
        </w:tabs>
        <w:rPr>
          <w:rFonts w:eastAsiaTheme="minorEastAsia"/>
          <w:noProof/>
          <w:lang w:val="en-GB" w:eastAsia="en-GB"/>
        </w:rPr>
      </w:pPr>
      <w:hyperlink w:anchor="_Toc123745109" w:history="1">
        <w:r w:rsidR="00D226C8" w:rsidRPr="00253722">
          <w:rPr>
            <w:rStyle w:val="Hyperlink"/>
            <w:noProof/>
          </w:rPr>
          <w:t>Figure 62 Manage Advertisement Activity Diagram</w:t>
        </w:r>
        <w:r w:rsidR="00D226C8">
          <w:rPr>
            <w:noProof/>
            <w:webHidden/>
          </w:rPr>
          <w:tab/>
        </w:r>
        <w:r w:rsidR="00D226C8">
          <w:rPr>
            <w:noProof/>
            <w:webHidden/>
          </w:rPr>
          <w:fldChar w:fldCharType="begin"/>
        </w:r>
        <w:r w:rsidR="00D226C8">
          <w:rPr>
            <w:noProof/>
            <w:webHidden/>
          </w:rPr>
          <w:instrText xml:space="preserve"> PAGEREF _Toc123745109 \h </w:instrText>
        </w:r>
        <w:r w:rsidR="00D226C8">
          <w:rPr>
            <w:noProof/>
            <w:webHidden/>
          </w:rPr>
        </w:r>
        <w:r w:rsidR="00D226C8">
          <w:rPr>
            <w:noProof/>
            <w:webHidden/>
          </w:rPr>
          <w:fldChar w:fldCharType="separate"/>
        </w:r>
        <w:r w:rsidR="00D226C8">
          <w:rPr>
            <w:noProof/>
            <w:webHidden/>
          </w:rPr>
          <w:t>154</w:t>
        </w:r>
        <w:r w:rsidR="00D226C8">
          <w:rPr>
            <w:noProof/>
            <w:webHidden/>
          </w:rPr>
          <w:fldChar w:fldCharType="end"/>
        </w:r>
      </w:hyperlink>
    </w:p>
    <w:p w14:paraId="30A06779" w14:textId="0BBC44C7" w:rsidR="00D226C8" w:rsidRDefault="008C24FE">
      <w:pPr>
        <w:pStyle w:val="TableofFigures"/>
        <w:tabs>
          <w:tab w:val="right" w:leader="dot" w:pos="9350"/>
        </w:tabs>
        <w:rPr>
          <w:rFonts w:eastAsiaTheme="minorEastAsia"/>
          <w:noProof/>
          <w:lang w:val="en-GB" w:eastAsia="en-GB"/>
        </w:rPr>
      </w:pPr>
      <w:hyperlink w:anchor="_Toc123745110" w:history="1">
        <w:r w:rsidR="00D226C8" w:rsidRPr="00253722">
          <w:rPr>
            <w:rStyle w:val="Hyperlink"/>
            <w:noProof/>
          </w:rPr>
          <w:t>Figure 63 Registration Sequence Diagram</w:t>
        </w:r>
        <w:r w:rsidR="00D226C8">
          <w:rPr>
            <w:noProof/>
            <w:webHidden/>
          </w:rPr>
          <w:tab/>
        </w:r>
        <w:r w:rsidR="00D226C8">
          <w:rPr>
            <w:noProof/>
            <w:webHidden/>
          </w:rPr>
          <w:fldChar w:fldCharType="begin"/>
        </w:r>
        <w:r w:rsidR="00D226C8">
          <w:rPr>
            <w:noProof/>
            <w:webHidden/>
          </w:rPr>
          <w:instrText xml:space="preserve"> PAGEREF _Toc123745110 \h </w:instrText>
        </w:r>
        <w:r w:rsidR="00D226C8">
          <w:rPr>
            <w:noProof/>
            <w:webHidden/>
          </w:rPr>
        </w:r>
        <w:r w:rsidR="00D226C8">
          <w:rPr>
            <w:noProof/>
            <w:webHidden/>
          </w:rPr>
          <w:fldChar w:fldCharType="separate"/>
        </w:r>
        <w:r w:rsidR="00D226C8">
          <w:rPr>
            <w:noProof/>
            <w:webHidden/>
          </w:rPr>
          <w:t>155</w:t>
        </w:r>
        <w:r w:rsidR="00D226C8">
          <w:rPr>
            <w:noProof/>
            <w:webHidden/>
          </w:rPr>
          <w:fldChar w:fldCharType="end"/>
        </w:r>
      </w:hyperlink>
    </w:p>
    <w:p w14:paraId="14AE5052" w14:textId="1471213C" w:rsidR="00D226C8" w:rsidRDefault="008C24FE">
      <w:pPr>
        <w:pStyle w:val="TableofFigures"/>
        <w:tabs>
          <w:tab w:val="right" w:leader="dot" w:pos="9350"/>
        </w:tabs>
        <w:rPr>
          <w:rFonts w:eastAsiaTheme="minorEastAsia"/>
          <w:noProof/>
          <w:lang w:val="en-GB" w:eastAsia="en-GB"/>
        </w:rPr>
      </w:pPr>
      <w:hyperlink w:anchor="_Toc123745111" w:history="1">
        <w:r w:rsidR="00D226C8" w:rsidRPr="00253722">
          <w:rPr>
            <w:rStyle w:val="Hyperlink"/>
            <w:noProof/>
          </w:rPr>
          <w:t>Figure 64 Make the Request for Blood Sequence Diagram</w:t>
        </w:r>
        <w:r w:rsidR="00D226C8">
          <w:rPr>
            <w:noProof/>
            <w:webHidden/>
          </w:rPr>
          <w:tab/>
        </w:r>
        <w:r w:rsidR="00D226C8">
          <w:rPr>
            <w:noProof/>
            <w:webHidden/>
          </w:rPr>
          <w:fldChar w:fldCharType="begin"/>
        </w:r>
        <w:r w:rsidR="00D226C8">
          <w:rPr>
            <w:noProof/>
            <w:webHidden/>
          </w:rPr>
          <w:instrText xml:space="preserve"> PAGEREF _Toc123745111 \h </w:instrText>
        </w:r>
        <w:r w:rsidR="00D226C8">
          <w:rPr>
            <w:noProof/>
            <w:webHidden/>
          </w:rPr>
        </w:r>
        <w:r w:rsidR="00D226C8">
          <w:rPr>
            <w:noProof/>
            <w:webHidden/>
          </w:rPr>
          <w:fldChar w:fldCharType="separate"/>
        </w:r>
        <w:r w:rsidR="00D226C8">
          <w:rPr>
            <w:noProof/>
            <w:webHidden/>
          </w:rPr>
          <w:t>156</w:t>
        </w:r>
        <w:r w:rsidR="00D226C8">
          <w:rPr>
            <w:noProof/>
            <w:webHidden/>
          </w:rPr>
          <w:fldChar w:fldCharType="end"/>
        </w:r>
      </w:hyperlink>
    </w:p>
    <w:p w14:paraId="7E4C1893" w14:textId="162FABA9" w:rsidR="00D226C8" w:rsidRDefault="008C24FE">
      <w:pPr>
        <w:pStyle w:val="TableofFigures"/>
        <w:tabs>
          <w:tab w:val="right" w:leader="dot" w:pos="9350"/>
        </w:tabs>
        <w:rPr>
          <w:rFonts w:eastAsiaTheme="minorEastAsia"/>
          <w:noProof/>
          <w:lang w:val="en-GB" w:eastAsia="en-GB"/>
        </w:rPr>
      </w:pPr>
      <w:hyperlink w:anchor="_Toc123745112" w:history="1">
        <w:r w:rsidR="00D226C8" w:rsidRPr="00253722">
          <w:rPr>
            <w:rStyle w:val="Hyperlink"/>
            <w:noProof/>
          </w:rPr>
          <w:t>Figure 65 Donate Blood Sequence Diagram</w:t>
        </w:r>
        <w:r w:rsidR="00D226C8">
          <w:rPr>
            <w:noProof/>
            <w:webHidden/>
          </w:rPr>
          <w:tab/>
        </w:r>
        <w:r w:rsidR="00D226C8">
          <w:rPr>
            <w:noProof/>
            <w:webHidden/>
          </w:rPr>
          <w:fldChar w:fldCharType="begin"/>
        </w:r>
        <w:r w:rsidR="00D226C8">
          <w:rPr>
            <w:noProof/>
            <w:webHidden/>
          </w:rPr>
          <w:instrText xml:space="preserve"> PAGEREF _Toc123745112 \h </w:instrText>
        </w:r>
        <w:r w:rsidR="00D226C8">
          <w:rPr>
            <w:noProof/>
            <w:webHidden/>
          </w:rPr>
        </w:r>
        <w:r w:rsidR="00D226C8">
          <w:rPr>
            <w:noProof/>
            <w:webHidden/>
          </w:rPr>
          <w:fldChar w:fldCharType="separate"/>
        </w:r>
        <w:r w:rsidR="00D226C8">
          <w:rPr>
            <w:noProof/>
            <w:webHidden/>
          </w:rPr>
          <w:t>157</w:t>
        </w:r>
        <w:r w:rsidR="00D226C8">
          <w:rPr>
            <w:noProof/>
            <w:webHidden/>
          </w:rPr>
          <w:fldChar w:fldCharType="end"/>
        </w:r>
      </w:hyperlink>
    </w:p>
    <w:p w14:paraId="4857C7D9" w14:textId="3C8ED25A" w:rsidR="00D226C8" w:rsidRDefault="008C24FE">
      <w:pPr>
        <w:pStyle w:val="TableofFigures"/>
        <w:tabs>
          <w:tab w:val="right" w:leader="dot" w:pos="9350"/>
        </w:tabs>
        <w:rPr>
          <w:rFonts w:eastAsiaTheme="minorEastAsia"/>
          <w:noProof/>
          <w:lang w:val="en-GB" w:eastAsia="en-GB"/>
        </w:rPr>
      </w:pPr>
      <w:hyperlink w:anchor="_Toc123745113" w:history="1">
        <w:r w:rsidR="00D226C8" w:rsidRPr="00253722">
          <w:rPr>
            <w:rStyle w:val="Hyperlink"/>
            <w:noProof/>
          </w:rPr>
          <w:t>Figure 66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_Toc123745113 \h </w:instrText>
        </w:r>
        <w:r w:rsidR="00D226C8">
          <w:rPr>
            <w:noProof/>
            <w:webHidden/>
          </w:rPr>
        </w:r>
        <w:r w:rsidR="00D226C8">
          <w:rPr>
            <w:noProof/>
            <w:webHidden/>
          </w:rPr>
          <w:fldChar w:fldCharType="separate"/>
        </w:r>
        <w:r w:rsidR="00D226C8">
          <w:rPr>
            <w:noProof/>
            <w:webHidden/>
          </w:rPr>
          <w:t>158</w:t>
        </w:r>
        <w:r w:rsidR="00D226C8">
          <w:rPr>
            <w:noProof/>
            <w:webHidden/>
          </w:rPr>
          <w:fldChar w:fldCharType="end"/>
        </w:r>
      </w:hyperlink>
    </w:p>
    <w:p w14:paraId="6A9AA0D4" w14:textId="1BF806A4" w:rsidR="00D226C8" w:rsidRDefault="008C24FE">
      <w:pPr>
        <w:pStyle w:val="TableofFigures"/>
        <w:tabs>
          <w:tab w:val="right" w:leader="dot" w:pos="9350"/>
        </w:tabs>
        <w:rPr>
          <w:rFonts w:eastAsiaTheme="minorEastAsia"/>
          <w:noProof/>
          <w:lang w:val="en-GB" w:eastAsia="en-GB"/>
        </w:rPr>
      </w:pPr>
      <w:hyperlink w:anchor="_Toc123745114" w:history="1">
        <w:r w:rsidR="00D226C8" w:rsidRPr="00253722">
          <w:rPr>
            <w:rStyle w:val="Hyperlink"/>
            <w:noProof/>
          </w:rPr>
          <w:t xml:space="preserve">Figure 67 View Blood Donation </w:t>
        </w:r>
        <w:r w:rsidR="001D685A">
          <w:rPr>
            <w:rStyle w:val="Hyperlink"/>
            <w:noProof/>
          </w:rPr>
          <w:t>Center</w:t>
        </w:r>
        <w:r w:rsidR="00D226C8" w:rsidRPr="00253722">
          <w:rPr>
            <w:rStyle w:val="Hyperlink"/>
            <w:noProof/>
          </w:rPr>
          <w:t>’s Sequence Diagram</w:t>
        </w:r>
        <w:r w:rsidR="00D226C8">
          <w:rPr>
            <w:noProof/>
            <w:webHidden/>
          </w:rPr>
          <w:tab/>
        </w:r>
        <w:r w:rsidR="00D226C8">
          <w:rPr>
            <w:noProof/>
            <w:webHidden/>
          </w:rPr>
          <w:fldChar w:fldCharType="begin"/>
        </w:r>
        <w:r w:rsidR="00D226C8">
          <w:rPr>
            <w:noProof/>
            <w:webHidden/>
          </w:rPr>
          <w:instrText xml:space="preserve"> PAGEREF _Toc123745114 \h </w:instrText>
        </w:r>
        <w:r w:rsidR="00D226C8">
          <w:rPr>
            <w:noProof/>
            <w:webHidden/>
          </w:rPr>
        </w:r>
        <w:r w:rsidR="00D226C8">
          <w:rPr>
            <w:noProof/>
            <w:webHidden/>
          </w:rPr>
          <w:fldChar w:fldCharType="separate"/>
        </w:r>
        <w:r w:rsidR="00D226C8">
          <w:rPr>
            <w:noProof/>
            <w:webHidden/>
          </w:rPr>
          <w:t>159</w:t>
        </w:r>
        <w:r w:rsidR="00D226C8">
          <w:rPr>
            <w:noProof/>
            <w:webHidden/>
          </w:rPr>
          <w:fldChar w:fldCharType="end"/>
        </w:r>
      </w:hyperlink>
    </w:p>
    <w:p w14:paraId="4918CC6B" w14:textId="6086AC2D" w:rsidR="00D226C8" w:rsidRDefault="008C24FE">
      <w:pPr>
        <w:pStyle w:val="TableofFigures"/>
        <w:tabs>
          <w:tab w:val="right" w:leader="dot" w:pos="9350"/>
        </w:tabs>
        <w:rPr>
          <w:rFonts w:eastAsiaTheme="minorEastAsia"/>
          <w:noProof/>
          <w:lang w:val="en-GB" w:eastAsia="en-GB"/>
        </w:rPr>
      </w:pPr>
      <w:hyperlink w:anchor="_Toc123745115" w:history="1">
        <w:r w:rsidR="00D226C8" w:rsidRPr="00253722">
          <w:rPr>
            <w:rStyle w:val="Hyperlink"/>
            <w:noProof/>
          </w:rPr>
          <w:t>Figure 68 Generate Appointment Report Sequence Diagram</w:t>
        </w:r>
        <w:r w:rsidR="00D226C8">
          <w:rPr>
            <w:noProof/>
            <w:webHidden/>
          </w:rPr>
          <w:tab/>
        </w:r>
        <w:r w:rsidR="00D226C8">
          <w:rPr>
            <w:noProof/>
            <w:webHidden/>
          </w:rPr>
          <w:fldChar w:fldCharType="begin"/>
        </w:r>
        <w:r w:rsidR="00D226C8">
          <w:rPr>
            <w:noProof/>
            <w:webHidden/>
          </w:rPr>
          <w:instrText xml:space="preserve"> PAGEREF _Toc123745115 \h </w:instrText>
        </w:r>
        <w:r w:rsidR="00D226C8">
          <w:rPr>
            <w:noProof/>
            <w:webHidden/>
          </w:rPr>
        </w:r>
        <w:r w:rsidR="00D226C8">
          <w:rPr>
            <w:noProof/>
            <w:webHidden/>
          </w:rPr>
          <w:fldChar w:fldCharType="separate"/>
        </w:r>
        <w:r w:rsidR="00D226C8">
          <w:rPr>
            <w:noProof/>
            <w:webHidden/>
          </w:rPr>
          <w:t>160</w:t>
        </w:r>
        <w:r w:rsidR="00D226C8">
          <w:rPr>
            <w:noProof/>
            <w:webHidden/>
          </w:rPr>
          <w:fldChar w:fldCharType="end"/>
        </w:r>
      </w:hyperlink>
    </w:p>
    <w:p w14:paraId="5766F1D2" w14:textId="4ADA4F39" w:rsidR="00D226C8" w:rsidRDefault="008C24FE">
      <w:pPr>
        <w:pStyle w:val="TableofFigures"/>
        <w:tabs>
          <w:tab w:val="right" w:leader="dot" w:pos="9350"/>
        </w:tabs>
        <w:rPr>
          <w:rFonts w:eastAsiaTheme="minorEastAsia"/>
          <w:noProof/>
          <w:lang w:val="en-GB" w:eastAsia="en-GB"/>
        </w:rPr>
      </w:pPr>
      <w:hyperlink w:anchor="_Toc123745116" w:history="1">
        <w:r w:rsidR="00D226C8" w:rsidRPr="00253722">
          <w:rPr>
            <w:rStyle w:val="Hyperlink"/>
            <w:noProof/>
          </w:rPr>
          <w:t>Figure 69 Display User Profile Sequence Diagram</w:t>
        </w:r>
        <w:r w:rsidR="00D226C8">
          <w:rPr>
            <w:noProof/>
            <w:webHidden/>
          </w:rPr>
          <w:tab/>
        </w:r>
        <w:r w:rsidR="00D226C8">
          <w:rPr>
            <w:noProof/>
            <w:webHidden/>
          </w:rPr>
          <w:fldChar w:fldCharType="begin"/>
        </w:r>
        <w:r w:rsidR="00D226C8">
          <w:rPr>
            <w:noProof/>
            <w:webHidden/>
          </w:rPr>
          <w:instrText xml:space="preserve"> PAGEREF _Toc123745116 \h </w:instrText>
        </w:r>
        <w:r w:rsidR="00D226C8">
          <w:rPr>
            <w:noProof/>
            <w:webHidden/>
          </w:rPr>
        </w:r>
        <w:r w:rsidR="00D226C8">
          <w:rPr>
            <w:noProof/>
            <w:webHidden/>
          </w:rPr>
          <w:fldChar w:fldCharType="separate"/>
        </w:r>
        <w:r w:rsidR="00D226C8">
          <w:rPr>
            <w:noProof/>
            <w:webHidden/>
          </w:rPr>
          <w:t>161</w:t>
        </w:r>
        <w:r w:rsidR="00D226C8">
          <w:rPr>
            <w:noProof/>
            <w:webHidden/>
          </w:rPr>
          <w:fldChar w:fldCharType="end"/>
        </w:r>
      </w:hyperlink>
    </w:p>
    <w:p w14:paraId="2357F409" w14:textId="4D166978" w:rsidR="00D226C8" w:rsidRDefault="008C24FE">
      <w:pPr>
        <w:pStyle w:val="TableofFigures"/>
        <w:tabs>
          <w:tab w:val="right" w:leader="dot" w:pos="9350"/>
        </w:tabs>
        <w:rPr>
          <w:rFonts w:eastAsiaTheme="minorEastAsia"/>
          <w:noProof/>
          <w:lang w:val="en-GB" w:eastAsia="en-GB"/>
        </w:rPr>
      </w:pPr>
      <w:hyperlink w:anchor="_Toc123745117" w:history="1">
        <w:r w:rsidR="00D226C8" w:rsidRPr="00253722">
          <w:rPr>
            <w:rStyle w:val="Hyperlink"/>
            <w:noProof/>
          </w:rPr>
          <w:t>Figure 70 View Blood Request Sequence Diagram</w:t>
        </w:r>
        <w:r w:rsidR="00D226C8">
          <w:rPr>
            <w:noProof/>
            <w:webHidden/>
          </w:rPr>
          <w:tab/>
        </w:r>
        <w:r w:rsidR="00D226C8">
          <w:rPr>
            <w:noProof/>
            <w:webHidden/>
          </w:rPr>
          <w:fldChar w:fldCharType="begin"/>
        </w:r>
        <w:r w:rsidR="00D226C8">
          <w:rPr>
            <w:noProof/>
            <w:webHidden/>
          </w:rPr>
          <w:instrText xml:space="preserve"> PAGEREF _Toc123745117 \h </w:instrText>
        </w:r>
        <w:r w:rsidR="00D226C8">
          <w:rPr>
            <w:noProof/>
            <w:webHidden/>
          </w:rPr>
        </w:r>
        <w:r w:rsidR="00D226C8">
          <w:rPr>
            <w:noProof/>
            <w:webHidden/>
          </w:rPr>
          <w:fldChar w:fldCharType="separate"/>
        </w:r>
        <w:r w:rsidR="00D226C8">
          <w:rPr>
            <w:noProof/>
            <w:webHidden/>
          </w:rPr>
          <w:t>162</w:t>
        </w:r>
        <w:r w:rsidR="00D226C8">
          <w:rPr>
            <w:noProof/>
            <w:webHidden/>
          </w:rPr>
          <w:fldChar w:fldCharType="end"/>
        </w:r>
      </w:hyperlink>
    </w:p>
    <w:p w14:paraId="0039C295" w14:textId="440C287D" w:rsidR="00D226C8" w:rsidRDefault="008C24FE">
      <w:pPr>
        <w:pStyle w:val="TableofFigures"/>
        <w:tabs>
          <w:tab w:val="right" w:leader="dot" w:pos="9350"/>
        </w:tabs>
        <w:rPr>
          <w:rFonts w:eastAsiaTheme="minorEastAsia"/>
          <w:noProof/>
          <w:lang w:val="en-GB" w:eastAsia="en-GB"/>
        </w:rPr>
      </w:pPr>
      <w:hyperlink w:anchor="_Toc123745118" w:history="1">
        <w:r w:rsidR="00D226C8" w:rsidRPr="00253722">
          <w:rPr>
            <w:rStyle w:val="Hyperlink"/>
            <w:noProof/>
          </w:rPr>
          <w:t>Figure 71 Receive Appointment Booking Notification Sequence Diagram</w:t>
        </w:r>
        <w:r w:rsidR="00D226C8">
          <w:rPr>
            <w:noProof/>
            <w:webHidden/>
          </w:rPr>
          <w:tab/>
        </w:r>
        <w:r w:rsidR="00D226C8">
          <w:rPr>
            <w:noProof/>
            <w:webHidden/>
          </w:rPr>
          <w:fldChar w:fldCharType="begin"/>
        </w:r>
        <w:r w:rsidR="00D226C8">
          <w:rPr>
            <w:noProof/>
            <w:webHidden/>
          </w:rPr>
          <w:instrText xml:space="preserve"> PAGEREF _Toc123745118 \h </w:instrText>
        </w:r>
        <w:r w:rsidR="00D226C8">
          <w:rPr>
            <w:noProof/>
            <w:webHidden/>
          </w:rPr>
        </w:r>
        <w:r w:rsidR="00D226C8">
          <w:rPr>
            <w:noProof/>
            <w:webHidden/>
          </w:rPr>
          <w:fldChar w:fldCharType="separate"/>
        </w:r>
        <w:r w:rsidR="00D226C8">
          <w:rPr>
            <w:noProof/>
            <w:webHidden/>
          </w:rPr>
          <w:t>163</w:t>
        </w:r>
        <w:r w:rsidR="00D226C8">
          <w:rPr>
            <w:noProof/>
            <w:webHidden/>
          </w:rPr>
          <w:fldChar w:fldCharType="end"/>
        </w:r>
      </w:hyperlink>
    </w:p>
    <w:p w14:paraId="42EA8247" w14:textId="40278AA5" w:rsidR="00D226C8" w:rsidRDefault="008C24FE">
      <w:pPr>
        <w:pStyle w:val="TableofFigures"/>
        <w:tabs>
          <w:tab w:val="right" w:leader="dot" w:pos="9350"/>
        </w:tabs>
        <w:rPr>
          <w:rFonts w:eastAsiaTheme="minorEastAsia"/>
          <w:noProof/>
          <w:lang w:val="en-GB" w:eastAsia="en-GB"/>
        </w:rPr>
      </w:pPr>
      <w:hyperlink w:anchor="_Toc123745119" w:history="1">
        <w:r w:rsidR="00D226C8" w:rsidRPr="00253722">
          <w:rPr>
            <w:rStyle w:val="Hyperlink"/>
            <w:noProof/>
          </w:rPr>
          <w:t>Figure 72 Update Personal Information</w:t>
        </w:r>
        <w:r w:rsidR="00D226C8">
          <w:rPr>
            <w:noProof/>
            <w:webHidden/>
          </w:rPr>
          <w:tab/>
        </w:r>
        <w:r w:rsidR="00D226C8">
          <w:rPr>
            <w:noProof/>
            <w:webHidden/>
          </w:rPr>
          <w:fldChar w:fldCharType="begin"/>
        </w:r>
        <w:r w:rsidR="00D226C8">
          <w:rPr>
            <w:noProof/>
            <w:webHidden/>
          </w:rPr>
          <w:instrText xml:space="preserve"> PAGEREF _Toc123745119 \h </w:instrText>
        </w:r>
        <w:r w:rsidR="00D226C8">
          <w:rPr>
            <w:noProof/>
            <w:webHidden/>
          </w:rPr>
        </w:r>
        <w:r w:rsidR="00D226C8">
          <w:rPr>
            <w:noProof/>
            <w:webHidden/>
          </w:rPr>
          <w:fldChar w:fldCharType="separate"/>
        </w:r>
        <w:r w:rsidR="00D226C8">
          <w:rPr>
            <w:noProof/>
            <w:webHidden/>
          </w:rPr>
          <w:t>164</w:t>
        </w:r>
        <w:r w:rsidR="00D226C8">
          <w:rPr>
            <w:noProof/>
            <w:webHidden/>
          </w:rPr>
          <w:fldChar w:fldCharType="end"/>
        </w:r>
      </w:hyperlink>
    </w:p>
    <w:p w14:paraId="3994C7D2" w14:textId="547B2245" w:rsidR="00D226C8" w:rsidRDefault="008C24FE">
      <w:pPr>
        <w:pStyle w:val="TableofFigures"/>
        <w:tabs>
          <w:tab w:val="right" w:leader="dot" w:pos="9350"/>
        </w:tabs>
        <w:rPr>
          <w:rFonts w:eastAsiaTheme="minorEastAsia"/>
          <w:noProof/>
          <w:lang w:val="en-GB" w:eastAsia="en-GB"/>
        </w:rPr>
      </w:pPr>
      <w:hyperlink w:anchor="_Toc123745120" w:history="1">
        <w:r w:rsidR="00D226C8" w:rsidRPr="00253722">
          <w:rPr>
            <w:rStyle w:val="Hyperlink"/>
            <w:noProof/>
          </w:rPr>
          <w:t>Figure 73 Delete Personal Information</w:t>
        </w:r>
        <w:r w:rsidR="00D226C8">
          <w:rPr>
            <w:noProof/>
            <w:webHidden/>
          </w:rPr>
          <w:tab/>
        </w:r>
        <w:r w:rsidR="00D226C8">
          <w:rPr>
            <w:noProof/>
            <w:webHidden/>
          </w:rPr>
          <w:fldChar w:fldCharType="begin"/>
        </w:r>
        <w:r w:rsidR="00D226C8">
          <w:rPr>
            <w:noProof/>
            <w:webHidden/>
          </w:rPr>
          <w:instrText xml:space="preserve"> PAGEREF _Toc123745120 \h </w:instrText>
        </w:r>
        <w:r w:rsidR="00D226C8">
          <w:rPr>
            <w:noProof/>
            <w:webHidden/>
          </w:rPr>
        </w:r>
        <w:r w:rsidR="00D226C8">
          <w:rPr>
            <w:noProof/>
            <w:webHidden/>
          </w:rPr>
          <w:fldChar w:fldCharType="separate"/>
        </w:r>
        <w:r w:rsidR="00D226C8">
          <w:rPr>
            <w:noProof/>
            <w:webHidden/>
          </w:rPr>
          <w:t>165</w:t>
        </w:r>
        <w:r w:rsidR="00D226C8">
          <w:rPr>
            <w:noProof/>
            <w:webHidden/>
          </w:rPr>
          <w:fldChar w:fldCharType="end"/>
        </w:r>
      </w:hyperlink>
    </w:p>
    <w:p w14:paraId="1BC285FA" w14:textId="41AE7414" w:rsidR="00D226C8" w:rsidRDefault="008C24FE">
      <w:pPr>
        <w:pStyle w:val="TableofFigures"/>
        <w:tabs>
          <w:tab w:val="right" w:leader="dot" w:pos="9350"/>
        </w:tabs>
        <w:rPr>
          <w:rFonts w:eastAsiaTheme="minorEastAsia"/>
          <w:noProof/>
          <w:lang w:val="en-GB" w:eastAsia="en-GB"/>
        </w:rPr>
      </w:pPr>
      <w:hyperlink w:anchor="_Toc123745121" w:history="1">
        <w:r w:rsidR="00D226C8" w:rsidRPr="00253722">
          <w:rPr>
            <w:rStyle w:val="Hyperlink"/>
            <w:noProof/>
          </w:rPr>
          <w:t>Figure 74 Get User Feedback</w:t>
        </w:r>
        <w:r w:rsidR="00D226C8">
          <w:rPr>
            <w:noProof/>
            <w:webHidden/>
          </w:rPr>
          <w:tab/>
        </w:r>
        <w:r w:rsidR="00D226C8">
          <w:rPr>
            <w:noProof/>
            <w:webHidden/>
          </w:rPr>
          <w:fldChar w:fldCharType="begin"/>
        </w:r>
        <w:r w:rsidR="00D226C8">
          <w:rPr>
            <w:noProof/>
            <w:webHidden/>
          </w:rPr>
          <w:instrText xml:space="preserve"> PAGEREF _Toc123745121 \h </w:instrText>
        </w:r>
        <w:r w:rsidR="00D226C8">
          <w:rPr>
            <w:noProof/>
            <w:webHidden/>
          </w:rPr>
        </w:r>
        <w:r w:rsidR="00D226C8">
          <w:rPr>
            <w:noProof/>
            <w:webHidden/>
          </w:rPr>
          <w:fldChar w:fldCharType="separate"/>
        </w:r>
        <w:r w:rsidR="00D226C8">
          <w:rPr>
            <w:noProof/>
            <w:webHidden/>
          </w:rPr>
          <w:t>166</w:t>
        </w:r>
        <w:r w:rsidR="00D226C8">
          <w:rPr>
            <w:noProof/>
            <w:webHidden/>
          </w:rPr>
          <w:fldChar w:fldCharType="end"/>
        </w:r>
      </w:hyperlink>
    </w:p>
    <w:p w14:paraId="109A94A0" w14:textId="46F81885" w:rsidR="00D226C8" w:rsidRDefault="008C24FE">
      <w:pPr>
        <w:pStyle w:val="TableofFigures"/>
        <w:tabs>
          <w:tab w:val="right" w:leader="dot" w:pos="9350"/>
        </w:tabs>
        <w:rPr>
          <w:rFonts w:eastAsiaTheme="minorEastAsia"/>
          <w:noProof/>
          <w:lang w:val="en-GB" w:eastAsia="en-GB"/>
        </w:rPr>
      </w:pPr>
      <w:hyperlink w:anchor="_Toc123745122" w:history="1">
        <w:r w:rsidR="00D226C8" w:rsidRPr="00253722">
          <w:rPr>
            <w:rStyle w:val="Hyperlink"/>
            <w:noProof/>
          </w:rPr>
          <w:t>Figure 75 Add Information of blood Donors</w:t>
        </w:r>
        <w:r w:rsidR="00D226C8">
          <w:rPr>
            <w:noProof/>
            <w:webHidden/>
          </w:rPr>
          <w:tab/>
        </w:r>
        <w:r w:rsidR="00D226C8">
          <w:rPr>
            <w:noProof/>
            <w:webHidden/>
          </w:rPr>
          <w:fldChar w:fldCharType="begin"/>
        </w:r>
        <w:r w:rsidR="00D226C8">
          <w:rPr>
            <w:noProof/>
            <w:webHidden/>
          </w:rPr>
          <w:instrText xml:space="preserve"> PAGEREF _Toc123745122 \h </w:instrText>
        </w:r>
        <w:r w:rsidR="00D226C8">
          <w:rPr>
            <w:noProof/>
            <w:webHidden/>
          </w:rPr>
        </w:r>
        <w:r w:rsidR="00D226C8">
          <w:rPr>
            <w:noProof/>
            <w:webHidden/>
          </w:rPr>
          <w:fldChar w:fldCharType="separate"/>
        </w:r>
        <w:r w:rsidR="00D226C8">
          <w:rPr>
            <w:noProof/>
            <w:webHidden/>
          </w:rPr>
          <w:t>167</w:t>
        </w:r>
        <w:r w:rsidR="00D226C8">
          <w:rPr>
            <w:noProof/>
            <w:webHidden/>
          </w:rPr>
          <w:fldChar w:fldCharType="end"/>
        </w:r>
      </w:hyperlink>
    </w:p>
    <w:p w14:paraId="15447892" w14:textId="12ED57E1" w:rsidR="00D226C8" w:rsidRDefault="008C24FE">
      <w:pPr>
        <w:pStyle w:val="TableofFigures"/>
        <w:tabs>
          <w:tab w:val="right" w:leader="dot" w:pos="9350"/>
        </w:tabs>
        <w:rPr>
          <w:rFonts w:eastAsiaTheme="minorEastAsia"/>
          <w:noProof/>
          <w:lang w:val="en-GB" w:eastAsia="en-GB"/>
        </w:rPr>
      </w:pPr>
      <w:hyperlink w:anchor="_Toc123745123" w:history="1">
        <w:r w:rsidR="00D226C8" w:rsidRPr="00253722">
          <w:rPr>
            <w:rStyle w:val="Hyperlink"/>
            <w:noProof/>
          </w:rPr>
          <w:t>Figure 76 Generate Report on Blood Stock</w:t>
        </w:r>
        <w:r w:rsidR="00D226C8">
          <w:rPr>
            <w:noProof/>
            <w:webHidden/>
          </w:rPr>
          <w:tab/>
        </w:r>
        <w:r w:rsidR="00D226C8">
          <w:rPr>
            <w:noProof/>
            <w:webHidden/>
          </w:rPr>
          <w:fldChar w:fldCharType="begin"/>
        </w:r>
        <w:r w:rsidR="00D226C8">
          <w:rPr>
            <w:noProof/>
            <w:webHidden/>
          </w:rPr>
          <w:instrText xml:space="preserve"> PAGEREF _Toc123745123 \h </w:instrText>
        </w:r>
        <w:r w:rsidR="00D226C8">
          <w:rPr>
            <w:noProof/>
            <w:webHidden/>
          </w:rPr>
        </w:r>
        <w:r w:rsidR="00D226C8">
          <w:rPr>
            <w:noProof/>
            <w:webHidden/>
          </w:rPr>
          <w:fldChar w:fldCharType="separate"/>
        </w:r>
        <w:r w:rsidR="00D226C8">
          <w:rPr>
            <w:noProof/>
            <w:webHidden/>
          </w:rPr>
          <w:t>168</w:t>
        </w:r>
        <w:r w:rsidR="00D226C8">
          <w:rPr>
            <w:noProof/>
            <w:webHidden/>
          </w:rPr>
          <w:fldChar w:fldCharType="end"/>
        </w:r>
      </w:hyperlink>
    </w:p>
    <w:p w14:paraId="7ED24696" w14:textId="1D3C1968" w:rsidR="00D226C8" w:rsidRDefault="008C24FE">
      <w:pPr>
        <w:pStyle w:val="TableofFigures"/>
        <w:tabs>
          <w:tab w:val="right" w:leader="dot" w:pos="9350"/>
        </w:tabs>
        <w:rPr>
          <w:rFonts w:eastAsiaTheme="minorEastAsia"/>
          <w:noProof/>
          <w:lang w:val="en-GB" w:eastAsia="en-GB"/>
        </w:rPr>
      </w:pPr>
      <w:hyperlink w:anchor="_Toc123745124" w:history="1">
        <w:r w:rsidR="00D226C8" w:rsidRPr="00253722">
          <w:rPr>
            <w:rStyle w:val="Hyperlink"/>
            <w:noProof/>
          </w:rPr>
          <w:t>Figure 77 Update Blood Stock</w:t>
        </w:r>
        <w:r w:rsidR="00D226C8">
          <w:rPr>
            <w:noProof/>
            <w:webHidden/>
          </w:rPr>
          <w:tab/>
        </w:r>
        <w:r w:rsidR="00D226C8">
          <w:rPr>
            <w:noProof/>
            <w:webHidden/>
          </w:rPr>
          <w:fldChar w:fldCharType="begin"/>
        </w:r>
        <w:r w:rsidR="00D226C8">
          <w:rPr>
            <w:noProof/>
            <w:webHidden/>
          </w:rPr>
          <w:instrText xml:space="preserve"> PAGEREF _Toc123745124 \h </w:instrText>
        </w:r>
        <w:r w:rsidR="00D226C8">
          <w:rPr>
            <w:noProof/>
            <w:webHidden/>
          </w:rPr>
        </w:r>
        <w:r w:rsidR="00D226C8">
          <w:rPr>
            <w:noProof/>
            <w:webHidden/>
          </w:rPr>
          <w:fldChar w:fldCharType="separate"/>
        </w:r>
        <w:r w:rsidR="00D226C8">
          <w:rPr>
            <w:noProof/>
            <w:webHidden/>
          </w:rPr>
          <w:t>169</w:t>
        </w:r>
        <w:r w:rsidR="00D226C8">
          <w:rPr>
            <w:noProof/>
            <w:webHidden/>
          </w:rPr>
          <w:fldChar w:fldCharType="end"/>
        </w:r>
      </w:hyperlink>
    </w:p>
    <w:p w14:paraId="63EAE89E" w14:textId="3B94ACAE" w:rsidR="00D226C8" w:rsidRDefault="008C24FE">
      <w:pPr>
        <w:pStyle w:val="TableofFigures"/>
        <w:tabs>
          <w:tab w:val="right" w:leader="dot" w:pos="9350"/>
        </w:tabs>
        <w:rPr>
          <w:rFonts w:eastAsiaTheme="minorEastAsia"/>
          <w:noProof/>
          <w:lang w:val="en-GB" w:eastAsia="en-GB"/>
        </w:rPr>
      </w:pPr>
      <w:hyperlink w:anchor="_Toc123745125" w:history="1">
        <w:r w:rsidR="00D226C8" w:rsidRPr="00253722">
          <w:rPr>
            <w:rStyle w:val="Hyperlink"/>
            <w:noProof/>
          </w:rPr>
          <w:t>Figure 78 Download Appointment Reports</w:t>
        </w:r>
        <w:r w:rsidR="00D226C8">
          <w:rPr>
            <w:noProof/>
            <w:webHidden/>
          </w:rPr>
          <w:tab/>
        </w:r>
        <w:r w:rsidR="00D226C8">
          <w:rPr>
            <w:noProof/>
            <w:webHidden/>
          </w:rPr>
          <w:fldChar w:fldCharType="begin"/>
        </w:r>
        <w:r w:rsidR="00D226C8">
          <w:rPr>
            <w:noProof/>
            <w:webHidden/>
          </w:rPr>
          <w:instrText xml:space="preserve"> PAGEREF _Toc123745125 \h </w:instrText>
        </w:r>
        <w:r w:rsidR="00D226C8">
          <w:rPr>
            <w:noProof/>
            <w:webHidden/>
          </w:rPr>
        </w:r>
        <w:r w:rsidR="00D226C8">
          <w:rPr>
            <w:noProof/>
            <w:webHidden/>
          </w:rPr>
          <w:fldChar w:fldCharType="separate"/>
        </w:r>
        <w:r w:rsidR="00D226C8">
          <w:rPr>
            <w:noProof/>
            <w:webHidden/>
          </w:rPr>
          <w:t>170</w:t>
        </w:r>
        <w:r w:rsidR="00D226C8">
          <w:rPr>
            <w:noProof/>
            <w:webHidden/>
          </w:rPr>
          <w:fldChar w:fldCharType="end"/>
        </w:r>
      </w:hyperlink>
    </w:p>
    <w:p w14:paraId="45EAE69D" w14:textId="0E315609" w:rsidR="00D226C8" w:rsidRDefault="008C24FE">
      <w:pPr>
        <w:pStyle w:val="TableofFigures"/>
        <w:tabs>
          <w:tab w:val="right" w:leader="dot" w:pos="9350"/>
        </w:tabs>
        <w:rPr>
          <w:rFonts w:eastAsiaTheme="minorEastAsia"/>
          <w:noProof/>
          <w:lang w:val="en-GB" w:eastAsia="en-GB"/>
        </w:rPr>
      </w:pPr>
      <w:hyperlink w:anchor="_Toc123745126" w:history="1">
        <w:r w:rsidR="00D226C8" w:rsidRPr="00253722">
          <w:rPr>
            <w:rStyle w:val="Hyperlink"/>
            <w:noProof/>
          </w:rPr>
          <w:t xml:space="preserve">Figure 79 Manage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_Toc123745126 \h </w:instrText>
        </w:r>
        <w:r w:rsidR="00D226C8">
          <w:rPr>
            <w:noProof/>
            <w:webHidden/>
          </w:rPr>
        </w:r>
        <w:r w:rsidR="00D226C8">
          <w:rPr>
            <w:noProof/>
            <w:webHidden/>
          </w:rPr>
          <w:fldChar w:fldCharType="separate"/>
        </w:r>
        <w:r w:rsidR="00D226C8">
          <w:rPr>
            <w:noProof/>
            <w:webHidden/>
          </w:rPr>
          <w:t>171</w:t>
        </w:r>
        <w:r w:rsidR="00D226C8">
          <w:rPr>
            <w:noProof/>
            <w:webHidden/>
          </w:rPr>
          <w:fldChar w:fldCharType="end"/>
        </w:r>
      </w:hyperlink>
    </w:p>
    <w:p w14:paraId="5F9E007B" w14:textId="3FF016F0" w:rsidR="00D226C8" w:rsidRDefault="008C24FE">
      <w:pPr>
        <w:pStyle w:val="TableofFigures"/>
        <w:tabs>
          <w:tab w:val="right" w:leader="dot" w:pos="9350"/>
        </w:tabs>
        <w:rPr>
          <w:rFonts w:eastAsiaTheme="minorEastAsia"/>
          <w:noProof/>
          <w:lang w:val="en-GB" w:eastAsia="en-GB"/>
        </w:rPr>
      </w:pPr>
      <w:hyperlink w:anchor="_Toc123745127" w:history="1">
        <w:r w:rsidR="00D226C8" w:rsidRPr="00253722">
          <w:rPr>
            <w:rStyle w:val="Hyperlink"/>
            <w:noProof/>
          </w:rPr>
          <w:t xml:space="preserve">Figure 80 Manage NGO or Blood Donation </w:t>
        </w:r>
        <w:r w:rsidR="001D685A">
          <w:rPr>
            <w:rStyle w:val="Hyperlink"/>
            <w:noProof/>
          </w:rPr>
          <w:t>Center</w:t>
        </w:r>
        <w:r w:rsidR="00D226C8">
          <w:rPr>
            <w:noProof/>
            <w:webHidden/>
          </w:rPr>
          <w:tab/>
        </w:r>
        <w:r w:rsidR="00D226C8">
          <w:rPr>
            <w:noProof/>
            <w:webHidden/>
          </w:rPr>
          <w:fldChar w:fldCharType="begin"/>
        </w:r>
        <w:r w:rsidR="00D226C8">
          <w:rPr>
            <w:noProof/>
            <w:webHidden/>
          </w:rPr>
          <w:instrText xml:space="preserve"> PAGEREF _Toc123745127 \h </w:instrText>
        </w:r>
        <w:r w:rsidR="00D226C8">
          <w:rPr>
            <w:noProof/>
            <w:webHidden/>
          </w:rPr>
        </w:r>
        <w:r w:rsidR="00D226C8">
          <w:rPr>
            <w:noProof/>
            <w:webHidden/>
          </w:rPr>
          <w:fldChar w:fldCharType="separate"/>
        </w:r>
        <w:r w:rsidR="00D226C8">
          <w:rPr>
            <w:noProof/>
            <w:webHidden/>
          </w:rPr>
          <w:t>172</w:t>
        </w:r>
        <w:r w:rsidR="00D226C8">
          <w:rPr>
            <w:noProof/>
            <w:webHidden/>
          </w:rPr>
          <w:fldChar w:fldCharType="end"/>
        </w:r>
      </w:hyperlink>
    </w:p>
    <w:p w14:paraId="4B855AA8" w14:textId="408817A2" w:rsidR="00D226C8" w:rsidRDefault="008C24FE">
      <w:pPr>
        <w:pStyle w:val="TableofFigures"/>
        <w:tabs>
          <w:tab w:val="right" w:leader="dot" w:pos="9350"/>
        </w:tabs>
        <w:rPr>
          <w:rFonts w:eastAsiaTheme="minorEastAsia"/>
          <w:noProof/>
          <w:lang w:val="en-GB" w:eastAsia="en-GB"/>
        </w:rPr>
      </w:pPr>
      <w:hyperlink w:anchor="_Toc123745128" w:history="1">
        <w:r w:rsidR="00D226C8" w:rsidRPr="00253722">
          <w:rPr>
            <w:rStyle w:val="Hyperlink"/>
            <w:noProof/>
          </w:rPr>
          <w:t>Figure 81 Manage News</w:t>
        </w:r>
        <w:r w:rsidR="00D226C8">
          <w:rPr>
            <w:noProof/>
            <w:webHidden/>
          </w:rPr>
          <w:tab/>
        </w:r>
        <w:r w:rsidR="00D226C8">
          <w:rPr>
            <w:noProof/>
            <w:webHidden/>
          </w:rPr>
          <w:fldChar w:fldCharType="begin"/>
        </w:r>
        <w:r w:rsidR="00D226C8">
          <w:rPr>
            <w:noProof/>
            <w:webHidden/>
          </w:rPr>
          <w:instrText xml:space="preserve"> PAGEREF _Toc123745128 \h </w:instrText>
        </w:r>
        <w:r w:rsidR="00D226C8">
          <w:rPr>
            <w:noProof/>
            <w:webHidden/>
          </w:rPr>
        </w:r>
        <w:r w:rsidR="00D226C8">
          <w:rPr>
            <w:noProof/>
            <w:webHidden/>
          </w:rPr>
          <w:fldChar w:fldCharType="separate"/>
        </w:r>
        <w:r w:rsidR="00D226C8">
          <w:rPr>
            <w:noProof/>
            <w:webHidden/>
          </w:rPr>
          <w:t>173</w:t>
        </w:r>
        <w:r w:rsidR="00D226C8">
          <w:rPr>
            <w:noProof/>
            <w:webHidden/>
          </w:rPr>
          <w:fldChar w:fldCharType="end"/>
        </w:r>
      </w:hyperlink>
    </w:p>
    <w:p w14:paraId="55F3AF0E" w14:textId="28916D82" w:rsidR="00D226C8" w:rsidRDefault="008C24FE">
      <w:pPr>
        <w:pStyle w:val="TableofFigures"/>
        <w:tabs>
          <w:tab w:val="right" w:leader="dot" w:pos="9350"/>
        </w:tabs>
        <w:rPr>
          <w:rFonts w:eastAsiaTheme="minorEastAsia"/>
          <w:noProof/>
          <w:lang w:val="en-GB" w:eastAsia="en-GB"/>
        </w:rPr>
      </w:pPr>
      <w:hyperlink w:anchor="_Toc123745129" w:history="1">
        <w:r w:rsidR="00D226C8" w:rsidRPr="00253722">
          <w:rPr>
            <w:rStyle w:val="Hyperlink"/>
            <w:noProof/>
          </w:rPr>
          <w:t>Figure 82 Manage Advertisement</w:t>
        </w:r>
        <w:r w:rsidR="00D226C8">
          <w:rPr>
            <w:noProof/>
            <w:webHidden/>
          </w:rPr>
          <w:tab/>
        </w:r>
        <w:r w:rsidR="00D226C8">
          <w:rPr>
            <w:noProof/>
            <w:webHidden/>
          </w:rPr>
          <w:fldChar w:fldCharType="begin"/>
        </w:r>
        <w:r w:rsidR="00D226C8">
          <w:rPr>
            <w:noProof/>
            <w:webHidden/>
          </w:rPr>
          <w:instrText xml:space="preserve"> PAGEREF _Toc123745129 \h </w:instrText>
        </w:r>
        <w:r w:rsidR="00D226C8">
          <w:rPr>
            <w:noProof/>
            <w:webHidden/>
          </w:rPr>
        </w:r>
        <w:r w:rsidR="00D226C8">
          <w:rPr>
            <w:noProof/>
            <w:webHidden/>
          </w:rPr>
          <w:fldChar w:fldCharType="separate"/>
        </w:r>
        <w:r w:rsidR="00D226C8">
          <w:rPr>
            <w:noProof/>
            <w:webHidden/>
          </w:rPr>
          <w:t>174</w:t>
        </w:r>
        <w:r w:rsidR="00D226C8">
          <w:rPr>
            <w:noProof/>
            <w:webHidden/>
          </w:rPr>
          <w:fldChar w:fldCharType="end"/>
        </w:r>
      </w:hyperlink>
    </w:p>
    <w:p w14:paraId="008F85A1" w14:textId="1F413F32" w:rsidR="00D226C8" w:rsidRDefault="008C24FE">
      <w:pPr>
        <w:pStyle w:val="TableofFigures"/>
        <w:tabs>
          <w:tab w:val="right" w:leader="dot" w:pos="9350"/>
        </w:tabs>
        <w:rPr>
          <w:rFonts w:eastAsiaTheme="minorEastAsia"/>
          <w:noProof/>
          <w:lang w:val="en-GB" w:eastAsia="en-GB"/>
        </w:rPr>
      </w:pPr>
      <w:hyperlink w:anchor="_Toc123745130" w:history="1">
        <w:r w:rsidR="00D226C8" w:rsidRPr="00253722">
          <w:rPr>
            <w:rStyle w:val="Hyperlink"/>
            <w:noProof/>
          </w:rPr>
          <w:t>Figure 83 Handling Blood Request</w:t>
        </w:r>
        <w:r w:rsidR="00D226C8">
          <w:rPr>
            <w:noProof/>
            <w:webHidden/>
          </w:rPr>
          <w:tab/>
        </w:r>
        <w:r w:rsidR="00D226C8">
          <w:rPr>
            <w:noProof/>
            <w:webHidden/>
          </w:rPr>
          <w:fldChar w:fldCharType="begin"/>
        </w:r>
        <w:r w:rsidR="00D226C8">
          <w:rPr>
            <w:noProof/>
            <w:webHidden/>
          </w:rPr>
          <w:instrText xml:space="preserve"> PAGEREF _Toc123745130 \h </w:instrText>
        </w:r>
        <w:r w:rsidR="00D226C8">
          <w:rPr>
            <w:noProof/>
            <w:webHidden/>
          </w:rPr>
        </w:r>
        <w:r w:rsidR="00D226C8">
          <w:rPr>
            <w:noProof/>
            <w:webHidden/>
          </w:rPr>
          <w:fldChar w:fldCharType="separate"/>
        </w:r>
        <w:r w:rsidR="00D226C8">
          <w:rPr>
            <w:noProof/>
            <w:webHidden/>
          </w:rPr>
          <w:t>175</w:t>
        </w:r>
        <w:r w:rsidR="00D226C8">
          <w:rPr>
            <w:noProof/>
            <w:webHidden/>
          </w:rPr>
          <w:fldChar w:fldCharType="end"/>
        </w:r>
      </w:hyperlink>
    </w:p>
    <w:p w14:paraId="1D06274A" w14:textId="3BE0046E" w:rsidR="00D226C8" w:rsidRDefault="008C24FE">
      <w:pPr>
        <w:pStyle w:val="TableofFigures"/>
        <w:tabs>
          <w:tab w:val="right" w:leader="dot" w:pos="9350"/>
        </w:tabs>
        <w:rPr>
          <w:rFonts w:eastAsiaTheme="minorEastAsia"/>
          <w:noProof/>
          <w:lang w:val="en-GB" w:eastAsia="en-GB"/>
        </w:rPr>
      </w:pPr>
      <w:hyperlink w:anchor="_Toc123745131" w:history="1">
        <w:r w:rsidR="00D226C8" w:rsidRPr="00253722">
          <w:rPr>
            <w:rStyle w:val="Hyperlink"/>
            <w:noProof/>
          </w:rPr>
          <w:t>Figure 84 Managing Enquiries</w:t>
        </w:r>
        <w:r w:rsidR="00D226C8">
          <w:rPr>
            <w:noProof/>
            <w:webHidden/>
          </w:rPr>
          <w:tab/>
        </w:r>
        <w:r w:rsidR="00D226C8">
          <w:rPr>
            <w:noProof/>
            <w:webHidden/>
          </w:rPr>
          <w:fldChar w:fldCharType="begin"/>
        </w:r>
        <w:r w:rsidR="00D226C8">
          <w:rPr>
            <w:noProof/>
            <w:webHidden/>
          </w:rPr>
          <w:instrText xml:space="preserve"> PAGEREF _Toc123745131 \h </w:instrText>
        </w:r>
        <w:r w:rsidR="00D226C8">
          <w:rPr>
            <w:noProof/>
            <w:webHidden/>
          </w:rPr>
        </w:r>
        <w:r w:rsidR="00D226C8">
          <w:rPr>
            <w:noProof/>
            <w:webHidden/>
          </w:rPr>
          <w:fldChar w:fldCharType="separate"/>
        </w:r>
        <w:r w:rsidR="00D226C8">
          <w:rPr>
            <w:noProof/>
            <w:webHidden/>
          </w:rPr>
          <w:t>176</w:t>
        </w:r>
        <w:r w:rsidR="00D226C8">
          <w:rPr>
            <w:noProof/>
            <w:webHidden/>
          </w:rPr>
          <w:fldChar w:fldCharType="end"/>
        </w:r>
      </w:hyperlink>
    </w:p>
    <w:p w14:paraId="101E0566" w14:textId="6579DF10" w:rsidR="00D226C8" w:rsidRDefault="008C24FE">
      <w:pPr>
        <w:pStyle w:val="TableofFigures"/>
        <w:tabs>
          <w:tab w:val="right" w:leader="dot" w:pos="9350"/>
        </w:tabs>
        <w:rPr>
          <w:rFonts w:eastAsiaTheme="minorEastAsia"/>
          <w:noProof/>
          <w:lang w:val="en-GB" w:eastAsia="en-GB"/>
        </w:rPr>
      </w:pPr>
      <w:hyperlink w:anchor="_Toc123745132" w:history="1">
        <w:r w:rsidR="00D226C8" w:rsidRPr="00253722">
          <w:rPr>
            <w:rStyle w:val="Hyperlink"/>
            <w:noProof/>
          </w:rPr>
          <w:t>Figure 85 Managing User’s Personal Information</w:t>
        </w:r>
        <w:r w:rsidR="00D226C8">
          <w:rPr>
            <w:noProof/>
            <w:webHidden/>
          </w:rPr>
          <w:tab/>
        </w:r>
        <w:r w:rsidR="00D226C8">
          <w:rPr>
            <w:noProof/>
            <w:webHidden/>
          </w:rPr>
          <w:fldChar w:fldCharType="begin"/>
        </w:r>
        <w:r w:rsidR="00D226C8">
          <w:rPr>
            <w:noProof/>
            <w:webHidden/>
          </w:rPr>
          <w:instrText xml:space="preserve"> PAGEREF _Toc123745132 \h </w:instrText>
        </w:r>
        <w:r w:rsidR="00D226C8">
          <w:rPr>
            <w:noProof/>
            <w:webHidden/>
          </w:rPr>
        </w:r>
        <w:r w:rsidR="00D226C8">
          <w:rPr>
            <w:noProof/>
            <w:webHidden/>
          </w:rPr>
          <w:fldChar w:fldCharType="separate"/>
        </w:r>
        <w:r w:rsidR="00D226C8">
          <w:rPr>
            <w:noProof/>
            <w:webHidden/>
          </w:rPr>
          <w:t>177</w:t>
        </w:r>
        <w:r w:rsidR="00D226C8">
          <w:rPr>
            <w:noProof/>
            <w:webHidden/>
          </w:rPr>
          <w:fldChar w:fldCharType="end"/>
        </w:r>
      </w:hyperlink>
    </w:p>
    <w:p w14:paraId="6AC1CBEB" w14:textId="53807DD7" w:rsidR="00D226C8" w:rsidRDefault="008C24FE">
      <w:pPr>
        <w:pStyle w:val="TableofFigures"/>
        <w:tabs>
          <w:tab w:val="right" w:leader="dot" w:pos="9350"/>
        </w:tabs>
        <w:rPr>
          <w:rFonts w:eastAsiaTheme="minorEastAsia"/>
          <w:noProof/>
          <w:lang w:val="en-GB" w:eastAsia="en-GB"/>
        </w:rPr>
      </w:pPr>
      <w:hyperlink w:anchor="_Toc123745133" w:history="1">
        <w:r w:rsidR="00D226C8" w:rsidRPr="00253722">
          <w:rPr>
            <w:rStyle w:val="Hyperlink"/>
            <w:noProof/>
          </w:rPr>
          <w:t>Figure 86 Managing Campaigns</w:t>
        </w:r>
        <w:r w:rsidR="00D226C8">
          <w:rPr>
            <w:noProof/>
            <w:webHidden/>
          </w:rPr>
          <w:tab/>
        </w:r>
        <w:r w:rsidR="00D226C8">
          <w:rPr>
            <w:noProof/>
            <w:webHidden/>
          </w:rPr>
          <w:fldChar w:fldCharType="begin"/>
        </w:r>
        <w:r w:rsidR="00D226C8">
          <w:rPr>
            <w:noProof/>
            <w:webHidden/>
          </w:rPr>
          <w:instrText xml:space="preserve"> PAGEREF _Toc123745133 \h </w:instrText>
        </w:r>
        <w:r w:rsidR="00D226C8">
          <w:rPr>
            <w:noProof/>
            <w:webHidden/>
          </w:rPr>
        </w:r>
        <w:r w:rsidR="00D226C8">
          <w:rPr>
            <w:noProof/>
            <w:webHidden/>
          </w:rPr>
          <w:fldChar w:fldCharType="separate"/>
        </w:r>
        <w:r w:rsidR="00D226C8">
          <w:rPr>
            <w:noProof/>
            <w:webHidden/>
          </w:rPr>
          <w:t>178</w:t>
        </w:r>
        <w:r w:rsidR="00D226C8">
          <w:rPr>
            <w:noProof/>
            <w:webHidden/>
          </w:rPr>
          <w:fldChar w:fldCharType="end"/>
        </w:r>
      </w:hyperlink>
    </w:p>
    <w:p w14:paraId="27B8DEDC" w14:textId="05B8245B" w:rsidR="00D226C8" w:rsidRDefault="008C24FE">
      <w:pPr>
        <w:pStyle w:val="TableofFigures"/>
        <w:tabs>
          <w:tab w:val="right" w:leader="dot" w:pos="9350"/>
        </w:tabs>
        <w:rPr>
          <w:rFonts w:eastAsiaTheme="minorEastAsia"/>
          <w:noProof/>
          <w:lang w:val="en-GB" w:eastAsia="en-GB"/>
        </w:rPr>
      </w:pPr>
      <w:hyperlink w:anchor="_Toc123745134" w:history="1">
        <w:r w:rsidR="00D226C8" w:rsidRPr="00253722">
          <w:rPr>
            <w:rStyle w:val="Hyperlink"/>
            <w:noProof/>
          </w:rPr>
          <w:t>Figure 87 Manage Donor List</w:t>
        </w:r>
        <w:r w:rsidR="00D226C8">
          <w:rPr>
            <w:noProof/>
            <w:webHidden/>
          </w:rPr>
          <w:tab/>
        </w:r>
        <w:r w:rsidR="00D226C8">
          <w:rPr>
            <w:noProof/>
            <w:webHidden/>
          </w:rPr>
          <w:fldChar w:fldCharType="begin"/>
        </w:r>
        <w:r w:rsidR="00D226C8">
          <w:rPr>
            <w:noProof/>
            <w:webHidden/>
          </w:rPr>
          <w:instrText xml:space="preserve"> PAGEREF _Toc123745134 \h </w:instrText>
        </w:r>
        <w:r w:rsidR="00D226C8">
          <w:rPr>
            <w:noProof/>
            <w:webHidden/>
          </w:rPr>
        </w:r>
        <w:r w:rsidR="00D226C8">
          <w:rPr>
            <w:noProof/>
            <w:webHidden/>
          </w:rPr>
          <w:fldChar w:fldCharType="separate"/>
        </w:r>
        <w:r w:rsidR="00D226C8">
          <w:rPr>
            <w:noProof/>
            <w:webHidden/>
          </w:rPr>
          <w:t>179</w:t>
        </w:r>
        <w:r w:rsidR="00D226C8">
          <w:rPr>
            <w:noProof/>
            <w:webHidden/>
          </w:rPr>
          <w:fldChar w:fldCharType="end"/>
        </w:r>
      </w:hyperlink>
    </w:p>
    <w:p w14:paraId="7A4A700A" w14:textId="59F38474" w:rsidR="00D226C8" w:rsidRDefault="008C24FE">
      <w:pPr>
        <w:pStyle w:val="TableofFigures"/>
        <w:tabs>
          <w:tab w:val="right" w:leader="dot" w:pos="9350"/>
        </w:tabs>
        <w:rPr>
          <w:rFonts w:eastAsiaTheme="minorEastAsia"/>
          <w:noProof/>
          <w:lang w:val="en-GB" w:eastAsia="en-GB"/>
        </w:rPr>
      </w:pPr>
      <w:hyperlink w:anchor="_Toc123745135" w:history="1">
        <w:r w:rsidR="00D226C8" w:rsidRPr="00253722">
          <w:rPr>
            <w:rStyle w:val="Hyperlink"/>
            <w:noProof/>
          </w:rPr>
          <w:t>Figure 88 Manage Sponsors</w:t>
        </w:r>
        <w:r w:rsidR="00D226C8">
          <w:rPr>
            <w:noProof/>
            <w:webHidden/>
          </w:rPr>
          <w:tab/>
        </w:r>
        <w:r w:rsidR="00D226C8">
          <w:rPr>
            <w:noProof/>
            <w:webHidden/>
          </w:rPr>
          <w:fldChar w:fldCharType="begin"/>
        </w:r>
        <w:r w:rsidR="00D226C8">
          <w:rPr>
            <w:noProof/>
            <w:webHidden/>
          </w:rPr>
          <w:instrText xml:space="preserve"> PAGEREF _Toc123745135 \h </w:instrText>
        </w:r>
        <w:r w:rsidR="00D226C8">
          <w:rPr>
            <w:noProof/>
            <w:webHidden/>
          </w:rPr>
        </w:r>
        <w:r w:rsidR="00D226C8">
          <w:rPr>
            <w:noProof/>
            <w:webHidden/>
          </w:rPr>
          <w:fldChar w:fldCharType="separate"/>
        </w:r>
        <w:r w:rsidR="00D226C8">
          <w:rPr>
            <w:noProof/>
            <w:webHidden/>
          </w:rPr>
          <w:t>180</w:t>
        </w:r>
        <w:r w:rsidR="00D226C8">
          <w:rPr>
            <w:noProof/>
            <w:webHidden/>
          </w:rPr>
          <w:fldChar w:fldCharType="end"/>
        </w:r>
      </w:hyperlink>
    </w:p>
    <w:p w14:paraId="14B932D6" w14:textId="44AC40AA" w:rsidR="00D226C8" w:rsidRDefault="008C24FE">
      <w:pPr>
        <w:pStyle w:val="TableofFigures"/>
        <w:tabs>
          <w:tab w:val="right" w:leader="dot" w:pos="9350"/>
        </w:tabs>
        <w:rPr>
          <w:rFonts w:eastAsiaTheme="minorEastAsia"/>
          <w:noProof/>
          <w:lang w:val="en-GB" w:eastAsia="en-GB"/>
        </w:rPr>
      </w:pPr>
      <w:hyperlink w:anchor="_Toc123745136" w:history="1">
        <w:r w:rsidR="00D226C8" w:rsidRPr="00253722">
          <w:rPr>
            <w:rStyle w:val="Hyperlink"/>
            <w:noProof/>
          </w:rPr>
          <w:t>Figure 89 Manage Financial Donations</w:t>
        </w:r>
        <w:r w:rsidR="00D226C8">
          <w:rPr>
            <w:noProof/>
            <w:webHidden/>
          </w:rPr>
          <w:tab/>
        </w:r>
        <w:r w:rsidR="00D226C8">
          <w:rPr>
            <w:noProof/>
            <w:webHidden/>
          </w:rPr>
          <w:fldChar w:fldCharType="begin"/>
        </w:r>
        <w:r w:rsidR="00D226C8">
          <w:rPr>
            <w:noProof/>
            <w:webHidden/>
          </w:rPr>
          <w:instrText xml:space="preserve"> PAGEREF _Toc123745136 \h </w:instrText>
        </w:r>
        <w:r w:rsidR="00D226C8">
          <w:rPr>
            <w:noProof/>
            <w:webHidden/>
          </w:rPr>
        </w:r>
        <w:r w:rsidR="00D226C8">
          <w:rPr>
            <w:noProof/>
            <w:webHidden/>
          </w:rPr>
          <w:fldChar w:fldCharType="separate"/>
        </w:r>
        <w:r w:rsidR="00D226C8">
          <w:rPr>
            <w:noProof/>
            <w:webHidden/>
          </w:rPr>
          <w:t>181</w:t>
        </w:r>
        <w:r w:rsidR="00D226C8">
          <w:rPr>
            <w:noProof/>
            <w:webHidden/>
          </w:rPr>
          <w:fldChar w:fldCharType="end"/>
        </w:r>
      </w:hyperlink>
    </w:p>
    <w:p w14:paraId="1FDFF151" w14:textId="6F3F04AC" w:rsidR="00D226C8" w:rsidRDefault="008C24FE">
      <w:pPr>
        <w:pStyle w:val="TableofFigures"/>
        <w:tabs>
          <w:tab w:val="right" w:leader="dot" w:pos="9350"/>
        </w:tabs>
        <w:rPr>
          <w:rFonts w:eastAsiaTheme="minorEastAsia"/>
          <w:noProof/>
          <w:lang w:val="en-GB" w:eastAsia="en-GB"/>
        </w:rPr>
      </w:pPr>
      <w:hyperlink w:anchor="_Toc123745137" w:history="1">
        <w:r w:rsidR="00D226C8" w:rsidRPr="00253722">
          <w:rPr>
            <w:rStyle w:val="Hyperlink"/>
            <w:noProof/>
          </w:rPr>
          <w:t>Figure 90 Manage Job Posts</w:t>
        </w:r>
        <w:r w:rsidR="00D226C8">
          <w:rPr>
            <w:noProof/>
            <w:webHidden/>
          </w:rPr>
          <w:tab/>
        </w:r>
        <w:r w:rsidR="00D226C8">
          <w:rPr>
            <w:noProof/>
            <w:webHidden/>
          </w:rPr>
          <w:fldChar w:fldCharType="begin"/>
        </w:r>
        <w:r w:rsidR="00D226C8">
          <w:rPr>
            <w:noProof/>
            <w:webHidden/>
          </w:rPr>
          <w:instrText xml:space="preserve"> PAGEREF _Toc123745137 \h </w:instrText>
        </w:r>
        <w:r w:rsidR="00D226C8">
          <w:rPr>
            <w:noProof/>
            <w:webHidden/>
          </w:rPr>
        </w:r>
        <w:r w:rsidR="00D226C8">
          <w:rPr>
            <w:noProof/>
            <w:webHidden/>
          </w:rPr>
          <w:fldChar w:fldCharType="separate"/>
        </w:r>
        <w:r w:rsidR="00D226C8">
          <w:rPr>
            <w:noProof/>
            <w:webHidden/>
          </w:rPr>
          <w:t>182</w:t>
        </w:r>
        <w:r w:rsidR="00D226C8">
          <w:rPr>
            <w:noProof/>
            <w:webHidden/>
          </w:rPr>
          <w:fldChar w:fldCharType="end"/>
        </w:r>
      </w:hyperlink>
    </w:p>
    <w:p w14:paraId="6D398564" w14:textId="3042273D" w:rsidR="00D226C8" w:rsidRDefault="008C24FE">
      <w:pPr>
        <w:pStyle w:val="TableofFigures"/>
        <w:tabs>
          <w:tab w:val="right" w:leader="dot" w:pos="9350"/>
        </w:tabs>
        <w:rPr>
          <w:rFonts w:eastAsiaTheme="minorEastAsia"/>
          <w:noProof/>
          <w:lang w:val="en-GB" w:eastAsia="en-GB"/>
        </w:rPr>
      </w:pPr>
      <w:hyperlink w:anchor="_Toc123745138" w:history="1">
        <w:r w:rsidR="00D226C8" w:rsidRPr="00253722">
          <w:rPr>
            <w:rStyle w:val="Hyperlink"/>
            <w:noProof/>
          </w:rPr>
          <w:t>Figure 91 Manage Frequently Asked Questions</w:t>
        </w:r>
        <w:r w:rsidR="00D226C8">
          <w:rPr>
            <w:noProof/>
            <w:webHidden/>
          </w:rPr>
          <w:tab/>
        </w:r>
        <w:r w:rsidR="00D226C8">
          <w:rPr>
            <w:noProof/>
            <w:webHidden/>
          </w:rPr>
          <w:fldChar w:fldCharType="begin"/>
        </w:r>
        <w:r w:rsidR="00D226C8">
          <w:rPr>
            <w:noProof/>
            <w:webHidden/>
          </w:rPr>
          <w:instrText xml:space="preserve"> PAGEREF _Toc123745138 \h </w:instrText>
        </w:r>
        <w:r w:rsidR="00D226C8">
          <w:rPr>
            <w:noProof/>
            <w:webHidden/>
          </w:rPr>
        </w:r>
        <w:r w:rsidR="00D226C8">
          <w:rPr>
            <w:noProof/>
            <w:webHidden/>
          </w:rPr>
          <w:fldChar w:fldCharType="separate"/>
        </w:r>
        <w:r w:rsidR="00D226C8">
          <w:rPr>
            <w:noProof/>
            <w:webHidden/>
          </w:rPr>
          <w:t>183</w:t>
        </w:r>
        <w:r w:rsidR="00D226C8">
          <w:rPr>
            <w:noProof/>
            <w:webHidden/>
          </w:rPr>
          <w:fldChar w:fldCharType="end"/>
        </w:r>
      </w:hyperlink>
    </w:p>
    <w:p w14:paraId="52BF4CC8" w14:textId="1ACD931A" w:rsidR="00D226C8" w:rsidRDefault="008C24FE">
      <w:pPr>
        <w:pStyle w:val="TableofFigures"/>
        <w:tabs>
          <w:tab w:val="right" w:leader="dot" w:pos="9350"/>
        </w:tabs>
        <w:rPr>
          <w:rFonts w:eastAsiaTheme="minorEastAsia"/>
          <w:noProof/>
          <w:lang w:val="en-GB" w:eastAsia="en-GB"/>
        </w:rPr>
      </w:pPr>
      <w:hyperlink w:anchor="_Toc123745139" w:history="1">
        <w:r w:rsidR="00D226C8" w:rsidRPr="00253722">
          <w:rPr>
            <w:rStyle w:val="Hyperlink"/>
            <w:noProof/>
          </w:rPr>
          <w:t>Figure 92 Software Architecture Diagram</w:t>
        </w:r>
        <w:r w:rsidR="00D226C8">
          <w:rPr>
            <w:noProof/>
            <w:webHidden/>
          </w:rPr>
          <w:tab/>
        </w:r>
        <w:r w:rsidR="00D226C8">
          <w:rPr>
            <w:noProof/>
            <w:webHidden/>
          </w:rPr>
          <w:fldChar w:fldCharType="begin"/>
        </w:r>
        <w:r w:rsidR="00D226C8">
          <w:rPr>
            <w:noProof/>
            <w:webHidden/>
          </w:rPr>
          <w:instrText xml:space="preserve"> PAGEREF _Toc123745139 \h </w:instrText>
        </w:r>
        <w:r w:rsidR="00D226C8">
          <w:rPr>
            <w:noProof/>
            <w:webHidden/>
          </w:rPr>
        </w:r>
        <w:r w:rsidR="00D226C8">
          <w:rPr>
            <w:noProof/>
            <w:webHidden/>
          </w:rPr>
          <w:fldChar w:fldCharType="separate"/>
        </w:r>
        <w:r w:rsidR="00D226C8">
          <w:rPr>
            <w:noProof/>
            <w:webHidden/>
          </w:rPr>
          <w:t>184</w:t>
        </w:r>
        <w:r w:rsidR="00D226C8">
          <w:rPr>
            <w:noProof/>
            <w:webHidden/>
          </w:rPr>
          <w:fldChar w:fldCharType="end"/>
        </w:r>
      </w:hyperlink>
    </w:p>
    <w:p w14:paraId="0FF16D73" w14:textId="3E9EAD40" w:rsidR="00D226C8" w:rsidRDefault="008C24FE">
      <w:pPr>
        <w:pStyle w:val="TableofFigures"/>
        <w:tabs>
          <w:tab w:val="right" w:leader="dot" w:pos="9350"/>
        </w:tabs>
        <w:rPr>
          <w:rFonts w:eastAsiaTheme="minorEastAsia"/>
          <w:noProof/>
          <w:lang w:val="en-GB" w:eastAsia="en-GB"/>
        </w:rPr>
      </w:pPr>
      <w:hyperlink w:anchor="_Toc123745140" w:history="1">
        <w:r w:rsidR="00D226C8" w:rsidRPr="00253722">
          <w:rPr>
            <w:rStyle w:val="Hyperlink"/>
            <w:noProof/>
          </w:rPr>
          <w:t>Figure 93 Class Diagram</w:t>
        </w:r>
        <w:r w:rsidR="00D226C8">
          <w:rPr>
            <w:noProof/>
            <w:webHidden/>
          </w:rPr>
          <w:tab/>
        </w:r>
        <w:r w:rsidR="00D226C8">
          <w:rPr>
            <w:noProof/>
            <w:webHidden/>
          </w:rPr>
          <w:fldChar w:fldCharType="begin"/>
        </w:r>
        <w:r w:rsidR="00D226C8">
          <w:rPr>
            <w:noProof/>
            <w:webHidden/>
          </w:rPr>
          <w:instrText xml:space="preserve"> PAGEREF _Toc123745140 \h </w:instrText>
        </w:r>
        <w:r w:rsidR="00D226C8">
          <w:rPr>
            <w:noProof/>
            <w:webHidden/>
          </w:rPr>
        </w:r>
        <w:r w:rsidR="00D226C8">
          <w:rPr>
            <w:noProof/>
            <w:webHidden/>
          </w:rPr>
          <w:fldChar w:fldCharType="separate"/>
        </w:r>
        <w:r w:rsidR="00D226C8">
          <w:rPr>
            <w:noProof/>
            <w:webHidden/>
          </w:rPr>
          <w:t>185</w:t>
        </w:r>
        <w:r w:rsidR="00D226C8">
          <w:rPr>
            <w:noProof/>
            <w:webHidden/>
          </w:rPr>
          <w:fldChar w:fldCharType="end"/>
        </w:r>
      </w:hyperlink>
    </w:p>
    <w:p w14:paraId="3C00919F" w14:textId="58CD4D49" w:rsidR="00D226C8" w:rsidRDefault="008C24FE">
      <w:pPr>
        <w:pStyle w:val="TableofFigures"/>
        <w:tabs>
          <w:tab w:val="right" w:leader="dot" w:pos="9350"/>
        </w:tabs>
        <w:rPr>
          <w:rFonts w:eastAsiaTheme="minorEastAsia"/>
          <w:noProof/>
          <w:lang w:val="en-GB" w:eastAsia="en-GB"/>
        </w:rPr>
      </w:pPr>
      <w:hyperlink w:anchor="_Toc123745141" w:history="1">
        <w:r w:rsidR="00D226C8" w:rsidRPr="00253722">
          <w:rPr>
            <w:rStyle w:val="Hyperlink"/>
            <w:noProof/>
          </w:rPr>
          <w:t>Figure 94 Database Diagram</w:t>
        </w:r>
        <w:r w:rsidR="00D226C8">
          <w:rPr>
            <w:noProof/>
            <w:webHidden/>
          </w:rPr>
          <w:tab/>
        </w:r>
        <w:r w:rsidR="00D226C8">
          <w:rPr>
            <w:noProof/>
            <w:webHidden/>
          </w:rPr>
          <w:fldChar w:fldCharType="begin"/>
        </w:r>
        <w:r w:rsidR="00D226C8">
          <w:rPr>
            <w:noProof/>
            <w:webHidden/>
          </w:rPr>
          <w:instrText xml:space="preserve"> PAGEREF _Toc123745141 \h </w:instrText>
        </w:r>
        <w:r w:rsidR="00D226C8">
          <w:rPr>
            <w:noProof/>
            <w:webHidden/>
          </w:rPr>
        </w:r>
        <w:r w:rsidR="00D226C8">
          <w:rPr>
            <w:noProof/>
            <w:webHidden/>
          </w:rPr>
          <w:fldChar w:fldCharType="separate"/>
        </w:r>
        <w:r w:rsidR="00D226C8">
          <w:rPr>
            <w:noProof/>
            <w:webHidden/>
          </w:rPr>
          <w:t>186</w:t>
        </w:r>
        <w:r w:rsidR="00D226C8">
          <w:rPr>
            <w:noProof/>
            <w:webHidden/>
          </w:rPr>
          <w:fldChar w:fldCharType="end"/>
        </w:r>
      </w:hyperlink>
    </w:p>
    <w:p w14:paraId="7CDF471E" w14:textId="441CA12F" w:rsidR="00D226C8" w:rsidRDefault="008C24FE">
      <w:pPr>
        <w:pStyle w:val="TableofFigures"/>
        <w:tabs>
          <w:tab w:val="right" w:leader="dot" w:pos="9350"/>
        </w:tabs>
        <w:rPr>
          <w:rFonts w:eastAsiaTheme="minorEastAsia"/>
          <w:noProof/>
          <w:lang w:val="en-GB" w:eastAsia="en-GB"/>
        </w:rPr>
      </w:pPr>
      <w:hyperlink w:anchor="_Toc123745142" w:history="1">
        <w:r w:rsidR="00D226C8" w:rsidRPr="00253722">
          <w:rPr>
            <w:rStyle w:val="Hyperlink"/>
            <w:noProof/>
          </w:rPr>
          <w:t>Figure 95 Login Collaboration Diagram</w:t>
        </w:r>
        <w:r w:rsidR="00D226C8">
          <w:rPr>
            <w:noProof/>
            <w:webHidden/>
          </w:rPr>
          <w:tab/>
        </w:r>
        <w:r w:rsidR="00D226C8">
          <w:rPr>
            <w:noProof/>
            <w:webHidden/>
          </w:rPr>
          <w:fldChar w:fldCharType="begin"/>
        </w:r>
        <w:r w:rsidR="00D226C8">
          <w:rPr>
            <w:noProof/>
            <w:webHidden/>
          </w:rPr>
          <w:instrText xml:space="preserve"> PAGEREF _Toc123745142 \h </w:instrText>
        </w:r>
        <w:r w:rsidR="00D226C8">
          <w:rPr>
            <w:noProof/>
            <w:webHidden/>
          </w:rPr>
        </w:r>
        <w:r w:rsidR="00D226C8">
          <w:rPr>
            <w:noProof/>
            <w:webHidden/>
          </w:rPr>
          <w:fldChar w:fldCharType="separate"/>
        </w:r>
        <w:r w:rsidR="00D226C8">
          <w:rPr>
            <w:noProof/>
            <w:webHidden/>
          </w:rPr>
          <w:t>187</w:t>
        </w:r>
        <w:r w:rsidR="00D226C8">
          <w:rPr>
            <w:noProof/>
            <w:webHidden/>
          </w:rPr>
          <w:fldChar w:fldCharType="end"/>
        </w:r>
      </w:hyperlink>
    </w:p>
    <w:p w14:paraId="1CB8393F" w14:textId="42FBC718" w:rsidR="00D226C8" w:rsidRDefault="008C24FE">
      <w:pPr>
        <w:pStyle w:val="TableofFigures"/>
        <w:tabs>
          <w:tab w:val="right" w:leader="dot" w:pos="9350"/>
        </w:tabs>
        <w:rPr>
          <w:rFonts w:eastAsiaTheme="minorEastAsia"/>
          <w:noProof/>
          <w:lang w:val="en-GB" w:eastAsia="en-GB"/>
        </w:rPr>
      </w:pPr>
      <w:hyperlink w:anchor="_Toc123745143" w:history="1">
        <w:r w:rsidR="00D226C8" w:rsidRPr="00253722">
          <w:rPr>
            <w:rStyle w:val="Hyperlink"/>
            <w:noProof/>
          </w:rPr>
          <w:t>Figure 96 Registration Collaboration Diagram</w:t>
        </w:r>
        <w:r w:rsidR="00D226C8">
          <w:rPr>
            <w:noProof/>
            <w:webHidden/>
          </w:rPr>
          <w:tab/>
        </w:r>
        <w:r w:rsidR="00D226C8">
          <w:rPr>
            <w:noProof/>
            <w:webHidden/>
          </w:rPr>
          <w:fldChar w:fldCharType="begin"/>
        </w:r>
        <w:r w:rsidR="00D226C8">
          <w:rPr>
            <w:noProof/>
            <w:webHidden/>
          </w:rPr>
          <w:instrText xml:space="preserve"> PAGEREF _Toc123745143 \h </w:instrText>
        </w:r>
        <w:r w:rsidR="00D226C8">
          <w:rPr>
            <w:noProof/>
            <w:webHidden/>
          </w:rPr>
        </w:r>
        <w:r w:rsidR="00D226C8">
          <w:rPr>
            <w:noProof/>
            <w:webHidden/>
          </w:rPr>
          <w:fldChar w:fldCharType="separate"/>
        </w:r>
        <w:r w:rsidR="00D226C8">
          <w:rPr>
            <w:noProof/>
            <w:webHidden/>
          </w:rPr>
          <w:t>188</w:t>
        </w:r>
        <w:r w:rsidR="00D226C8">
          <w:rPr>
            <w:noProof/>
            <w:webHidden/>
          </w:rPr>
          <w:fldChar w:fldCharType="end"/>
        </w:r>
      </w:hyperlink>
    </w:p>
    <w:p w14:paraId="6278D65D" w14:textId="7B109477" w:rsidR="00D226C8" w:rsidRDefault="008C24FE">
      <w:pPr>
        <w:pStyle w:val="TableofFigures"/>
        <w:tabs>
          <w:tab w:val="right" w:leader="dot" w:pos="9350"/>
        </w:tabs>
        <w:rPr>
          <w:rFonts w:eastAsiaTheme="minorEastAsia"/>
          <w:noProof/>
          <w:lang w:val="en-GB" w:eastAsia="en-GB"/>
        </w:rPr>
      </w:pPr>
      <w:hyperlink w:anchor="_Toc123745144" w:history="1">
        <w:r w:rsidR="00D226C8" w:rsidRPr="00253722">
          <w:rPr>
            <w:rStyle w:val="Hyperlink"/>
            <w:noProof/>
          </w:rPr>
          <w:t>Figure 97 Make the request for blood Collaboration Diagram</w:t>
        </w:r>
        <w:r w:rsidR="00D226C8">
          <w:rPr>
            <w:noProof/>
            <w:webHidden/>
          </w:rPr>
          <w:tab/>
        </w:r>
        <w:r w:rsidR="00D226C8">
          <w:rPr>
            <w:noProof/>
            <w:webHidden/>
          </w:rPr>
          <w:fldChar w:fldCharType="begin"/>
        </w:r>
        <w:r w:rsidR="00D226C8">
          <w:rPr>
            <w:noProof/>
            <w:webHidden/>
          </w:rPr>
          <w:instrText xml:space="preserve"> PAGEREF _Toc123745144 \h </w:instrText>
        </w:r>
        <w:r w:rsidR="00D226C8">
          <w:rPr>
            <w:noProof/>
            <w:webHidden/>
          </w:rPr>
        </w:r>
        <w:r w:rsidR="00D226C8">
          <w:rPr>
            <w:noProof/>
            <w:webHidden/>
          </w:rPr>
          <w:fldChar w:fldCharType="separate"/>
        </w:r>
        <w:r w:rsidR="00D226C8">
          <w:rPr>
            <w:noProof/>
            <w:webHidden/>
          </w:rPr>
          <w:t>189</w:t>
        </w:r>
        <w:r w:rsidR="00D226C8">
          <w:rPr>
            <w:noProof/>
            <w:webHidden/>
          </w:rPr>
          <w:fldChar w:fldCharType="end"/>
        </w:r>
      </w:hyperlink>
    </w:p>
    <w:p w14:paraId="50C49BA1" w14:textId="56F900EE" w:rsidR="00D226C8" w:rsidRDefault="008C24FE">
      <w:pPr>
        <w:pStyle w:val="TableofFigures"/>
        <w:tabs>
          <w:tab w:val="right" w:leader="dot" w:pos="9350"/>
        </w:tabs>
        <w:rPr>
          <w:rFonts w:eastAsiaTheme="minorEastAsia"/>
          <w:noProof/>
          <w:lang w:val="en-GB" w:eastAsia="en-GB"/>
        </w:rPr>
      </w:pPr>
      <w:hyperlink w:anchor="_Toc123745145" w:history="1">
        <w:r w:rsidR="00D226C8" w:rsidRPr="00253722">
          <w:rPr>
            <w:rStyle w:val="Hyperlink"/>
            <w:noProof/>
          </w:rPr>
          <w:t>Figure 98 Donate Blood Collaboration Diagram</w:t>
        </w:r>
        <w:r w:rsidR="00D226C8">
          <w:rPr>
            <w:noProof/>
            <w:webHidden/>
          </w:rPr>
          <w:tab/>
        </w:r>
        <w:r w:rsidR="00D226C8">
          <w:rPr>
            <w:noProof/>
            <w:webHidden/>
          </w:rPr>
          <w:fldChar w:fldCharType="begin"/>
        </w:r>
        <w:r w:rsidR="00D226C8">
          <w:rPr>
            <w:noProof/>
            <w:webHidden/>
          </w:rPr>
          <w:instrText xml:space="preserve"> PAGEREF _Toc123745145 \h </w:instrText>
        </w:r>
        <w:r w:rsidR="00D226C8">
          <w:rPr>
            <w:noProof/>
            <w:webHidden/>
          </w:rPr>
        </w:r>
        <w:r w:rsidR="00D226C8">
          <w:rPr>
            <w:noProof/>
            <w:webHidden/>
          </w:rPr>
          <w:fldChar w:fldCharType="separate"/>
        </w:r>
        <w:r w:rsidR="00D226C8">
          <w:rPr>
            <w:noProof/>
            <w:webHidden/>
          </w:rPr>
          <w:t>190</w:t>
        </w:r>
        <w:r w:rsidR="00D226C8">
          <w:rPr>
            <w:noProof/>
            <w:webHidden/>
          </w:rPr>
          <w:fldChar w:fldCharType="end"/>
        </w:r>
      </w:hyperlink>
    </w:p>
    <w:p w14:paraId="21935445" w14:textId="771F3160" w:rsidR="00D226C8" w:rsidRDefault="008C24FE">
      <w:pPr>
        <w:pStyle w:val="TableofFigures"/>
        <w:tabs>
          <w:tab w:val="right" w:leader="dot" w:pos="9350"/>
        </w:tabs>
        <w:rPr>
          <w:rFonts w:eastAsiaTheme="minorEastAsia"/>
          <w:noProof/>
          <w:lang w:val="en-GB" w:eastAsia="en-GB"/>
        </w:rPr>
      </w:pPr>
      <w:hyperlink w:anchor="_Toc123745146" w:history="1">
        <w:r w:rsidR="00D226C8" w:rsidRPr="00253722">
          <w:rPr>
            <w:rStyle w:val="Hyperlink"/>
            <w:noProof/>
          </w:rPr>
          <w:t>Figure 99 Check Eligibility of User for Blood Donation Collaboration Diagram</w:t>
        </w:r>
        <w:r w:rsidR="00D226C8">
          <w:rPr>
            <w:noProof/>
            <w:webHidden/>
          </w:rPr>
          <w:tab/>
        </w:r>
        <w:r w:rsidR="00D226C8">
          <w:rPr>
            <w:noProof/>
            <w:webHidden/>
          </w:rPr>
          <w:fldChar w:fldCharType="begin"/>
        </w:r>
        <w:r w:rsidR="00D226C8">
          <w:rPr>
            <w:noProof/>
            <w:webHidden/>
          </w:rPr>
          <w:instrText xml:space="preserve"> PAGEREF _Toc123745146 \h </w:instrText>
        </w:r>
        <w:r w:rsidR="00D226C8">
          <w:rPr>
            <w:noProof/>
            <w:webHidden/>
          </w:rPr>
        </w:r>
        <w:r w:rsidR="00D226C8">
          <w:rPr>
            <w:noProof/>
            <w:webHidden/>
          </w:rPr>
          <w:fldChar w:fldCharType="separate"/>
        </w:r>
        <w:r w:rsidR="00D226C8">
          <w:rPr>
            <w:noProof/>
            <w:webHidden/>
          </w:rPr>
          <w:t>191</w:t>
        </w:r>
        <w:r w:rsidR="00D226C8">
          <w:rPr>
            <w:noProof/>
            <w:webHidden/>
          </w:rPr>
          <w:fldChar w:fldCharType="end"/>
        </w:r>
      </w:hyperlink>
    </w:p>
    <w:p w14:paraId="2C149A4F" w14:textId="19C58340" w:rsidR="00D226C8" w:rsidRDefault="008C24FE">
      <w:pPr>
        <w:pStyle w:val="TableofFigures"/>
        <w:tabs>
          <w:tab w:val="right" w:leader="dot" w:pos="9350"/>
        </w:tabs>
        <w:rPr>
          <w:rFonts w:eastAsiaTheme="minorEastAsia"/>
          <w:noProof/>
          <w:lang w:val="en-GB" w:eastAsia="en-GB"/>
        </w:rPr>
      </w:pPr>
      <w:hyperlink w:anchor="_Toc123745147" w:history="1">
        <w:r w:rsidR="00D226C8" w:rsidRPr="00253722">
          <w:rPr>
            <w:rStyle w:val="Hyperlink"/>
            <w:noProof/>
          </w:rPr>
          <w:t xml:space="preserve">Figure 100 View Blood Donation </w:t>
        </w:r>
        <w:r w:rsidR="001D685A">
          <w:rPr>
            <w:rStyle w:val="Hyperlink"/>
            <w:noProof/>
          </w:rPr>
          <w:t>Center</w:t>
        </w:r>
        <w:r w:rsidR="00D226C8" w:rsidRPr="00253722">
          <w:rPr>
            <w:rStyle w:val="Hyperlink"/>
            <w:noProof/>
          </w:rPr>
          <w:t xml:space="preserve"> Collaboration Diagram</w:t>
        </w:r>
        <w:r w:rsidR="00D226C8">
          <w:rPr>
            <w:noProof/>
            <w:webHidden/>
          </w:rPr>
          <w:tab/>
        </w:r>
        <w:r w:rsidR="00D226C8">
          <w:rPr>
            <w:noProof/>
            <w:webHidden/>
          </w:rPr>
          <w:fldChar w:fldCharType="begin"/>
        </w:r>
        <w:r w:rsidR="00D226C8">
          <w:rPr>
            <w:noProof/>
            <w:webHidden/>
          </w:rPr>
          <w:instrText xml:space="preserve"> PAGEREF _Toc123745147 \h </w:instrText>
        </w:r>
        <w:r w:rsidR="00D226C8">
          <w:rPr>
            <w:noProof/>
            <w:webHidden/>
          </w:rPr>
        </w:r>
        <w:r w:rsidR="00D226C8">
          <w:rPr>
            <w:noProof/>
            <w:webHidden/>
          </w:rPr>
          <w:fldChar w:fldCharType="separate"/>
        </w:r>
        <w:r w:rsidR="00D226C8">
          <w:rPr>
            <w:noProof/>
            <w:webHidden/>
          </w:rPr>
          <w:t>192</w:t>
        </w:r>
        <w:r w:rsidR="00D226C8">
          <w:rPr>
            <w:noProof/>
            <w:webHidden/>
          </w:rPr>
          <w:fldChar w:fldCharType="end"/>
        </w:r>
      </w:hyperlink>
    </w:p>
    <w:p w14:paraId="2D7087DD" w14:textId="1C72BEAD" w:rsidR="00D226C8" w:rsidRDefault="008C24FE">
      <w:pPr>
        <w:pStyle w:val="TableofFigures"/>
        <w:tabs>
          <w:tab w:val="right" w:leader="dot" w:pos="9350"/>
        </w:tabs>
        <w:rPr>
          <w:rFonts w:eastAsiaTheme="minorEastAsia"/>
          <w:noProof/>
          <w:lang w:val="en-GB" w:eastAsia="en-GB"/>
        </w:rPr>
      </w:pPr>
      <w:hyperlink w:anchor="_Toc123745148" w:history="1">
        <w:r w:rsidR="00D226C8" w:rsidRPr="00253722">
          <w:rPr>
            <w:rStyle w:val="Hyperlink"/>
            <w:noProof/>
          </w:rPr>
          <w:t>Figure 101 Generate Appointment Report Collaboration Diagram</w:t>
        </w:r>
        <w:r w:rsidR="00D226C8">
          <w:rPr>
            <w:noProof/>
            <w:webHidden/>
          </w:rPr>
          <w:tab/>
        </w:r>
        <w:r w:rsidR="00D226C8">
          <w:rPr>
            <w:noProof/>
            <w:webHidden/>
          </w:rPr>
          <w:fldChar w:fldCharType="begin"/>
        </w:r>
        <w:r w:rsidR="00D226C8">
          <w:rPr>
            <w:noProof/>
            <w:webHidden/>
          </w:rPr>
          <w:instrText xml:space="preserve"> PAGEREF _Toc123745148 \h </w:instrText>
        </w:r>
        <w:r w:rsidR="00D226C8">
          <w:rPr>
            <w:noProof/>
            <w:webHidden/>
          </w:rPr>
        </w:r>
        <w:r w:rsidR="00D226C8">
          <w:rPr>
            <w:noProof/>
            <w:webHidden/>
          </w:rPr>
          <w:fldChar w:fldCharType="separate"/>
        </w:r>
        <w:r w:rsidR="00D226C8">
          <w:rPr>
            <w:noProof/>
            <w:webHidden/>
          </w:rPr>
          <w:t>193</w:t>
        </w:r>
        <w:r w:rsidR="00D226C8">
          <w:rPr>
            <w:noProof/>
            <w:webHidden/>
          </w:rPr>
          <w:fldChar w:fldCharType="end"/>
        </w:r>
      </w:hyperlink>
    </w:p>
    <w:p w14:paraId="511907D8" w14:textId="1667ED45" w:rsidR="00D226C8" w:rsidRDefault="008C24FE">
      <w:pPr>
        <w:pStyle w:val="TableofFigures"/>
        <w:tabs>
          <w:tab w:val="right" w:leader="dot" w:pos="9350"/>
        </w:tabs>
        <w:rPr>
          <w:rFonts w:eastAsiaTheme="minorEastAsia"/>
          <w:noProof/>
          <w:lang w:val="en-GB" w:eastAsia="en-GB"/>
        </w:rPr>
      </w:pPr>
      <w:hyperlink w:anchor="_Toc123745149" w:history="1">
        <w:r w:rsidR="00D226C8" w:rsidRPr="00253722">
          <w:rPr>
            <w:rStyle w:val="Hyperlink"/>
            <w:noProof/>
          </w:rPr>
          <w:t>Figure 102 Display User Profile Collaboration Diagram</w:t>
        </w:r>
        <w:r w:rsidR="00D226C8">
          <w:rPr>
            <w:noProof/>
            <w:webHidden/>
          </w:rPr>
          <w:tab/>
        </w:r>
        <w:r w:rsidR="00D226C8">
          <w:rPr>
            <w:noProof/>
            <w:webHidden/>
          </w:rPr>
          <w:fldChar w:fldCharType="begin"/>
        </w:r>
        <w:r w:rsidR="00D226C8">
          <w:rPr>
            <w:noProof/>
            <w:webHidden/>
          </w:rPr>
          <w:instrText xml:space="preserve"> PAGEREF _Toc123745149 \h </w:instrText>
        </w:r>
        <w:r w:rsidR="00D226C8">
          <w:rPr>
            <w:noProof/>
            <w:webHidden/>
          </w:rPr>
        </w:r>
        <w:r w:rsidR="00D226C8">
          <w:rPr>
            <w:noProof/>
            <w:webHidden/>
          </w:rPr>
          <w:fldChar w:fldCharType="separate"/>
        </w:r>
        <w:r w:rsidR="00D226C8">
          <w:rPr>
            <w:noProof/>
            <w:webHidden/>
          </w:rPr>
          <w:t>194</w:t>
        </w:r>
        <w:r w:rsidR="00D226C8">
          <w:rPr>
            <w:noProof/>
            <w:webHidden/>
          </w:rPr>
          <w:fldChar w:fldCharType="end"/>
        </w:r>
      </w:hyperlink>
    </w:p>
    <w:p w14:paraId="484ECC26" w14:textId="2D4340EC" w:rsidR="00D226C8" w:rsidRDefault="008C24FE">
      <w:pPr>
        <w:pStyle w:val="TableofFigures"/>
        <w:tabs>
          <w:tab w:val="right" w:leader="dot" w:pos="9350"/>
        </w:tabs>
        <w:rPr>
          <w:rFonts w:eastAsiaTheme="minorEastAsia"/>
          <w:noProof/>
          <w:lang w:val="en-GB" w:eastAsia="en-GB"/>
        </w:rPr>
      </w:pPr>
      <w:hyperlink w:anchor="_Toc123745150" w:history="1">
        <w:r w:rsidR="00D226C8" w:rsidRPr="00253722">
          <w:rPr>
            <w:rStyle w:val="Hyperlink"/>
            <w:noProof/>
          </w:rPr>
          <w:t>Figure 103 View Blood Request Collaboration Diagram</w:t>
        </w:r>
        <w:r w:rsidR="00D226C8">
          <w:rPr>
            <w:noProof/>
            <w:webHidden/>
          </w:rPr>
          <w:tab/>
        </w:r>
        <w:r w:rsidR="00D226C8">
          <w:rPr>
            <w:noProof/>
            <w:webHidden/>
          </w:rPr>
          <w:fldChar w:fldCharType="begin"/>
        </w:r>
        <w:r w:rsidR="00D226C8">
          <w:rPr>
            <w:noProof/>
            <w:webHidden/>
          </w:rPr>
          <w:instrText xml:space="preserve"> PAGEREF _Toc123745150 \h </w:instrText>
        </w:r>
        <w:r w:rsidR="00D226C8">
          <w:rPr>
            <w:noProof/>
            <w:webHidden/>
          </w:rPr>
        </w:r>
        <w:r w:rsidR="00D226C8">
          <w:rPr>
            <w:noProof/>
            <w:webHidden/>
          </w:rPr>
          <w:fldChar w:fldCharType="separate"/>
        </w:r>
        <w:r w:rsidR="00D226C8">
          <w:rPr>
            <w:noProof/>
            <w:webHidden/>
          </w:rPr>
          <w:t>195</w:t>
        </w:r>
        <w:r w:rsidR="00D226C8">
          <w:rPr>
            <w:noProof/>
            <w:webHidden/>
          </w:rPr>
          <w:fldChar w:fldCharType="end"/>
        </w:r>
      </w:hyperlink>
    </w:p>
    <w:p w14:paraId="11FAB01D" w14:textId="6DB72D66" w:rsidR="00D226C8" w:rsidRDefault="008C24FE">
      <w:pPr>
        <w:pStyle w:val="TableofFigures"/>
        <w:tabs>
          <w:tab w:val="right" w:leader="dot" w:pos="9350"/>
        </w:tabs>
        <w:rPr>
          <w:rFonts w:eastAsiaTheme="minorEastAsia"/>
          <w:noProof/>
          <w:lang w:val="en-GB" w:eastAsia="en-GB"/>
        </w:rPr>
      </w:pPr>
      <w:hyperlink w:anchor="_Toc123745151" w:history="1">
        <w:r w:rsidR="00D226C8" w:rsidRPr="00253722">
          <w:rPr>
            <w:rStyle w:val="Hyperlink"/>
            <w:noProof/>
          </w:rPr>
          <w:t>Figure 104 Receive Appointment Booking Notification Collaboration Diagram</w:t>
        </w:r>
        <w:r w:rsidR="00D226C8">
          <w:rPr>
            <w:noProof/>
            <w:webHidden/>
          </w:rPr>
          <w:tab/>
        </w:r>
        <w:r w:rsidR="00D226C8">
          <w:rPr>
            <w:noProof/>
            <w:webHidden/>
          </w:rPr>
          <w:fldChar w:fldCharType="begin"/>
        </w:r>
        <w:r w:rsidR="00D226C8">
          <w:rPr>
            <w:noProof/>
            <w:webHidden/>
          </w:rPr>
          <w:instrText xml:space="preserve"> PAGEREF _Toc123745151 \h </w:instrText>
        </w:r>
        <w:r w:rsidR="00D226C8">
          <w:rPr>
            <w:noProof/>
            <w:webHidden/>
          </w:rPr>
        </w:r>
        <w:r w:rsidR="00D226C8">
          <w:rPr>
            <w:noProof/>
            <w:webHidden/>
          </w:rPr>
          <w:fldChar w:fldCharType="separate"/>
        </w:r>
        <w:r w:rsidR="00D226C8">
          <w:rPr>
            <w:noProof/>
            <w:webHidden/>
          </w:rPr>
          <w:t>196</w:t>
        </w:r>
        <w:r w:rsidR="00D226C8">
          <w:rPr>
            <w:noProof/>
            <w:webHidden/>
          </w:rPr>
          <w:fldChar w:fldCharType="end"/>
        </w:r>
      </w:hyperlink>
    </w:p>
    <w:p w14:paraId="59430800" w14:textId="11D6520B" w:rsidR="00D226C8" w:rsidRDefault="008C24FE">
      <w:pPr>
        <w:pStyle w:val="TableofFigures"/>
        <w:tabs>
          <w:tab w:val="right" w:leader="dot" w:pos="9350"/>
        </w:tabs>
        <w:rPr>
          <w:rFonts w:eastAsiaTheme="minorEastAsia"/>
          <w:noProof/>
          <w:lang w:val="en-GB" w:eastAsia="en-GB"/>
        </w:rPr>
      </w:pPr>
      <w:hyperlink w:anchor="_Toc123745152" w:history="1">
        <w:r w:rsidR="00D226C8" w:rsidRPr="00253722">
          <w:rPr>
            <w:rStyle w:val="Hyperlink"/>
            <w:noProof/>
          </w:rPr>
          <w:t>Figure 105 Update Personal Information Collaboration Diagram</w:t>
        </w:r>
        <w:r w:rsidR="00D226C8">
          <w:rPr>
            <w:noProof/>
            <w:webHidden/>
          </w:rPr>
          <w:tab/>
        </w:r>
        <w:r w:rsidR="00D226C8">
          <w:rPr>
            <w:noProof/>
            <w:webHidden/>
          </w:rPr>
          <w:fldChar w:fldCharType="begin"/>
        </w:r>
        <w:r w:rsidR="00D226C8">
          <w:rPr>
            <w:noProof/>
            <w:webHidden/>
          </w:rPr>
          <w:instrText xml:space="preserve"> PAGEREF _Toc123745152 \h </w:instrText>
        </w:r>
        <w:r w:rsidR="00D226C8">
          <w:rPr>
            <w:noProof/>
            <w:webHidden/>
          </w:rPr>
        </w:r>
        <w:r w:rsidR="00D226C8">
          <w:rPr>
            <w:noProof/>
            <w:webHidden/>
          </w:rPr>
          <w:fldChar w:fldCharType="separate"/>
        </w:r>
        <w:r w:rsidR="00D226C8">
          <w:rPr>
            <w:noProof/>
            <w:webHidden/>
          </w:rPr>
          <w:t>197</w:t>
        </w:r>
        <w:r w:rsidR="00D226C8">
          <w:rPr>
            <w:noProof/>
            <w:webHidden/>
          </w:rPr>
          <w:fldChar w:fldCharType="end"/>
        </w:r>
      </w:hyperlink>
    </w:p>
    <w:p w14:paraId="7B96BC11" w14:textId="052731E5" w:rsidR="00D226C8" w:rsidRDefault="008C24FE">
      <w:pPr>
        <w:pStyle w:val="TableofFigures"/>
        <w:tabs>
          <w:tab w:val="right" w:leader="dot" w:pos="9350"/>
        </w:tabs>
        <w:rPr>
          <w:rFonts w:eastAsiaTheme="minorEastAsia"/>
          <w:noProof/>
          <w:lang w:val="en-GB" w:eastAsia="en-GB"/>
        </w:rPr>
      </w:pPr>
      <w:hyperlink w:anchor="_Toc123745153" w:history="1">
        <w:r w:rsidR="00D226C8" w:rsidRPr="00253722">
          <w:rPr>
            <w:rStyle w:val="Hyperlink"/>
            <w:noProof/>
          </w:rPr>
          <w:t>Figure 106 Delete Persona Information Collaboration Diagram</w:t>
        </w:r>
        <w:r w:rsidR="00D226C8">
          <w:rPr>
            <w:noProof/>
            <w:webHidden/>
          </w:rPr>
          <w:tab/>
        </w:r>
        <w:r w:rsidR="00D226C8">
          <w:rPr>
            <w:noProof/>
            <w:webHidden/>
          </w:rPr>
          <w:fldChar w:fldCharType="begin"/>
        </w:r>
        <w:r w:rsidR="00D226C8">
          <w:rPr>
            <w:noProof/>
            <w:webHidden/>
          </w:rPr>
          <w:instrText xml:space="preserve"> PAGEREF _Toc123745153 \h </w:instrText>
        </w:r>
        <w:r w:rsidR="00D226C8">
          <w:rPr>
            <w:noProof/>
            <w:webHidden/>
          </w:rPr>
        </w:r>
        <w:r w:rsidR="00D226C8">
          <w:rPr>
            <w:noProof/>
            <w:webHidden/>
          </w:rPr>
          <w:fldChar w:fldCharType="separate"/>
        </w:r>
        <w:r w:rsidR="00D226C8">
          <w:rPr>
            <w:noProof/>
            <w:webHidden/>
          </w:rPr>
          <w:t>198</w:t>
        </w:r>
        <w:r w:rsidR="00D226C8">
          <w:rPr>
            <w:noProof/>
            <w:webHidden/>
          </w:rPr>
          <w:fldChar w:fldCharType="end"/>
        </w:r>
      </w:hyperlink>
    </w:p>
    <w:p w14:paraId="60B9D0BC" w14:textId="5D3806FD" w:rsidR="00D226C8" w:rsidRDefault="008C24FE">
      <w:pPr>
        <w:pStyle w:val="TableofFigures"/>
        <w:tabs>
          <w:tab w:val="right" w:leader="dot" w:pos="9350"/>
        </w:tabs>
        <w:rPr>
          <w:rFonts w:eastAsiaTheme="minorEastAsia"/>
          <w:noProof/>
          <w:lang w:val="en-GB" w:eastAsia="en-GB"/>
        </w:rPr>
      </w:pPr>
      <w:hyperlink w:anchor="_Toc123745154" w:history="1">
        <w:r w:rsidR="00D226C8" w:rsidRPr="00253722">
          <w:rPr>
            <w:rStyle w:val="Hyperlink"/>
            <w:noProof/>
          </w:rPr>
          <w:t>Figure 107 Get User Feedback Collaboration Diagram</w:t>
        </w:r>
        <w:r w:rsidR="00D226C8">
          <w:rPr>
            <w:noProof/>
            <w:webHidden/>
          </w:rPr>
          <w:tab/>
        </w:r>
        <w:r w:rsidR="00D226C8">
          <w:rPr>
            <w:noProof/>
            <w:webHidden/>
          </w:rPr>
          <w:fldChar w:fldCharType="begin"/>
        </w:r>
        <w:r w:rsidR="00D226C8">
          <w:rPr>
            <w:noProof/>
            <w:webHidden/>
          </w:rPr>
          <w:instrText xml:space="preserve"> PAGEREF _Toc123745154 \h </w:instrText>
        </w:r>
        <w:r w:rsidR="00D226C8">
          <w:rPr>
            <w:noProof/>
            <w:webHidden/>
          </w:rPr>
        </w:r>
        <w:r w:rsidR="00D226C8">
          <w:rPr>
            <w:noProof/>
            <w:webHidden/>
          </w:rPr>
          <w:fldChar w:fldCharType="separate"/>
        </w:r>
        <w:r w:rsidR="00D226C8">
          <w:rPr>
            <w:noProof/>
            <w:webHidden/>
          </w:rPr>
          <w:t>199</w:t>
        </w:r>
        <w:r w:rsidR="00D226C8">
          <w:rPr>
            <w:noProof/>
            <w:webHidden/>
          </w:rPr>
          <w:fldChar w:fldCharType="end"/>
        </w:r>
      </w:hyperlink>
    </w:p>
    <w:p w14:paraId="5389A02D" w14:textId="1E5D210C" w:rsidR="00D226C8" w:rsidRDefault="008C24FE">
      <w:pPr>
        <w:pStyle w:val="TableofFigures"/>
        <w:tabs>
          <w:tab w:val="right" w:leader="dot" w:pos="9350"/>
        </w:tabs>
        <w:rPr>
          <w:rFonts w:eastAsiaTheme="minorEastAsia"/>
          <w:noProof/>
          <w:lang w:val="en-GB" w:eastAsia="en-GB"/>
        </w:rPr>
      </w:pPr>
      <w:hyperlink w:anchor="_Toc123745155" w:history="1">
        <w:r w:rsidR="00D226C8" w:rsidRPr="00253722">
          <w:rPr>
            <w:rStyle w:val="Hyperlink"/>
            <w:noProof/>
          </w:rPr>
          <w:t>Figure 108 Add User Information Collaboration Diagram</w:t>
        </w:r>
        <w:r w:rsidR="00D226C8">
          <w:rPr>
            <w:noProof/>
            <w:webHidden/>
          </w:rPr>
          <w:tab/>
        </w:r>
        <w:r w:rsidR="00D226C8">
          <w:rPr>
            <w:noProof/>
            <w:webHidden/>
          </w:rPr>
          <w:fldChar w:fldCharType="begin"/>
        </w:r>
        <w:r w:rsidR="00D226C8">
          <w:rPr>
            <w:noProof/>
            <w:webHidden/>
          </w:rPr>
          <w:instrText xml:space="preserve"> PAGEREF _Toc123745155 \h </w:instrText>
        </w:r>
        <w:r w:rsidR="00D226C8">
          <w:rPr>
            <w:noProof/>
            <w:webHidden/>
          </w:rPr>
        </w:r>
        <w:r w:rsidR="00D226C8">
          <w:rPr>
            <w:noProof/>
            <w:webHidden/>
          </w:rPr>
          <w:fldChar w:fldCharType="separate"/>
        </w:r>
        <w:r w:rsidR="00D226C8">
          <w:rPr>
            <w:noProof/>
            <w:webHidden/>
          </w:rPr>
          <w:t>200</w:t>
        </w:r>
        <w:r w:rsidR="00D226C8">
          <w:rPr>
            <w:noProof/>
            <w:webHidden/>
          </w:rPr>
          <w:fldChar w:fldCharType="end"/>
        </w:r>
      </w:hyperlink>
    </w:p>
    <w:p w14:paraId="61D2BD0E" w14:textId="5B8875BE" w:rsidR="00D226C8" w:rsidRDefault="008C24FE">
      <w:pPr>
        <w:pStyle w:val="TableofFigures"/>
        <w:tabs>
          <w:tab w:val="right" w:leader="dot" w:pos="9350"/>
        </w:tabs>
        <w:rPr>
          <w:rFonts w:eastAsiaTheme="minorEastAsia"/>
          <w:noProof/>
          <w:lang w:val="en-GB" w:eastAsia="en-GB"/>
        </w:rPr>
      </w:pPr>
      <w:hyperlink w:anchor="_Toc123745156" w:history="1">
        <w:r w:rsidR="00D226C8" w:rsidRPr="00253722">
          <w:rPr>
            <w:rStyle w:val="Hyperlink"/>
            <w:noProof/>
          </w:rPr>
          <w:t>Figure 109 Generate Report on Blood Stock Collaboration Diagram</w:t>
        </w:r>
        <w:r w:rsidR="00D226C8">
          <w:rPr>
            <w:noProof/>
            <w:webHidden/>
          </w:rPr>
          <w:tab/>
        </w:r>
        <w:r w:rsidR="00D226C8">
          <w:rPr>
            <w:noProof/>
            <w:webHidden/>
          </w:rPr>
          <w:fldChar w:fldCharType="begin"/>
        </w:r>
        <w:r w:rsidR="00D226C8">
          <w:rPr>
            <w:noProof/>
            <w:webHidden/>
          </w:rPr>
          <w:instrText xml:space="preserve"> PAGEREF _Toc123745156 \h </w:instrText>
        </w:r>
        <w:r w:rsidR="00D226C8">
          <w:rPr>
            <w:noProof/>
            <w:webHidden/>
          </w:rPr>
        </w:r>
        <w:r w:rsidR="00D226C8">
          <w:rPr>
            <w:noProof/>
            <w:webHidden/>
          </w:rPr>
          <w:fldChar w:fldCharType="separate"/>
        </w:r>
        <w:r w:rsidR="00D226C8">
          <w:rPr>
            <w:noProof/>
            <w:webHidden/>
          </w:rPr>
          <w:t>201</w:t>
        </w:r>
        <w:r w:rsidR="00D226C8">
          <w:rPr>
            <w:noProof/>
            <w:webHidden/>
          </w:rPr>
          <w:fldChar w:fldCharType="end"/>
        </w:r>
      </w:hyperlink>
    </w:p>
    <w:p w14:paraId="6CABB2B3" w14:textId="7D1B82A1" w:rsidR="00D226C8" w:rsidRDefault="008C24FE">
      <w:pPr>
        <w:pStyle w:val="TableofFigures"/>
        <w:tabs>
          <w:tab w:val="right" w:leader="dot" w:pos="9350"/>
        </w:tabs>
        <w:rPr>
          <w:rFonts w:eastAsiaTheme="minorEastAsia"/>
          <w:noProof/>
          <w:lang w:val="en-GB" w:eastAsia="en-GB"/>
        </w:rPr>
      </w:pPr>
      <w:hyperlink w:anchor="_Toc123745157" w:history="1">
        <w:r w:rsidR="00D226C8" w:rsidRPr="00253722">
          <w:rPr>
            <w:rStyle w:val="Hyperlink"/>
            <w:noProof/>
          </w:rPr>
          <w:t>Figure 110 Update Blood Stock Collaboration Diagram</w:t>
        </w:r>
        <w:r w:rsidR="00D226C8">
          <w:rPr>
            <w:noProof/>
            <w:webHidden/>
          </w:rPr>
          <w:tab/>
        </w:r>
        <w:r w:rsidR="00D226C8">
          <w:rPr>
            <w:noProof/>
            <w:webHidden/>
          </w:rPr>
          <w:fldChar w:fldCharType="begin"/>
        </w:r>
        <w:r w:rsidR="00D226C8">
          <w:rPr>
            <w:noProof/>
            <w:webHidden/>
          </w:rPr>
          <w:instrText xml:space="preserve"> PAGEREF _Toc123745157 \h </w:instrText>
        </w:r>
        <w:r w:rsidR="00D226C8">
          <w:rPr>
            <w:noProof/>
            <w:webHidden/>
          </w:rPr>
        </w:r>
        <w:r w:rsidR="00D226C8">
          <w:rPr>
            <w:noProof/>
            <w:webHidden/>
          </w:rPr>
          <w:fldChar w:fldCharType="separate"/>
        </w:r>
        <w:r w:rsidR="00D226C8">
          <w:rPr>
            <w:noProof/>
            <w:webHidden/>
          </w:rPr>
          <w:t>202</w:t>
        </w:r>
        <w:r w:rsidR="00D226C8">
          <w:rPr>
            <w:noProof/>
            <w:webHidden/>
          </w:rPr>
          <w:fldChar w:fldCharType="end"/>
        </w:r>
      </w:hyperlink>
    </w:p>
    <w:p w14:paraId="11F37D75" w14:textId="7D711466" w:rsidR="00D226C8" w:rsidRDefault="008C24FE">
      <w:pPr>
        <w:pStyle w:val="TableofFigures"/>
        <w:tabs>
          <w:tab w:val="right" w:leader="dot" w:pos="9350"/>
        </w:tabs>
        <w:rPr>
          <w:rFonts w:eastAsiaTheme="minorEastAsia"/>
          <w:noProof/>
          <w:lang w:val="en-GB" w:eastAsia="en-GB"/>
        </w:rPr>
      </w:pPr>
      <w:hyperlink w:anchor="_Toc123745158" w:history="1">
        <w:r w:rsidR="00D226C8" w:rsidRPr="00253722">
          <w:rPr>
            <w:rStyle w:val="Hyperlink"/>
            <w:noProof/>
          </w:rPr>
          <w:t>Figure 111 Download Appointment Reports Collaboration Diagram</w:t>
        </w:r>
        <w:r w:rsidR="00D226C8">
          <w:rPr>
            <w:noProof/>
            <w:webHidden/>
          </w:rPr>
          <w:tab/>
        </w:r>
        <w:r w:rsidR="00D226C8">
          <w:rPr>
            <w:noProof/>
            <w:webHidden/>
          </w:rPr>
          <w:fldChar w:fldCharType="begin"/>
        </w:r>
        <w:r w:rsidR="00D226C8">
          <w:rPr>
            <w:noProof/>
            <w:webHidden/>
          </w:rPr>
          <w:instrText xml:space="preserve"> PAGEREF _Toc123745158 \h </w:instrText>
        </w:r>
        <w:r w:rsidR="00D226C8">
          <w:rPr>
            <w:noProof/>
            <w:webHidden/>
          </w:rPr>
        </w:r>
        <w:r w:rsidR="00D226C8">
          <w:rPr>
            <w:noProof/>
            <w:webHidden/>
          </w:rPr>
          <w:fldChar w:fldCharType="separate"/>
        </w:r>
        <w:r w:rsidR="00D226C8">
          <w:rPr>
            <w:noProof/>
            <w:webHidden/>
          </w:rPr>
          <w:t>203</w:t>
        </w:r>
        <w:r w:rsidR="00D226C8">
          <w:rPr>
            <w:noProof/>
            <w:webHidden/>
          </w:rPr>
          <w:fldChar w:fldCharType="end"/>
        </w:r>
      </w:hyperlink>
    </w:p>
    <w:p w14:paraId="4520B1DE" w14:textId="0E475461" w:rsidR="00D226C8" w:rsidRDefault="008C24FE">
      <w:pPr>
        <w:pStyle w:val="TableofFigures"/>
        <w:tabs>
          <w:tab w:val="right" w:leader="dot" w:pos="9350"/>
        </w:tabs>
        <w:rPr>
          <w:rFonts w:eastAsiaTheme="minorEastAsia"/>
          <w:noProof/>
          <w:lang w:val="en-GB" w:eastAsia="en-GB"/>
        </w:rPr>
      </w:pPr>
      <w:hyperlink w:anchor="_Toc123745159" w:history="1">
        <w:r w:rsidR="00D226C8" w:rsidRPr="00253722">
          <w:rPr>
            <w:rStyle w:val="Hyperlink"/>
            <w:noProof/>
          </w:rPr>
          <w:t xml:space="preserve">Figure 112 Manage Blood Donation </w:t>
        </w:r>
        <w:r w:rsidR="001D685A">
          <w:rPr>
            <w:rStyle w:val="Hyperlink"/>
            <w:noProof/>
          </w:rPr>
          <w:t>Center</w:t>
        </w:r>
        <w:r w:rsidR="00D226C8" w:rsidRPr="00253722">
          <w:rPr>
            <w:rStyle w:val="Hyperlink"/>
            <w:noProof/>
          </w:rPr>
          <w:t>’s Request Collaboration Diagram</w:t>
        </w:r>
        <w:r w:rsidR="00D226C8">
          <w:rPr>
            <w:noProof/>
            <w:webHidden/>
          </w:rPr>
          <w:tab/>
        </w:r>
        <w:r w:rsidR="00D226C8">
          <w:rPr>
            <w:noProof/>
            <w:webHidden/>
          </w:rPr>
          <w:fldChar w:fldCharType="begin"/>
        </w:r>
        <w:r w:rsidR="00D226C8">
          <w:rPr>
            <w:noProof/>
            <w:webHidden/>
          </w:rPr>
          <w:instrText xml:space="preserve"> PAGEREF _Toc123745159 \h </w:instrText>
        </w:r>
        <w:r w:rsidR="00D226C8">
          <w:rPr>
            <w:noProof/>
            <w:webHidden/>
          </w:rPr>
        </w:r>
        <w:r w:rsidR="00D226C8">
          <w:rPr>
            <w:noProof/>
            <w:webHidden/>
          </w:rPr>
          <w:fldChar w:fldCharType="separate"/>
        </w:r>
        <w:r w:rsidR="00D226C8">
          <w:rPr>
            <w:noProof/>
            <w:webHidden/>
          </w:rPr>
          <w:t>204</w:t>
        </w:r>
        <w:r w:rsidR="00D226C8">
          <w:rPr>
            <w:noProof/>
            <w:webHidden/>
          </w:rPr>
          <w:fldChar w:fldCharType="end"/>
        </w:r>
      </w:hyperlink>
    </w:p>
    <w:p w14:paraId="12546C9D" w14:textId="0CDF9CCA" w:rsidR="00D226C8" w:rsidRDefault="008C24FE">
      <w:pPr>
        <w:pStyle w:val="TableofFigures"/>
        <w:tabs>
          <w:tab w:val="right" w:leader="dot" w:pos="9350"/>
        </w:tabs>
        <w:rPr>
          <w:rFonts w:eastAsiaTheme="minorEastAsia"/>
          <w:noProof/>
          <w:lang w:val="en-GB" w:eastAsia="en-GB"/>
        </w:rPr>
      </w:pPr>
      <w:hyperlink w:anchor="_Toc123745160" w:history="1">
        <w:r w:rsidR="00D226C8" w:rsidRPr="00253722">
          <w:rPr>
            <w:rStyle w:val="Hyperlink"/>
            <w:noProof/>
          </w:rPr>
          <w:t xml:space="preserve">Figure 113 Manage NGO’s/Blood Donation </w:t>
        </w:r>
        <w:r w:rsidR="001D685A">
          <w:rPr>
            <w:rStyle w:val="Hyperlink"/>
            <w:noProof/>
          </w:rPr>
          <w:t>Center</w:t>
        </w:r>
        <w:r w:rsidR="00D226C8" w:rsidRPr="00253722">
          <w:rPr>
            <w:rStyle w:val="Hyperlink"/>
            <w:noProof/>
          </w:rPr>
          <w:t xml:space="preserve"> Collaboration Diagram</w:t>
        </w:r>
        <w:r w:rsidR="00D226C8">
          <w:rPr>
            <w:noProof/>
            <w:webHidden/>
          </w:rPr>
          <w:tab/>
        </w:r>
        <w:r w:rsidR="00D226C8">
          <w:rPr>
            <w:noProof/>
            <w:webHidden/>
          </w:rPr>
          <w:fldChar w:fldCharType="begin"/>
        </w:r>
        <w:r w:rsidR="00D226C8">
          <w:rPr>
            <w:noProof/>
            <w:webHidden/>
          </w:rPr>
          <w:instrText xml:space="preserve"> PAGEREF _Toc123745160 \h </w:instrText>
        </w:r>
        <w:r w:rsidR="00D226C8">
          <w:rPr>
            <w:noProof/>
            <w:webHidden/>
          </w:rPr>
        </w:r>
        <w:r w:rsidR="00D226C8">
          <w:rPr>
            <w:noProof/>
            <w:webHidden/>
          </w:rPr>
          <w:fldChar w:fldCharType="separate"/>
        </w:r>
        <w:r w:rsidR="00D226C8">
          <w:rPr>
            <w:noProof/>
            <w:webHidden/>
          </w:rPr>
          <w:t>205</w:t>
        </w:r>
        <w:r w:rsidR="00D226C8">
          <w:rPr>
            <w:noProof/>
            <w:webHidden/>
          </w:rPr>
          <w:fldChar w:fldCharType="end"/>
        </w:r>
      </w:hyperlink>
    </w:p>
    <w:p w14:paraId="4BD78A24" w14:textId="786C20BE" w:rsidR="00D226C8" w:rsidRDefault="008C24FE">
      <w:pPr>
        <w:pStyle w:val="TableofFigures"/>
        <w:tabs>
          <w:tab w:val="right" w:leader="dot" w:pos="9350"/>
        </w:tabs>
        <w:rPr>
          <w:rFonts w:eastAsiaTheme="minorEastAsia"/>
          <w:noProof/>
          <w:lang w:val="en-GB" w:eastAsia="en-GB"/>
        </w:rPr>
      </w:pPr>
      <w:hyperlink w:anchor="_Toc123745161" w:history="1">
        <w:r w:rsidR="00D226C8" w:rsidRPr="00253722">
          <w:rPr>
            <w:rStyle w:val="Hyperlink"/>
            <w:noProof/>
          </w:rPr>
          <w:t>Figure 114 Manage News Collaboration Diagram</w:t>
        </w:r>
        <w:r w:rsidR="00D226C8">
          <w:rPr>
            <w:noProof/>
            <w:webHidden/>
          </w:rPr>
          <w:tab/>
        </w:r>
        <w:r w:rsidR="00D226C8">
          <w:rPr>
            <w:noProof/>
            <w:webHidden/>
          </w:rPr>
          <w:fldChar w:fldCharType="begin"/>
        </w:r>
        <w:r w:rsidR="00D226C8">
          <w:rPr>
            <w:noProof/>
            <w:webHidden/>
          </w:rPr>
          <w:instrText xml:space="preserve"> PAGEREF _Toc123745161 \h </w:instrText>
        </w:r>
        <w:r w:rsidR="00D226C8">
          <w:rPr>
            <w:noProof/>
            <w:webHidden/>
          </w:rPr>
        </w:r>
        <w:r w:rsidR="00D226C8">
          <w:rPr>
            <w:noProof/>
            <w:webHidden/>
          </w:rPr>
          <w:fldChar w:fldCharType="separate"/>
        </w:r>
        <w:r w:rsidR="00D226C8">
          <w:rPr>
            <w:noProof/>
            <w:webHidden/>
          </w:rPr>
          <w:t>206</w:t>
        </w:r>
        <w:r w:rsidR="00D226C8">
          <w:rPr>
            <w:noProof/>
            <w:webHidden/>
          </w:rPr>
          <w:fldChar w:fldCharType="end"/>
        </w:r>
      </w:hyperlink>
    </w:p>
    <w:p w14:paraId="26DB6F61" w14:textId="15D42391" w:rsidR="00D226C8" w:rsidRDefault="008C24FE">
      <w:pPr>
        <w:pStyle w:val="TableofFigures"/>
        <w:tabs>
          <w:tab w:val="right" w:leader="dot" w:pos="9350"/>
        </w:tabs>
        <w:rPr>
          <w:rFonts w:eastAsiaTheme="minorEastAsia"/>
          <w:noProof/>
          <w:lang w:val="en-GB" w:eastAsia="en-GB"/>
        </w:rPr>
      </w:pPr>
      <w:hyperlink w:anchor="_Toc123745162" w:history="1">
        <w:r w:rsidR="00D226C8" w:rsidRPr="00253722">
          <w:rPr>
            <w:rStyle w:val="Hyperlink"/>
            <w:noProof/>
          </w:rPr>
          <w:t>Figure 115 Manage Advertisement Collaboration Diagram</w:t>
        </w:r>
        <w:r w:rsidR="00D226C8">
          <w:rPr>
            <w:noProof/>
            <w:webHidden/>
          </w:rPr>
          <w:tab/>
        </w:r>
        <w:r w:rsidR="00D226C8">
          <w:rPr>
            <w:noProof/>
            <w:webHidden/>
          </w:rPr>
          <w:fldChar w:fldCharType="begin"/>
        </w:r>
        <w:r w:rsidR="00D226C8">
          <w:rPr>
            <w:noProof/>
            <w:webHidden/>
          </w:rPr>
          <w:instrText xml:space="preserve"> PAGEREF _Toc123745162 \h </w:instrText>
        </w:r>
        <w:r w:rsidR="00D226C8">
          <w:rPr>
            <w:noProof/>
            <w:webHidden/>
          </w:rPr>
        </w:r>
        <w:r w:rsidR="00D226C8">
          <w:rPr>
            <w:noProof/>
            <w:webHidden/>
          </w:rPr>
          <w:fldChar w:fldCharType="separate"/>
        </w:r>
        <w:r w:rsidR="00D226C8">
          <w:rPr>
            <w:noProof/>
            <w:webHidden/>
          </w:rPr>
          <w:t>207</w:t>
        </w:r>
        <w:r w:rsidR="00D226C8">
          <w:rPr>
            <w:noProof/>
            <w:webHidden/>
          </w:rPr>
          <w:fldChar w:fldCharType="end"/>
        </w:r>
      </w:hyperlink>
    </w:p>
    <w:p w14:paraId="4B4CB015" w14:textId="54D9DEFC" w:rsidR="00D226C8" w:rsidRDefault="008C24FE">
      <w:pPr>
        <w:pStyle w:val="TableofFigures"/>
        <w:tabs>
          <w:tab w:val="right" w:leader="dot" w:pos="9350"/>
        </w:tabs>
        <w:rPr>
          <w:rFonts w:eastAsiaTheme="minorEastAsia"/>
          <w:noProof/>
          <w:lang w:val="en-GB" w:eastAsia="en-GB"/>
        </w:rPr>
      </w:pPr>
      <w:hyperlink w:anchor="_Toc123745163" w:history="1">
        <w:r w:rsidR="00D226C8" w:rsidRPr="00253722">
          <w:rPr>
            <w:rStyle w:val="Hyperlink"/>
            <w:noProof/>
          </w:rPr>
          <w:t>Figure 116 Handling Blood Requests Collaboration Diagram</w:t>
        </w:r>
        <w:r w:rsidR="00D226C8">
          <w:rPr>
            <w:noProof/>
            <w:webHidden/>
          </w:rPr>
          <w:tab/>
        </w:r>
        <w:r w:rsidR="00D226C8">
          <w:rPr>
            <w:noProof/>
            <w:webHidden/>
          </w:rPr>
          <w:fldChar w:fldCharType="begin"/>
        </w:r>
        <w:r w:rsidR="00D226C8">
          <w:rPr>
            <w:noProof/>
            <w:webHidden/>
          </w:rPr>
          <w:instrText xml:space="preserve"> PAGEREF _Toc123745163 \h </w:instrText>
        </w:r>
        <w:r w:rsidR="00D226C8">
          <w:rPr>
            <w:noProof/>
            <w:webHidden/>
          </w:rPr>
        </w:r>
        <w:r w:rsidR="00D226C8">
          <w:rPr>
            <w:noProof/>
            <w:webHidden/>
          </w:rPr>
          <w:fldChar w:fldCharType="separate"/>
        </w:r>
        <w:r w:rsidR="00D226C8">
          <w:rPr>
            <w:noProof/>
            <w:webHidden/>
          </w:rPr>
          <w:t>208</w:t>
        </w:r>
        <w:r w:rsidR="00D226C8">
          <w:rPr>
            <w:noProof/>
            <w:webHidden/>
          </w:rPr>
          <w:fldChar w:fldCharType="end"/>
        </w:r>
      </w:hyperlink>
    </w:p>
    <w:p w14:paraId="580BF948" w14:textId="61E917D0" w:rsidR="00D226C8" w:rsidRDefault="008C24FE">
      <w:pPr>
        <w:pStyle w:val="TableofFigures"/>
        <w:tabs>
          <w:tab w:val="right" w:leader="dot" w:pos="9350"/>
        </w:tabs>
        <w:rPr>
          <w:rFonts w:eastAsiaTheme="minorEastAsia"/>
          <w:noProof/>
          <w:lang w:val="en-GB" w:eastAsia="en-GB"/>
        </w:rPr>
      </w:pPr>
      <w:hyperlink w:anchor="_Toc123745164" w:history="1">
        <w:r w:rsidR="00D226C8" w:rsidRPr="00253722">
          <w:rPr>
            <w:rStyle w:val="Hyperlink"/>
            <w:noProof/>
          </w:rPr>
          <w:t>Figure 117 Manage Enquiries Collaboration Diagram</w:t>
        </w:r>
        <w:r w:rsidR="00D226C8">
          <w:rPr>
            <w:noProof/>
            <w:webHidden/>
          </w:rPr>
          <w:tab/>
        </w:r>
        <w:r w:rsidR="00D226C8">
          <w:rPr>
            <w:noProof/>
            <w:webHidden/>
          </w:rPr>
          <w:fldChar w:fldCharType="begin"/>
        </w:r>
        <w:r w:rsidR="00D226C8">
          <w:rPr>
            <w:noProof/>
            <w:webHidden/>
          </w:rPr>
          <w:instrText xml:space="preserve"> PAGEREF _Toc123745164 \h </w:instrText>
        </w:r>
        <w:r w:rsidR="00D226C8">
          <w:rPr>
            <w:noProof/>
            <w:webHidden/>
          </w:rPr>
        </w:r>
        <w:r w:rsidR="00D226C8">
          <w:rPr>
            <w:noProof/>
            <w:webHidden/>
          </w:rPr>
          <w:fldChar w:fldCharType="separate"/>
        </w:r>
        <w:r w:rsidR="00D226C8">
          <w:rPr>
            <w:noProof/>
            <w:webHidden/>
          </w:rPr>
          <w:t>209</w:t>
        </w:r>
        <w:r w:rsidR="00D226C8">
          <w:rPr>
            <w:noProof/>
            <w:webHidden/>
          </w:rPr>
          <w:fldChar w:fldCharType="end"/>
        </w:r>
      </w:hyperlink>
    </w:p>
    <w:p w14:paraId="5E672F53" w14:textId="3F370A19" w:rsidR="00D226C8" w:rsidRDefault="008C24FE">
      <w:pPr>
        <w:pStyle w:val="TableofFigures"/>
        <w:tabs>
          <w:tab w:val="right" w:leader="dot" w:pos="9350"/>
        </w:tabs>
        <w:rPr>
          <w:rFonts w:eastAsiaTheme="minorEastAsia"/>
          <w:noProof/>
          <w:lang w:val="en-GB" w:eastAsia="en-GB"/>
        </w:rPr>
      </w:pPr>
      <w:hyperlink w:anchor="_Toc123745165" w:history="1">
        <w:r w:rsidR="00D226C8" w:rsidRPr="00253722">
          <w:rPr>
            <w:rStyle w:val="Hyperlink"/>
            <w:noProof/>
          </w:rPr>
          <w:t>Figure 118 Manage Users Personal Information Collaboration Diagram</w:t>
        </w:r>
        <w:r w:rsidR="00D226C8">
          <w:rPr>
            <w:noProof/>
            <w:webHidden/>
          </w:rPr>
          <w:tab/>
        </w:r>
        <w:r w:rsidR="00D226C8">
          <w:rPr>
            <w:noProof/>
            <w:webHidden/>
          </w:rPr>
          <w:fldChar w:fldCharType="begin"/>
        </w:r>
        <w:r w:rsidR="00D226C8">
          <w:rPr>
            <w:noProof/>
            <w:webHidden/>
          </w:rPr>
          <w:instrText xml:space="preserve"> PAGEREF _Toc123745165 \h </w:instrText>
        </w:r>
        <w:r w:rsidR="00D226C8">
          <w:rPr>
            <w:noProof/>
            <w:webHidden/>
          </w:rPr>
        </w:r>
        <w:r w:rsidR="00D226C8">
          <w:rPr>
            <w:noProof/>
            <w:webHidden/>
          </w:rPr>
          <w:fldChar w:fldCharType="separate"/>
        </w:r>
        <w:r w:rsidR="00D226C8">
          <w:rPr>
            <w:noProof/>
            <w:webHidden/>
          </w:rPr>
          <w:t>210</w:t>
        </w:r>
        <w:r w:rsidR="00D226C8">
          <w:rPr>
            <w:noProof/>
            <w:webHidden/>
          </w:rPr>
          <w:fldChar w:fldCharType="end"/>
        </w:r>
      </w:hyperlink>
    </w:p>
    <w:p w14:paraId="378F59C5" w14:textId="70F4813C" w:rsidR="00D226C8" w:rsidRDefault="008C24FE">
      <w:pPr>
        <w:pStyle w:val="TableofFigures"/>
        <w:tabs>
          <w:tab w:val="right" w:leader="dot" w:pos="9350"/>
        </w:tabs>
        <w:rPr>
          <w:rFonts w:eastAsiaTheme="minorEastAsia"/>
          <w:noProof/>
          <w:lang w:val="en-GB" w:eastAsia="en-GB"/>
        </w:rPr>
      </w:pPr>
      <w:hyperlink w:anchor="_Toc123745166" w:history="1">
        <w:r w:rsidR="00D226C8" w:rsidRPr="00253722">
          <w:rPr>
            <w:rStyle w:val="Hyperlink"/>
            <w:noProof/>
          </w:rPr>
          <w:t>Figure 119 Manage Campaigns Collaboration Diagram</w:t>
        </w:r>
        <w:r w:rsidR="00D226C8">
          <w:rPr>
            <w:noProof/>
            <w:webHidden/>
          </w:rPr>
          <w:tab/>
        </w:r>
        <w:r w:rsidR="00D226C8">
          <w:rPr>
            <w:noProof/>
            <w:webHidden/>
          </w:rPr>
          <w:fldChar w:fldCharType="begin"/>
        </w:r>
        <w:r w:rsidR="00D226C8">
          <w:rPr>
            <w:noProof/>
            <w:webHidden/>
          </w:rPr>
          <w:instrText xml:space="preserve"> PAGEREF _Toc123745166 \h </w:instrText>
        </w:r>
        <w:r w:rsidR="00D226C8">
          <w:rPr>
            <w:noProof/>
            <w:webHidden/>
          </w:rPr>
        </w:r>
        <w:r w:rsidR="00D226C8">
          <w:rPr>
            <w:noProof/>
            <w:webHidden/>
          </w:rPr>
          <w:fldChar w:fldCharType="separate"/>
        </w:r>
        <w:r w:rsidR="00D226C8">
          <w:rPr>
            <w:noProof/>
            <w:webHidden/>
          </w:rPr>
          <w:t>211</w:t>
        </w:r>
        <w:r w:rsidR="00D226C8">
          <w:rPr>
            <w:noProof/>
            <w:webHidden/>
          </w:rPr>
          <w:fldChar w:fldCharType="end"/>
        </w:r>
      </w:hyperlink>
    </w:p>
    <w:p w14:paraId="1173B382" w14:textId="5C50F93F" w:rsidR="00D226C8" w:rsidRDefault="008C24FE">
      <w:pPr>
        <w:pStyle w:val="TableofFigures"/>
        <w:tabs>
          <w:tab w:val="right" w:leader="dot" w:pos="9350"/>
        </w:tabs>
        <w:rPr>
          <w:rFonts w:eastAsiaTheme="minorEastAsia"/>
          <w:noProof/>
          <w:lang w:val="en-GB" w:eastAsia="en-GB"/>
        </w:rPr>
      </w:pPr>
      <w:hyperlink w:anchor="_Toc123745167" w:history="1">
        <w:r w:rsidR="00D226C8" w:rsidRPr="00253722">
          <w:rPr>
            <w:rStyle w:val="Hyperlink"/>
            <w:noProof/>
          </w:rPr>
          <w:t>Figure 120 Manage Donor List Collaboration Diagram</w:t>
        </w:r>
        <w:r w:rsidR="00D226C8">
          <w:rPr>
            <w:noProof/>
            <w:webHidden/>
          </w:rPr>
          <w:tab/>
        </w:r>
        <w:r w:rsidR="00D226C8">
          <w:rPr>
            <w:noProof/>
            <w:webHidden/>
          </w:rPr>
          <w:fldChar w:fldCharType="begin"/>
        </w:r>
        <w:r w:rsidR="00D226C8">
          <w:rPr>
            <w:noProof/>
            <w:webHidden/>
          </w:rPr>
          <w:instrText xml:space="preserve"> PAGEREF _Toc123745167 \h </w:instrText>
        </w:r>
        <w:r w:rsidR="00D226C8">
          <w:rPr>
            <w:noProof/>
            <w:webHidden/>
          </w:rPr>
        </w:r>
        <w:r w:rsidR="00D226C8">
          <w:rPr>
            <w:noProof/>
            <w:webHidden/>
          </w:rPr>
          <w:fldChar w:fldCharType="separate"/>
        </w:r>
        <w:r w:rsidR="00D226C8">
          <w:rPr>
            <w:noProof/>
            <w:webHidden/>
          </w:rPr>
          <w:t>212</w:t>
        </w:r>
        <w:r w:rsidR="00D226C8">
          <w:rPr>
            <w:noProof/>
            <w:webHidden/>
          </w:rPr>
          <w:fldChar w:fldCharType="end"/>
        </w:r>
      </w:hyperlink>
    </w:p>
    <w:p w14:paraId="1EBA4D02" w14:textId="0DA09482" w:rsidR="00D226C8" w:rsidRDefault="008C24FE">
      <w:pPr>
        <w:pStyle w:val="TableofFigures"/>
        <w:tabs>
          <w:tab w:val="right" w:leader="dot" w:pos="9350"/>
        </w:tabs>
        <w:rPr>
          <w:rFonts w:eastAsiaTheme="minorEastAsia"/>
          <w:noProof/>
          <w:lang w:val="en-GB" w:eastAsia="en-GB"/>
        </w:rPr>
      </w:pPr>
      <w:hyperlink w:anchor="_Toc123745168" w:history="1">
        <w:r w:rsidR="00D226C8" w:rsidRPr="00253722">
          <w:rPr>
            <w:rStyle w:val="Hyperlink"/>
            <w:noProof/>
          </w:rPr>
          <w:t>Figure 121 Manage Sponsors Collaboration Diagram</w:t>
        </w:r>
        <w:r w:rsidR="00D226C8">
          <w:rPr>
            <w:noProof/>
            <w:webHidden/>
          </w:rPr>
          <w:tab/>
        </w:r>
        <w:r w:rsidR="00D226C8">
          <w:rPr>
            <w:noProof/>
            <w:webHidden/>
          </w:rPr>
          <w:fldChar w:fldCharType="begin"/>
        </w:r>
        <w:r w:rsidR="00D226C8">
          <w:rPr>
            <w:noProof/>
            <w:webHidden/>
          </w:rPr>
          <w:instrText xml:space="preserve"> PAGEREF _Toc123745168 \h </w:instrText>
        </w:r>
        <w:r w:rsidR="00D226C8">
          <w:rPr>
            <w:noProof/>
            <w:webHidden/>
          </w:rPr>
        </w:r>
        <w:r w:rsidR="00D226C8">
          <w:rPr>
            <w:noProof/>
            <w:webHidden/>
          </w:rPr>
          <w:fldChar w:fldCharType="separate"/>
        </w:r>
        <w:r w:rsidR="00D226C8">
          <w:rPr>
            <w:noProof/>
            <w:webHidden/>
          </w:rPr>
          <w:t>213</w:t>
        </w:r>
        <w:r w:rsidR="00D226C8">
          <w:rPr>
            <w:noProof/>
            <w:webHidden/>
          </w:rPr>
          <w:fldChar w:fldCharType="end"/>
        </w:r>
      </w:hyperlink>
    </w:p>
    <w:p w14:paraId="6C2903D7" w14:textId="649D0848" w:rsidR="00D226C8" w:rsidRDefault="008C24FE">
      <w:pPr>
        <w:pStyle w:val="TableofFigures"/>
        <w:tabs>
          <w:tab w:val="right" w:leader="dot" w:pos="9350"/>
        </w:tabs>
        <w:rPr>
          <w:rFonts w:eastAsiaTheme="minorEastAsia"/>
          <w:noProof/>
          <w:lang w:val="en-GB" w:eastAsia="en-GB"/>
        </w:rPr>
      </w:pPr>
      <w:hyperlink w:anchor="_Toc123745169" w:history="1">
        <w:r w:rsidR="00D226C8" w:rsidRPr="00253722">
          <w:rPr>
            <w:rStyle w:val="Hyperlink"/>
            <w:noProof/>
          </w:rPr>
          <w:t>Figure 122 Manage Financial Donation Collaboration Diagram</w:t>
        </w:r>
        <w:r w:rsidR="00D226C8">
          <w:rPr>
            <w:noProof/>
            <w:webHidden/>
          </w:rPr>
          <w:tab/>
        </w:r>
        <w:r w:rsidR="00D226C8">
          <w:rPr>
            <w:noProof/>
            <w:webHidden/>
          </w:rPr>
          <w:fldChar w:fldCharType="begin"/>
        </w:r>
        <w:r w:rsidR="00D226C8">
          <w:rPr>
            <w:noProof/>
            <w:webHidden/>
          </w:rPr>
          <w:instrText xml:space="preserve"> PAGEREF _Toc123745169 \h </w:instrText>
        </w:r>
        <w:r w:rsidR="00D226C8">
          <w:rPr>
            <w:noProof/>
            <w:webHidden/>
          </w:rPr>
        </w:r>
        <w:r w:rsidR="00D226C8">
          <w:rPr>
            <w:noProof/>
            <w:webHidden/>
          </w:rPr>
          <w:fldChar w:fldCharType="separate"/>
        </w:r>
        <w:r w:rsidR="00D226C8">
          <w:rPr>
            <w:noProof/>
            <w:webHidden/>
          </w:rPr>
          <w:t>214</w:t>
        </w:r>
        <w:r w:rsidR="00D226C8">
          <w:rPr>
            <w:noProof/>
            <w:webHidden/>
          </w:rPr>
          <w:fldChar w:fldCharType="end"/>
        </w:r>
      </w:hyperlink>
    </w:p>
    <w:p w14:paraId="7C853F32" w14:textId="64C8EA17" w:rsidR="00D226C8" w:rsidRDefault="008C24FE">
      <w:pPr>
        <w:pStyle w:val="TableofFigures"/>
        <w:tabs>
          <w:tab w:val="right" w:leader="dot" w:pos="9350"/>
        </w:tabs>
        <w:rPr>
          <w:rFonts w:eastAsiaTheme="minorEastAsia"/>
          <w:noProof/>
          <w:lang w:val="en-GB" w:eastAsia="en-GB"/>
        </w:rPr>
      </w:pPr>
      <w:hyperlink w:anchor="_Toc123745170" w:history="1">
        <w:r w:rsidR="00D226C8" w:rsidRPr="00253722">
          <w:rPr>
            <w:rStyle w:val="Hyperlink"/>
            <w:noProof/>
          </w:rPr>
          <w:t>Figure 123 Managing Job Posts Collaboration Diagram</w:t>
        </w:r>
        <w:r w:rsidR="00D226C8">
          <w:rPr>
            <w:noProof/>
            <w:webHidden/>
          </w:rPr>
          <w:tab/>
        </w:r>
        <w:r w:rsidR="00D226C8">
          <w:rPr>
            <w:noProof/>
            <w:webHidden/>
          </w:rPr>
          <w:fldChar w:fldCharType="begin"/>
        </w:r>
        <w:r w:rsidR="00D226C8">
          <w:rPr>
            <w:noProof/>
            <w:webHidden/>
          </w:rPr>
          <w:instrText xml:space="preserve"> PAGEREF _Toc123745170 \h </w:instrText>
        </w:r>
        <w:r w:rsidR="00D226C8">
          <w:rPr>
            <w:noProof/>
            <w:webHidden/>
          </w:rPr>
        </w:r>
        <w:r w:rsidR="00D226C8">
          <w:rPr>
            <w:noProof/>
            <w:webHidden/>
          </w:rPr>
          <w:fldChar w:fldCharType="separate"/>
        </w:r>
        <w:r w:rsidR="00D226C8">
          <w:rPr>
            <w:noProof/>
            <w:webHidden/>
          </w:rPr>
          <w:t>215</w:t>
        </w:r>
        <w:r w:rsidR="00D226C8">
          <w:rPr>
            <w:noProof/>
            <w:webHidden/>
          </w:rPr>
          <w:fldChar w:fldCharType="end"/>
        </w:r>
      </w:hyperlink>
    </w:p>
    <w:p w14:paraId="1ED6572E" w14:textId="7924D257" w:rsidR="00D226C8" w:rsidRDefault="008C24FE">
      <w:pPr>
        <w:pStyle w:val="TableofFigures"/>
        <w:tabs>
          <w:tab w:val="right" w:leader="dot" w:pos="9350"/>
        </w:tabs>
        <w:rPr>
          <w:rFonts w:eastAsiaTheme="minorEastAsia"/>
          <w:noProof/>
          <w:lang w:val="en-GB" w:eastAsia="en-GB"/>
        </w:rPr>
      </w:pPr>
      <w:hyperlink w:anchor="_Toc123745171" w:history="1">
        <w:r w:rsidR="00D226C8" w:rsidRPr="00253722">
          <w:rPr>
            <w:rStyle w:val="Hyperlink"/>
            <w:noProof/>
          </w:rPr>
          <w:t>Figure 124 manage Frequently Asked Questions Collaboration Diagram</w:t>
        </w:r>
        <w:r w:rsidR="00D226C8">
          <w:rPr>
            <w:noProof/>
            <w:webHidden/>
          </w:rPr>
          <w:tab/>
        </w:r>
        <w:r w:rsidR="00D226C8">
          <w:rPr>
            <w:noProof/>
            <w:webHidden/>
          </w:rPr>
          <w:fldChar w:fldCharType="begin"/>
        </w:r>
        <w:r w:rsidR="00D226C8">
          <w:rPr>
            <w:noProof/>
            <w:webHidden/>
          </w:rPr>
          <w:instrText xml:space="preserve"> PAGEREF _Toc123745171 \h </w:instrText>
        </w:r>
        <w:r w:rsidR="00D226C8">
          <w:rPr>
            <w:noProof/>
            <w:webHidden/>
          </w:rPr>
        </w:r>
        <w:r w:rsidR="00D226C8">
          <w:rPr>
            <w:noProof/>
            <w:webHidden/>
          </w:rPr>
          <w:fldChar w:fldCharType="separate"/>
        </w:r>
        <w:r w:rsidR="00D226C8">
          <w:rPr>
            <w:noProof/>
            <w:webHidden/>
          </w:rPr>
          <w:t>216</w:t>
        </w:r>
        <w:r w:rsidR="00D226C8">
          <w:rPr>
            <w:noProof/>
            <w:webHidden/>
          </w:rPr>
          <w:fldChar w:fldCharType="end"/>
        </w:r>
      </w:hyperlink>
    </w:p>
    <w:p w14:paraId="62C2A533" w14:textId="7582EA26" w:rsidR="002F5D18" w:rsidRDefault="00D7249F">
      <w:pPr>
        <w:rPr>
          <w:rFonts w:ascii="Times New Roman" w:hAnsi="Times New Roman" w:cs="Times New Roman"/>
          <w:b/>
          <w:bCs/>
          <w:noProof/>
        </w:rPr>
      </w:pPr>
      <w:r>
        <w:rPr>
          <w:rFonts w:ascii="Times New Roman" w:hAnsi="Times New Roman" w:cs="Times New Roman"/>
          <w:b/>
          <w:bCs/>
          <w:noProof/>
        </w:rPr>
        <w:fldChar w:fldCharType="end"/>
      </w:r>
    </w:p>
    <w:p w14:paraId="7CEF6939" w14:textId="07A49923" w:rsidR="00BB0539" w:rsidRDefault="00BB0539">
      <w:pPr>
        <w:rPr>
          <w:rFonts w:ascii="Times New Roman" w:hAnsi="Times New Roman" w:cs="Times New Roman"/>
          <w:b/>
          <w:bCs/>
          <w:noProof/>
        </w:rPr>
      </w:pPr>
    </w:p>
    <w:p w14:paraId="509376B5" w14:textId="443DD0ED" w:rsidR="00BB0539" w:rsidRDefault="00BB0539">
      <w:pPr>
        <w:rPr>
          <w:rFonts w:ascii="Times New Roman" w:hAnsi="Times New Roman" w:cs="Times New Roman"/>
          <w:b/>
          <w:bCs/>
          <w:noProof/>
        </w:rPr>
      </w:pPr>
    </w:p>
    <w:p w14:paraId="1284DF67" w14:textId="77777777" w:rsidR="00BB0539" w:rsidRDefault="00BB0539">
      <w:pPr>
        <w:rPr>
          <w:rFonts w:ascii="Times New Roman" w:hAnsi="Times New Roman" w:cs="Times New Roman"/>
          <w:b/>
          <w:bCs/>
          <w:noProof/>
        </w:rPr>
      </w:pPr>
    </w:p>
    <w:p w14:paraId="03FF453C" w14:textId="6407C8B8"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Tables</w:t>
      </w:r>
    </w:p>
    <w:p w14:paraId="2226603C" w14:textId="0268A28F" w:rsidR="00D226C8" w:rsidRDefault="00FE441E">
      <w:pPr>
        <w:pStyle w:val="TableofFigures"/>
        <w:tabs>
          <w:tab w:val="right" w:leader="dot" w:pos="9350"/>
        </w:tabs>
        <w:rPr>
          <w:rFonts w:eastAsiaTheme="minorEastAsia"/>
          <w:noProof/>
          <w:lang w:val="en-GB" w:eastAsia="en-GB"/>
        </w:rPr>
      </w:pPr>
      <w:r w:rsidRPr="00ED3905">
        <w:rPr>
          <w:rFonts w:ascii="Times New Roman" w:hAnsi="Times New Roman" w:cs="Times New Roman"/>
          <w:b/>
          <w:bCs/>
          <w:noProof/>
          <w:sz w:val="24"/>
          <w:szCs w:val="24"/>
        </w:rPr>
        <w:fldChar w:fldCharType="begin"/>
      </w:r>
      <w:r w:rsidRPr="00ED3905">
        <w:rPr>
          <w:rFonts w:ascii="Times New Roman" w:hAnsi="Times New Roman" w:cs="Times New Roman"/>
          <w:b/>
          <w:bCs/>
          <w:noProof/>
          <w:sz w:val="24"/>
          <w:szCs w:val="24"/>
        </w:rPr>
        <w:instrText xml:space="preserve"> TOC \h \z \c "Table" </w:instrText>
      </w:r>
      <w:r w:rsidRPr="00ED3905">
        <w:rPr>
          <w:rFonts w:ascii="Times New Roman" w:hAnsi="Times New Roman" w:cs="Times New Roman"/>
          <w:b/>
          <w:bCs/>
          <w:noProof/>
          <w:sz w:val="24"/>
          <w:szCs w:val="24"/>
        </w:rPr>
        <w:fldChar w:fldCharType="separate"/>
      </w:r>
      <w:hyperlink w:anchor="_Toc123745172" w:history="1">
        <w:r w:rsidR="00D226C8" w:rsidRPr="000275E2">
          <w:rPr>
            <w:rStyle w:val="Hyperlink"/>
            <w:noProof/>
          </w:rPr>
          <w:t>Table 1:2.2 Stakeholder Register</w:t>
        </w:r>
        <w:r w:rsidR="00D226C8">
          <w:rPr>
            <w:noProof/>
            <w:webHidden/>
          </w:rPr>
          <w:tab/>
        </w:r>
        <w:r w:rsidR="00D226C8">
          <w:rPr>
            <w:noProof/>
            <w:webHidden/>
          </w:rPr>
          <w:fldChar w:fldCharType="begin"/>
        </w:r>
        <w:r w:rsidR="00D226C8">
          <w:rPr>
            <w:noProof/>
            <w:webHidden/>
          </w:rPr>
          <w:instrText xml:space="preserve"> PAGEREF _Toc123745172 \h </w:instrText>
        </w:r>
        <w:r w:rsidR="00D226C8">
          <w:rPr>
            <w:noProof/>
            <w:webHidden/>
          </w:rPr>
        </w:r>
        <w:r w:rsidR="00D226C8">
          <w:rPr>
            <w:noProof/>
            <w:webHidden/>
          </w:rPr>
          <w:fldChar w:fldCharType="separate"/>
        </w:r>
        <w:r w:rsidR="00D226C8">
          <w:rPr>
            <w:noProof/>
            <w:webHidden/>
          </w:rPr>
          <w:t>26</w:t>
        </w:r>
        <w:r w:rsidR="00D226C8">
          <w:rPr>
            <w:noProof/>
            <w:webHidden/>
          </w:rPr>
          <w:fldChar w:fldCharType="end"/>
        </w:r>
      </w:hyperlink>
    </w:p>
    <w:p w14:paraId="3546A820" w14:textId="3C6C5D9A" w:rsidR="00D226C8" w:rsidRDefault="008C24FE">
      <w:pPr>
        <w:pStyle w:val="TableofFigures"/>
        <w:tabs>
          <w:tab w:val="right" w:leader="dot" w:pos="9350"/>
        </w:tabs>
        <w:rPr>
          <w:rFonts w:eastAsiaTheme="minorEastAsia"/>
          <w:noProof/>
          <w:lang w:val="en-GB" w:eastAsia="en-GB"/>
        </w:rPr>
      </w:pPr>
      <w:hyperlink w:anchor="_Toc123745173" w:history="1">
        <w:r w:rsidR="00D226C8" w:rsidRPr="000275E2">
          <w:rPr>
            <w:rStyle w:val="Hyperlink"/>
            <w:noProof/>
          </w:rPr>
          <w:t>Table 2: FR01-Login</w:t>
        </w:r>
        <w:r w:rsidR="00D226C8">
          <w:rPr>
            <w:noProof/>
            <w:webHidden/>
          </w:rPr>
          <w:tab/>
        </w:r>
        <w:r w:rsidR="00D226C8">
          <w:rPr>
            <w:noProof/>
            <w:webHidden/>
          </w:rPr>
          <w:fldChar w:fldCharType="begin"/>
        </w:r>
        <w:r w:rsidR="00D226C8">
          <w:rPr>
            <w:noProof/>
            <w:webHidden/>
          </w:rPr>
          <w:instrText xml:space="preserve"> PAGEREF _Toc123745173 \h </w:instrText>
        </w:r>
        <w:r w:rsidR="00D226C8">
          <w:rPr>
            <w:noProof/>
            <w:webHidden/>
          </w:rPr>
        </w:r>
        <w:r w:rsidR="00D226C8">
          <w:rPr>
            <w:noProof/>
            <w:webHidden/>
          </w:rPr>
          <w:fldChar w:fldCharType="separate"/>
        </w:r>
        <w:r w:rsidR="00D226C8">
          <w:rPr>
            <w:noProof/>
            <w:webHidden/>
          </w:rPr>
          <w:t>27</w:t>
        </w:r>
        <w:r w:rsidR="00D226C8">
          <w:rPr>
            <w:noProof/>
            <w:webHidden/>
          </w:rPr>
          <w:fldChar w:fldCharType="end"/>
        </w:r>
      </w:hyperlink>
    </w:p>
    <w:p w14:paraId="72ACB4A8" w14:textId="2019535C" w:rsidR="00D226C8" w:rsidRDefault="008C24FE">
      <w:pPr>
        <w:pStyle w:val="TableofFigures"/>
        <w:tabs>
          <w:tab w:val="right" w:leader="dot" w:pos="9350"/>
        </w:tabs>
        <w:rPr>
          <w:rFonts w:eastAsiaTheme="minorEastAsia"/>
          <w:noProof/>
          <w:lang w:val="en-GB" w:eastAsia="en-GB"/>
        </w:rPr>
      </w:pPr>
      <w:hyperlink w:anchor="_Toc123745174" w:history="1">
        <w:r w:rsidR="00D226C8" w:rsidRPr="000275E2">
          <w:rPr>
            <w:rStyle w:val="Hyperlink"/>
            <w:noProof/>
          </w:rPr>
          <w:t>Table 3:FR02-Registration</w:t>
        </w:r>
        <w:r w:rsidR="00D226C8">
          <w:rPr>
            <w:noProof/>
            <w:webHidden/>
          </w:rPr>
          <w:tab/>
        </w:r>
        <w:r w:rsidR="00D226C8">
          <w:rPr>
            <w:noProof/>
            <w:webHidden/>
          </w:rPr>
          <w:fldChar w:fldCharType="begin"/>
        </w:r>
        <w:r w:rsidR="00D226C8">
          <w:rPr>
            <w:noProof/>
            <w:webHidden/>
          </w:rPr>
          <w:instrText xml:space="preserve"> PAGEREF _Toc123745174 \h </w:instrText>
        </w:r>
        <w:r w:rsidR="00D226C8">
          <w:rPr>
            <w:noProof/>
            <w:webHidden/>
          </w:rPr>
        </w:r>
        <w:r w:rsidR="00D226C8">
          <w:rPr>
            <w:noProof/>
            <w:webHidden/>
          </w:rPr>
          <w:fldChar w:fldCharType="separate"/>
        </w:r>
        <w:r w:rsidR="00D226C8">
          <w:rPr>
            <w:noProof/>
            <w:webHidden/>
          </w:rPr>
          <w:t>28</w:t>
        </w:r>
        <w:r w:rsidR="00D226C8">
          <w:rPr>
            <w:noProof/>
            <w:webHidden/>
          </w:rPr>
          <w:fldChar w:fldCharType="end"/>
        </w:r>
      </w:hyperlink>
    </w:p>
    <w:p w14:paraId="669B737C" w14:textId="18572A16" w:rsidR="00D226C8" w:rsidRDefault="008C24FE">
      <w:pPr>
        <w:pStyle w:val="TableofFigures"/>
        <w:tabs>
          <w:tab w:val="right" w:leader="dot" w:pos="9350"/>
        </w:tabs>
        <w:rPr>
          <w:rFonts w:eastAsiaTheme="minorEastAsia"/>
          <w:noProof/>
          <w:lang w:val="en-GB" w:eastAsia="en-GB"/>
        </w:rPr>
      </w:pPr>
      <w:hyperlink w:anchor="_Toc123745175" w:history="1">
        <w:r w:rsidR="00D226C8" w:rsidRPr="000275E2">
          <w:rPr>
            <w:rStyle w:val="Hyperlink"/>
            <w:noProof/>
          </w:rPr>
          <w:t>Table 4:FR03 Make the Request for Blood</w:t>
        </w:r>
        <w:r w:rsidR="00D226C8">
          <w:rPr>
            <w:noProof/>
            <w:webHidden/>
          </w:rPr>
          <w:tab/>
        </w:r>
        <w:r w:rsidR="00D226C8">
          <w:rPr>
            <w:noProof/>
            <w:webHidden/>
          </w:rPr>
          <w:fldChar w:fldCharType="begin"/>
        </w:r>
        <w:r w:rsidR="00D226C8">
          <w:rPr>
            <w:noProof/>
            <w:webHidden/>
          </w:rPr>
          <w:instrText xml:space="preserve"> PAGEREF _Toc123745175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74AA4FF5" w14:textId="2276F9B6" w:rsidR="00D226C8" w:rsidRDefault="008C24FE">
      <w:pPr>
        <w:pStyle w:val="TableofFigures"/>
        <w:tabs>
          <w:tab w:val="right" w:leader="dot" w:pos="9350"/>
        </w:tabs>
        <w:rPr>
          <w:rFonts w:eastAsiaTheme="minorEastAsia"/>
          <w:noProof/>
          <w:lang w:val="en-GB" w:eastAsia="en-GB"/>
        </w:rPr>
      </w:pPr>
      <w:hyperlink w:anchor="_Toc123745176" w:history="1">
        <w:r w:rsidR="00D226C8" w:rsidRPr="000275E2">
          <w:rPr>
            <w:rStyle w:val="Hyperlink"/>
            <w:noProof/>
          </w:rPr>
          <w:t>Table 5 FR04-Donate Blood</w:t>
        </w:r>
        <w:r w:rsidR="00D226C8">
          <w:rPr>
            <w:noProof/>
            <w:webHidden/>
          </w:rPr>
          <w:tab/>
        </w:r>
        <w:r w:rsidR="00D226C8">
          <w:rPr>
            <w:noProof/>
            <w:webHidden/>
          </w:rPr>
          <w:fldChar w:fldCharType="begin"/>
        </w:r>
        <w:r w:rsidR="00D226C8">
          <w:rPr>
            <w:noProof/>
            <w:webHidden/>
          </w:rPr>
          <w:instrText xml:space="preserve"> PAGEREF _Toc123745176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44CA6A22" w14:textId="7EA44066" w:rsidR="00D226C8" w:rsidRDefault="008C24FE">
      <w:pPr>
        <w:pStyle w:val="TableofFigures"/>
        <w:tabs>
          <w:tab w:val="right" w:leader="dot" w:pos="9350"/>
        </w:tabs>
        <w:rPr>
          <w:rFonts w:eastAsiaTheme="minorEastAsia"/>
          <w:noProof/>
          <w:lang w:val="en-GB" w:eastAsia="en-GB"/>
        </w:rPr>
      </w:pPr>
      <w:hyperlink w:anchor="_Toc123745177" w:history="1">
        <w:r w:rsidR="00D226C8" w:rsidRPr="000275E2">
          <w:rPr>
            <w:rStyle w:val="Hyperlink"/>
            <w:noProof/>
          </w:rPr>
          <w:t>Table 6:FR05-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_Toc123745177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4566535" w14:textId="71E9CB7C" w:rsidR="00D226C8" w:rsidRDefault="008C24FE">
      <w:pPr>
        <w:pStyle w:val="TableofFigures"/>
        <w:tabs>
          <w:tab w:val="right" w:leader="dot" w:pos="9350"/>
        </w:tabs>
        <w:rPr>
          <w:rFonts w:eastAsiaTheme="minorEastAsia"/>
          <w:noProof/>
          <w:lang w:val="en-GB" w:eastAsia="en-GB"/>
        </w:rPr>
      </w:pPr>
      <w:hyperlink w:anchor="_Toc123745178" w:history="1">
        <w:r w:rsidR="00D226C8" w:rsidRPr="000275E2">
          <w:rPr>
            <w:rStyle w:val="Hyperlink"/>
            <w:noProof/>
          </w:rPr>
          <w:t xml:space="preserve">Table 7:FR06- View Blood Donation </w:t>
        </w:r>
        <w:r w:rsidR="001D685A">
          <w:rPr>
            <w:rStyle w:val="Hyperlink"/>
            <w:noProof/>
          </w:rPr>
          <w:t>Center</w:t>
        </w:r>
        <w:r w:rsidR="00D226C8" w:rsidRPr="000275E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_Toc123745178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1756757" w14:textId="1AB7F9BE" w:rsidR="00D226C8" w:rsidRDefault="008C24FE">
      <w:pPr>
        <w:pStyle w:val="TableofFigures"/>
        <w:tabs>
          <w:tab w:val="right" w:leader="dot" w:pos="9350"/>
        </w:tabs>
        <w:rPr>
          <w:rFonts w:eastAsiaTheme="minorEastAsia"/>
          <w:noProof/>
          <w:lang w:val="en-GB" w:eastAsia="en-GB"/>
        </w:rPr>
      </w:pPr>
      <w:hyperlink w:anchor="_Toc123745179" w:history="1">
        <w:r w:rsidR="00D226C8" w:rsidRPr="000275E2">
          <w:rPr>
            <w:rStyle w:val="Hyperlink"/>
            <w:noProof/>
          </w:rPr>
          <w:t>Table 8:FR07- Generate Appointment Report</w:t>
        </w:r>
        <w:r w:rsidR="00D226C8">
          <w:rPr>
            <w:noProof/>
            <w:webHidden/>
          </w:rPr>
          <w:tab/>
        </w:r>
        <w:r w:rsidR="00D226C8">
          <w:rPr>
            <w:noProof/>
            <w:webHidden/>
          </w:rPr>
          <w:fldChar w:fldCharType="begin"/>
        </w:r>
        <w:r w:rsidR="00D226C8">
          <w:rPr>
            <w:noProof/>
            <w:webHidden/>
          </w:rPr>
          <w:instrText xml:space="preserve"> PAGEREF _Toc123745179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300A3A37" w14:textId="04DE467D" w:rsidR="00D226C8" w:rsidRDefault="008C24FE">
      <w:pPr>
        <w:pStyle w:val="TableofFigures"/>
        <w:tabs>
          <w:tab w:val="right" w:leader="dot" w:pos="9350"/>
        </w:tabs>
        <w:rPr>
          <w:rFonts w:eastAsiaTheme="minorEastAsia"/>
          <w:noProof/>
          <w:lang w:val="en-GB" w:eastAsia="en-GB"/>
        </w:rPr>
      </w:pPr>
      <w:hyperlink w:anchor="_Toc123745180" w:history="1">
        <w:r w:rsidR="00D226C8" w:rsidRPr="000275E2">
          <w:rPr>
            <w:rStyle w:val="Hyperlink"/>
            <w:noProof/>
          </w:rPr>
          <w:t>Table 9: FR08- Display User Profile</w:t>
        </w:r>
        <w:r w:rsidR="00D226C8">
          <w:rPr>
            <w:noProof/>
            <w:webHidden/>
          </w:rPr>
          <w:tab/>
        </w:r>
        <w:r w:rsidR="00D226C8">
          <w:rPr>
            <w:noProof/>
            <w:webHidden/>
          </w:rPr>
          <w:fldChar w:fldCharType="begin"/>
        </w:r>
        <w:r w:rsidR="00D226C8">
          <w:rPr>
            <w:noProof/>
            <w:webHidden/>
          </w:rPr>
          <w:instrText xml:space="preserve"> PAGEREF _Toc123745180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3682002" w14:textId="62BED95B" w:rsidR="00D226C8" w:rsidRDefault="008C24FE">
      <w:pPr>
        <w:pStyle w:val="TableofFigures"/>
        <w:tabs>
          <w:tab w:val="right" w:leader="dot" w:pos="9350"/>
        </w:tabs>
        <w:rPr>
          <w:rFonts w:eastAsiaTheme="minorEastAsia"/>
          <w:noProof/>
          <w:lang w:val="en-GB" w:eastAsia="en-GB"/>
        </w:rPr>
      </w:pPr>
      <w:hyperlink w:anchor="_Toc123745181" w:history="1">
        <w:r w:rsidR="00D226C8" w:rsidRPr="000275E2">
          <w:rPr>
            <w:rStyle w:val="Hyperlink"/>
            <w:noProof/>
          </w:rPr>
          <w:t>Table 10:FR09- View Blood Requests</w:t>
        </w:r>
        <w:r w:rsidR="00D226C8">
          <w:rPr>
            <w:noProof/>
            <w:webHidden/>
          </w:rPr>
          <w:tab/>
        </w:r>
        <w:r w:rsidR="00D226C8">
          <w:rPr>
            <w:noProof/>
            <w:webHidden/>
          </w:rPr>
          <w:fldChar w:fldCharType="begin"/>
        </w:r>
        <w:r w:rsidR="00D226C8">
          <w:rPr>
            <w:noProof/>
            <w:webHidden/>
          </w:rPr>
          <w:instrText xml:space="preserve"> PAGEREF _Toc123745181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CA09FE8" w14:textId="3884B1BB" w:rsidR="00D226C8" w:rsidRDefault="008C24FE">
      <w:pPr>
        <w:pStyle w:val="TableofFigures"/>
        <w:tabs>
          <w:tab w:val="right" w:leader="dot" w:pos="9350"/>
        </w:tabs>
        <w:rPr>
          <w:rFonts w:eastAsiaTheme="minorEastAsia"/>
          <w:noProof/>
          <w:lang w:val="en-GB" w:eastAsia="en-GB"/>
        </w:rPr>
      </w:pPr>
      <w:hyperlink w:anchor="_Toc123745182" w:history="1">
        <w:r w:rsidR="00D226C8" w:rsidRPr="000275E2">
          <w:rPr>
            <w:rStyle w:val="Hyperlink"/>
            <w:noProof/>
          </w:rPr>
          <w:t>Table 11:FR10- Receive Appointment Booking Notifications</w:t>
        </w:r>
        <w:r w:rsidR="00D226C8">
          <w:rPr>
            <w:noProof/>
            <w:webHidden/>
          </w:rPr>
          <w:tab/>
        </w:r>
        <w:r w:rsidR="00D226C8">
          <w:rPr>
            <w:noProof/>
            <w:webHidden/>
          </w:rPr>
          <w:fldChar w:fldCharType="begin"/>
        </w:r>
        <w:r w:rsidR="00D226C8">
          <w:rPr>
            <w:noProof/>
            <w:webHidden/>
          </w:rPr>
          <w:instrText xml:space="preserve"> PAGEREF _Toc123745182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59233D14" w14:textId="614720B4" w:rsidR="00D226C8" w:rsidRDefault="008C24FE">
      <w:pPr>
        <w:pStyle w:val="TableofFigures"/>
        <w:tabs>
          <w:tab w:val="right" w:leader="dot" w:pos="9350"/>
        </w:tabs>
        <w:rPr>
          <w:rFonts w:eastAsiaTheme="minorEastAsia"/>
          <w:noProof/>
          <w:lang w:val="en-GB" w:eastAsia="en-GB"/>
        </w:rPr>
      </w:pPr>
      <w:hyperlink w:anchor="_Toc123745183" w:history="1">
        <w:r w:rsidR="00D226C8" w:rsidRPr="000275E2">
          <w:rPr>
            <w:rStyle w:val="Hyperlink"/>
            <w:noProof/>
          </w:rPr>
          <w:t>Table 12:FR11- Update Personal Information</w:t>
        </w:r>
        <w:r w:rsidR="00D226C8">
          <w:rPr>
            <w:noProof/>
            <w:webHidden/>
          </w:rPr>
          <w:tab/>
        </w:r>
        <w:r w:rsidR="00D226C8">
          <w:rPr>
            <w:noProof/>
            <w:webHidden/>
          </w:rPr>
          <w:fldChar w:fldCharType="begin"/>
        </w:r>
        <w:r w:rsidR="00D226C8">
          <w:rPr>
            <w:noProof/>
            <w:webHidden/>
          </w:rPr>
          <w:instrText xml:space="preserve"> PAGEREF _Toc123745183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37EB1224" w14:textId="660F55A6" w:rsidR="00D226C8" w:rsidRDefault="008C24FE">
      <w:pPr>
        <w:pStyle w:val="TableofFigures"/>
        <w:tabs>
          <w:tab w:val="right" w:leader="dot" w:pos="9350"/>
        </w:tabs>
        <w:rPr>
          <w:rFonts w:eastAsiaTheme="minorEastAsia"/>
          <w:noProof/>
          <w:lang w:val="en-GB" w:eastAsia="en-GB"/>
        </w:rPr>
      </w:pPr>
      <w:hyperlink w:anchor="_Toc123745184" w:history="1">
        <w:r w:rsidR="00D226C8" w:rsidRPr="000275E2">
          <w:rPr>
            <w:rStyle w:val="Hyperlink"/>
            <w:noProof/>
          </w:rPr>
          <w:t>Table 13:FR12- Delete Personal Information</w:t>
        </w:r>
        <w:r w:rsidR="00D226C8">
          <w:rPr>
            <w:noProof/>
            <w:webHidden/>
          </w:rPr>
          <w:tab/>
        </w:r>
        <w:r w:rsidR="00D226C8">
          <w:rPr>
            <w:noProof/>
            <w:webHidden/>
          </w:rPr>
          <w:fldChar w:fldCharType="begin"/>
        </w:r>
        <w:r w:rsidR="00D226C8">
          <w:rPr>
            <w:noProof/>
            <w:webHidden/>
          </w:rPr>
          <w:instrText xml:space="preserve"> PAGEREF _Toc123745184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5023BBCE" w14:textId="3108E342" w:rsidR="00D226C8" w:rsidRDefault="008C24FE">
      <w:pPr>
        <w:pStyle w:val="TableofFigures"/>
        <w:tabs>
          <w:tab w:val="right" w:leader="dot" w:pos="9350"/>
        </w:tabs>
        <w:rPr>
          <w:rFonts w:eastAsiaTheme="minorEastAsia"/>
          <w:noProof/>
          <w:lang w:val="en-GB" w:eastAsia="en-GB"/>
        </w:rPr>
      </w:pPr>
      <w:hyperlink w:anchor="_Toc123745185" w:history="1">
        <w:r w:rsidR="00D226C8" w:rsidRPr="000275E2">
          <w:rPr>
            <w:rStyle w:val="Hyperlink"/>
            <w:noProof/>
          </w:rPr>
          <w:t>Table 14:FR13- Get User feedback</w:t>
        </w:r>
        <w:r w:rsidR="00D226C8">
          <w:rPr>
            <w:noProof/>
            <w:webHidden/>
          </w:rPr>
          <w:tab/>
        </w:r>
        <w:r w:rsidR="00D226C8">
          <w:rPr>
            <w:noProof/>
            <w:webHidden/>
          </w:rPr>
          <w:fldChar w:fldCharType="begin"/>
        </w:r>
        <w:r w:rsidR="00D226C8">
          <w:rPr>
            <w:noProof/>
            <w:webHidden/>
          </w:rPr>
          <w:instrText xml:space="preserve"> PAGEREF _Toc123745185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05E8A7AE" w14:textId="1B3AF5FF" w:rsidR="00D226C8" w:rsidRDefault="008C24FE">
      <w:pPr>
        <w:pStyle w:val="TableofFigures"/>
        <w:tabs>
          <w:tab w:val="right" w:leader="dot" w:pos="9350"/>
        </w:tabs>
        <w:rPr>
          <w:rFonts w:eastAsiaTheme="minorEastAsia"/>
          <w:noProof/>
          <w:lang w:val="en-GB" w:eastAsia="en-GB"/>
        </w:rPr>
      </w:pPr>
      <w:hyperlink w:anchor="_Toc123745186" w:history="1">
        <w:r w:rsidR="00D226C8" w:rsidRPr="000275E2">
          <w:rPr>
            <w:rStyle w:val="Hyperlink"/>
            <w:noProof/>
          </w:rPr>
          <w:t>Table 15:FR14- Add User information</w:t>
        </w:r>
        <w:r w:rsidR="00D226C8">
          <w:rPr>
            <w:noProof/>
            <w:webHidden/>
          </w:rPr>
          <w:tab/>
        </w:r>
        <w:r w:rsidR="00D226C8">
          <w:rPr>
            <w:noProof/>
            <w:webHidden/>
          </w:rPr>
          <w:fldChar w:fldCharType="begin"/>
        </w:r>
        <w:r w:rsidR="00D226C8">
          <w:rPr>
            <w:noProof/>
            <w:webHidden/>
          </w:rPr>
          <w:instrText xml:space="preserve"> PAGEREF _Toc123745186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49756985" w14:textId="5021257C" w:rsidR="00D226C8" w:rsidRDefault="008C24FE">
      <w:pPr>
        <w:pStyle w:val="TableofFigures"/>
        <w:tabs>
          <w:tab w:val="right" w:leader="dot" w:pos="9350"/>
        </w:tabs>
        <w:rPr>
          <w:rFonts w:eastAsiaTheme="minorEastAsia"/>
          <w:noProof/>
          <w:lang w:val="en-GB" w:eastAsia="en-GB"/>
        </w:rPr>
      </w:pPr>
      <w:hyperlink w:anchor="_Toc123745187" w:history="1">
        <w:r w:rsidR="00D226C8" w:rsidRPr="000275E2">
          <w:rPr>
            <w:rStyle w:val="Hyperlink"/>
            <w:noProof/>
          </w:rPr>
          <w:t>Table 16:FR15- Generate Report on bloodstocks</w:t>
        </w:r>
        <w:r w:rsidR="00D226C8">
          <w:rPr>
            <w:noProof/>
            <w:webHidden/>
          </w:rPr>
          <w:tab/>
        </w:r>
        <w:r w:rsidR="00D226C8">
          <w:rPr>
            <w:noProof/>
            <w:webHidden/>
          </w:rPr>
          <w:fldChar w:fldCharType="begin"/>
        </w:r>
        <w:r w:rsidR="00D226C8">
          <w:rPr>
            <w:noProof/>
            <w:webHidden/>
          </w:rPr>
          <w:instrText xml:space="preserve"> PAGEREF _Toc123745187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385DECB5" w14:textId="00E2233C" w:rsidR="00D226C8" w:rsidRDefault="008C24FE">
      <w:pPr>
        <w:pStyle w:val="TableofFigures"/>
        <w:tabs>
          <w:tab w:val="right" w:leader="dot" w:pos="9350"/>
        </w:tabs>
        <w:rPr>
          <w:rFonts w:eastAsiaTheme="minorEastAsia"/>
          <w:noProof/>
          <w:lang w:val="en-GB" w:eastAsia="en-GB"/>
        </w:rPr>
      </w:pPr>
      <w:hyperlink w:anchor="_Toc123745188" w:history="1">
        <w:r w:rsidR="00D226C8" w:rsidRPr="000275E2">
          <w:rPr>
            <w:rStyle w:val="Hyperlink"/>
            <w:noProof/>
          </w:rPr>
          <w:t>Table 17:FR16- Update Blood stock</w:t>
        </w:r>
        <w:r w:rsidR="00D226C8">
          <w:rPr>
            <w:noProof/>
            <w:webHidden/>
          </w:rPr>
          <w:tab/>
        </w:r>
        <w:r w:rsidR="00D226C8">
          <w:rPr>
            <w:noProof/>
            <w:webHidden/>
          </w:rPr>
          <w:fldChar w:fldCharType="begin"/>
        </w:r>
        <w:r w:rsidR="00D226C8">
          <w:rPr>
            <w:noProof/>
            <w:webHidden/>
          </w:rPr>
          <w:instrText xml:space="preserve"> PAGEREF _Toc123745188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064EA9FC" w14:textId="534BBBB4" w:rsidR="00D226C8" w:rsidRDefault="008C24FE">
      <w:pPr>
        <w:pStyle w:val="TableofFigures"/>
        <w:tabs>
          <w:tab w:val="right" w:leader="dot" w:pos="9350"/>
        </w:tabs>
        <w:rPr>
          <w:rFonts w:eastAsiaTheme="minorEastAsia"/>
          <w:noProof/>
          <w:lang w:val="en-GB" w:eastAsia="en-GB"/>
        </w:rPr>
      </w:pPr>
      <w:hyperlink w:anchor="_Toc123745189" w:history="1">
        <w:r w:rsidR="00D226C8" w:rsidRPr="000275E2">
          <w:rPr>
            <w:rStyle w:val="Hyperlink"/>
            <w:noProof/>
          </w:rPr>
          <w:t>Table 18:FR17- Download Weekly/Monthly Appointment Reports</w:t>
        </w:r>
        <w:r w:rsidR="00D226C8">
          <w:rPr>
            <w:noProof/>
            <w:webHidden/>
          </w:rPr>
          <w:tab/>
        </w:r>
        <w:r w:rsidR="00D226C8">
          <w:rPr>
            <w:noProof/>
            <w:webHidden/>
          </w:rPr>
          <w:fldChar w:fldCharType="begin"/>
        </w:r>
        <w:r w:rsidR="00D226C8">
          <w:rPr>
            <w:noProof/>
            <w:webHidden/>
          </w:rPr>
          <w:instrText xml:space="preserve"> PAGEREF _Toc123745189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2DBCDF0" w14:textId="25D7F01A" w:rsidR="00D226C8" w:rsidRDefault="008C24FE">
      <w:pPr>
        <w:pStyle w:val="TableofFigures"/>
        <w:tabs>
          <w:tab w:val="right" w:leader="dot" w:pos="9350"/>
        </w:tabs>
        <w:rPr>
          <w:rFonts w:eastAsiaTheme="minorEastAsia"/>
          <w:noProof/>
          <w:lang w:val="en-GB" w:eastAsia="en-GB"/>
        </w:rPr>
      </w:pPr>
      <w:hyperlink w:anchor="_Toc123745190" w:history="1">
        <w:r w:rsidR="00D226C8" w:rsidRPr="000275E2">
          <w:rPr>
            <w:rStyle w:val="Hyperlink"/>
            <w:noProof/>
          </w:rPr>
          <w:t xml:space="preserve">Table 19:FR18- Manage Blood donation </w:t>
        </w:r>
        <w:r w:rsidR="001D685A">
          <w:rPr>
            <w:rStyle w:val="Hyperlink"/>
            <w:noProof/>
          </w:rPr>
          <w:t>Center</w:t>
        </w:r>
        <w:r w:rsidR="00D226C8" w:rsidRPr="000275E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_Toc123745190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5783C2B" w14:textId="1DCFC5E0" w:rsidR="00D226C8" w:rsidRDefault="008C24FE">
      <w:pPr>
        <w:pStyle w:val="TableofFigures"/>
        <w:tabs>
          <w:tab w:val="right" w:leader="dot" w:pos="9350"/>
        </w:tabs>
        <w:rPr>
          <w:rFonts w:eastAsiaTheme="minorEastAsia"/>
          <w:noProof/>
          <w:lang w:val="en-GB" w:eastAsia="en-GB"/>
        </w:rPr>
      </w:pPr>
      <w:hyperlink w:anchor="_Toc123745191" w:history="1">
        <w:r w:rsidR="00D226C8" w:rsidRPr="000275E2">
          <w:rPr>
            <w:rStyle w:val="Hyperlink"/>
            <w:noProof/>
          </w:rPr>
          <w:t xml:space="preserve">Table 20:FR19- Manage NGO’s or Blood donation </w:t>
        </w:r>
        <w:r w:rsidR="001D685A">
          <w:rPr>
            <w:rStyle w:val="Hyperlink"/>
            <w:noProof/>
          </w:rPr>
          <w:t>Center</w:t>
        </w:r>
        <w:r w:rsidR="00D226C8" w:rsidRPr="000275E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_Toc123745191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40A8F824" w14:textId="73F00F3B" w:rsidR="00D226C8" w:rsidRDefault="008C24FE">
      <w:pPr>
        <w:pStyle w:val="TableofFigures"/>
        <w:tabs>
          <w:tab w:val="right" w:leader="dot" w:pos="9350"/>
        </w:tabs>
        <w:rPr>
          <w:rFonts w:eastAsiaTheme="minorEastAsia"/>
          <w:noProof/>
          <w:lang w:val="en-GB" w:eastAsia="en-GB"/>
        </w:rPr>
      </w:pPr>
      <w:hyperlink w:anchor="_Toc123745192" w:history="1">
        <w:r w:rsidR="00D226C8" w:rsidRPr="000275E2">
          <w:rPr>
            <w:rStyle w:val="Hyperlink"/>
            <w:noProof/>
          </w:rPr>
          <w:t>Table 21:FR20- Add news</w:t>
        </w:r>
        <w:r w:rsidR="00D226C8">
          <w:rPr>
            <w:noProof/>
            <w:webHidden/>
          </w:rPr>
          <w:tab/>
        </w:r>
        <w:r w:rsidR="00D226C8">
          <w:rPr>
            <w:noProof/>
            <w:webHidden/>
          </w:rPr>
          <w:fldChar w:fldCharType="begin"/>
        </w:r>
        <w:r w:rsidR="00D226C8">
          <w:rPr>
            <w:noProof/>
            <w:webHidden/>
          </w:rPr>
          <w:instrText xml:space="preserve"> PAGEREF _Toc123745192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2D445199" w14:textId="28DD3A19" w:rsidR="00D226C8" w:rsidRDefault="008C24FE">
      <w:pPr>
        <w:pStyle w:val="TableofFigures"/>
        <w:tabs>
          <w:tab w:val="right" w:leader="dot" w:pos="9350"/>
        </w:tabs>
        <w:rPr>
          <w:rFonts w:eastAsiaTheme="minorEastAsia"/>
          <w:noProof/>
          <w:lang w:val="en-GB" w:eastAsia="en-GB"/>
        </w:rPr>
      </w:pPr>
      <w:hyperlink w:anchor="_Toc123745193" w:history="1">
        <w:r w:rsidR="00D226C8" w:rsidRPr="000275E2">
          <w:rPr>
            <w:rStyle w:val="Hyperlink"/>
            <w:noProof/>
          </w:rPr>
          <w:t>Table 22:FR21 – Manage Advertisement</w:t>
        </w:r>
        <w:r w:rsidR="00D226C8">
          <w:rPr>
            <w:noProof/>
            <w:webHidden/>
          </w:rPr>
          <w:tab/>
        </w:r>
        <w:r w:rsidR="00D226C8">
          <w:rPr>
            <w:noProof/>
            <w:webHidden/>
          </w:rPr>
          <w:fldChar w:fldCharType="begin"/>
        </w:r>
        <w:r w:rsidR="00D226C8">
          <w:rPr>
            <w:noProof/>
            <w:webHidden/>
          </w:rPr>
          <w:instrText xml:space="preserve"> PAGEREF _Toc123745193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30FB303A" w14:textId="506D3691" w:rsidR="00D226C8" w:rsidRDefault="008C24FE">
      <w:pPr>
        <w:pStyle w:val="TableofFigures"/>
        <w:tabs>
          <w:tab w:val="right" w:leader="dot" w:pos="9350"/>
        </w:tabs>
        <w:rPr>
          <w:rFonts w:eastAsiaTheme="minorEastAsia"/>
          <w:noProof/>
          <w:lang w:val="en-GB" w:eastAsia="en-GB"/>
        </w:rPr>
      </w:pPr>
      <w:hyperlink w:anchor="_Toc123745194" w:history="1">
        <w:r w:rsidR="00D226C8" w:rsidRPr="000275E2">
          <w:rPr>
            <w:rStyle w:val="Hyperlink"/>
            <w:noProof/>
          </w:rPr>
          <w:t>Table 23:FR22- Handling Blood Requests</w:t>
        </w:r>
        <w:r w:rsidR="00D226C8">
          <w:rPr>
            <w:noProof/>
            <w:webHidden/>
          </w:rPr>
          <w:tab/>
        </w:r>
        <w:r w:rsidR="00D226C8">
          <w:rPr>
            <w:noProof/>
            <w:webHidden/>
          </w:rPr>
          <w:fldChar w:fldCharType="begin"/>
        </w:r>
        <w:r w:rsidR="00D226C8">
          <w:rPr>
            <w:noProof/>
            <w:webHidden/>
          </w:rPr>
          <w:instrText xml:space="preserve"> PAGEREF _Toc123745194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2F75EC26" w14:textId="733D890B" w:rsidR="00D226C8" w:rsidRDefault="008C24FE">
      <w:pPr>
        <w:pStyle w:val="TableofFigures"/>
        <w:tabs>
          <w:tab w:val="right" w:leader="dot" w:pos="9350"/>
        </w:tabs>
        <w:rPr>
          <w:rFonts w:eastAsiaTheme="minorEastAsia"/>
          <w:noProof/>
          <w:lang w:val="en-GB" w:eastAsia="en-GB"/>
        </w:rPr>
      </w:pPr>
      <w:hyperlink w:anchor="_Toc123745195" w:history="1">
        <w:r w:rsidR="00D226C8" w:rsidRPr="000275E2">
          <w:rPr>
            <w:rStyle w:val="Hyperlink"/>
            <w:noProof/>
          </w:rPr>
          <w:t>Table 24:FR23- Managing Enquiries</w:t>
        </w:r>
        <w:r w:rsidR="00D226C8">
          <w:rPr>
            <w:noProof/>
            <w:webHidden/>
          </w:rPr>
          <w:tab/>
        </w:r>
        <w:r w:rsidR="00D226C8">
          <w:rPr>
            <w:noProof/>
            <w:webHidden/>
          </w:rPr>
          <w:fldChar w:fldCharType="begin"/>
        </w:r>
        <w:r w:rsidR="00D226C8">
          <w:rPr>
            <w:noProof/>
            <w:webHidden/>
          </w:rPr>
          <w:instrText xml:space="preserve"> PAGEREF _Toc123745195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59F147CB" w14:textId="46986B4B" w:rsidR="00D226C8" w:rsidRDefault="008C24FE">
      <w:pPr>
        <w:pStyle w:val="TableofFigures"/>
        <w:tabs>
          <w:tab w:val="right" w:leader="dot" w:pos="9350"/>
        </w:tabs>
        <w:rPr>
          <w:rFonts w:eastAsiaTheme="minorEastAsia"/>
          <w:noProof/>
          <w:lang w:val="en-GB" w:eastAsia="en-GB"/>
        </w:rPr>
      </w:pPr>
      <w:hyperlink w:anchor="_Toc123745196" w:history="1">
        <w:r w:rsidR="00D226C8" w:rsidRPr="000275E2">
          <w:rPr>
            <w:rStyle w:val="Hyperlink"/>
            <w:noProof/>
          </w:rPr>
          <w:t>Table 25:FR24- Managing User’s Personal Information</w:t>
        </w:r>
        <w:r w:rsidR="00D226C8">
          <w:rPr>
            <w:noProof/>
            <w:webHidden/>
          </w:rPr>
          <w:tab/>
        </w:r>
        <w:r w:rsidR="00D226C8">
          <w:rPr>
            <w:noProof/>
            <w:webHidden/>
          </w:rPr>
          <w:fldChar w:fldCharType="begin"/>
        </w:r>
        <w:r w:rsidR="00D226C8">
          <w:rPr>
            <w:noProof/>
            <w:webHidden/>
          </w:rPr>
          <w:instrText xml:space="preserve"> PAGEREF _Toc123745196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85C165B" w14:textId="26BECB9D" w:rsidR="00D226C8" w:rsidRDefault="008C24FE">
      <w:pPr>
        <w:pStyle w:val="TableofFigures"/>
        <w:tabs>
          <w:tab w:val="right" w:leader="dot" w:pos="9350"/>
        </w:tabs>
        <w:rPr>
          <w:rFonts w:eastAsiaTheme="minorEastAsia"/>
          <w:noProof/>
          <w:lang w:val="en-GB" w:eastAsia="en-GB"/>
        </w:rPr>
      </w:pPr>
      <w:hyperlink w:anchor="_Toc123745197" w:history="1">
        <w:r w:rsidR="00D226C8" w:rsidRPr="000275E2">
          <w:rPr>
            <w:rStyle w:val="Hyperlink"/>
            <w:noProof/>
          </w:rPr>
          <w:t>Table 26: FR25- Managing Campaigns</w:t>
        </w:r>
        <w:r w:rsidR="00D226C8">
          <w:rPr>
            <w:noProof/>
            <w:webHidden/>
          </w:rPr>
          <w:tab/>
        </w:r>
        <w:r w:rsidR="00D226C8">
          <w:rPr>
            <w:noProof/>
            <w:webHidden/>
          </w:rPr>
          <w:fldChar w:fldCharType="begin"/>
        </w:r>
        <w:r w:rsidR="00D226C8">
          <w:rPr>
            <w:noProof/>
            <w:webHidden/>
          </w:rPr>
          <w:instrText xml:space="preserve"> PAGEREF _Toc123745197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FD27235" w14:textId="35B52D5F" w:rsidR="00D226C8" w:rsidRDefault="008C24FE">
      <w:pPr>
        <w:pStyle w:val="TableofFigures"/>
        <w:tabs>
          <w:tab w:val="right" w:leader="dot" w:pos="9350"/>
        </w:tabs>
        <w:rPr>
          <w:rFonts w:eastAsiaTheme="minorEastAsia"/>
          <w:noProof/>
          <w:lang w:val="en-GB" w:eastAsia="en-GB"/>
        </w:rPr>
      </w:pPr>
      <w:hyperlink w:anchor="_Toc123745198" w:history="1">
        <w:r w:rsidR="00D226C8" w:rsidRPr="000275E2">
          <w:rPr>
            <w:rStyle w:val="Hyperlink"/>
            <w:noProof/>
          </w:rPr>
          <w:t>Table 27: FR26- Managing Donor List</w:t>
        </w:r>
        <w:r w:rsidR="00D226C8">
          <w:rPr>
            <w:noProof/>
            <w:webHidden/>
          </w:rPr>
          <w:tab/>
        </w:r>
        <w:r w:rsidR="00D226C8">
          <w:rPr>
            <w:noProof/>
            <w:webHidden/>
          </w:rPr>
          <w:fldChar w:fldCharType="begin"/>
        </w:r>
        <w:r w:rsidR="00D226C8">
          <w:rPr>
            <w:noProof/>
            <w:webHidden/>
          </w:rPr>
          <w:instrText xml:space="preserve"> PAGEREF _Toc123745198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67742A3A" w14:textId="1EAA90F3" w:rsidR="00D226C8" w:rsidRDefault="008C24FE">
      <w:pPr>
        <w:pStyle w:val="TableofFigures"/>
        <w:tabs>
          <w:tab w:val="right" w:leader="dot" w:pos="9350"/>
        </w:tabs>
        <w:rPr>
          <w:rFonts w:eastAsiaTheme="minorEastAsia"/>
          <w:noProof/>
          <w:lang w:val="en-GB" w:eastAsia="en-GB"/>
        </w:rPr>
      </w:pPr>
      <w:hyperlink w:anchor="_Toc123745199" w:history="1">
        <w:r w:rsidR="00D226C8" w:rsidRPr="000275E2">
          <w:rPr>
            <w:rStyle w:val="Hyperlink"/>
            <w:noProof/>
          </w:rPr>
          <w:t>Table 28: FR27- Manage Sponsors</w:t>
        </w:r>
        <w:r w:rsidR="00D226C8">
          <w:rPr>
            <w:noProof/>
            <w:webHidden/>
          </w:rPr>
          <w:tab/>
        </w:r>
        <w:r w:rsidR="00D226C8">
          <w:rPr>
            <w:noProof/>
            <w:webHidden/>
          </w:rPr>
          <w:fldChar w:fldCharType="begin"/>
        </w:r>
        <w:r w:rsidR="00D226C8">
          <w:rPr>
            <w:noProof/>
            <w:webHidden/>
          </w:rPr>
          <w:instrText xml:space="preserve"> PAGEREF _Toc123745199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6E84DE24" w14:textId="29088C08" w:rsidR="00D226C8" w:rsidRDefault="008C24FE">
      <w:pPr>
        <w:pStyle w:val="TableofFigures"/>
        <w:tabs>
          <w:tab w:val="right" w:leader="dot" w:pos="9350"/>
        </w:tabs>
        <w:rPr>
          <w:rFonts w:eastAsiaTheme="minorEastAsia"/>
          <w:noProof/>
          <w:lang w:val="en-GB" w:eastAsia="en-GB"/>
        </w:rPr>
      </w:pPr>
      <w:hyperlink w:anchor="_Toc123745200" w:history="1">
        <w:r w:rsidR="00D226C8" w:rsidRPr="000275E2">
          <w:rPr>
            <w:rStyle w:val="Hyperlink"/>
            <w:noProof/>
          </w:rPr>
          <w:t>Table 29: FR28- Manage Financial donations</w:t>
        </w:r>
        <w:r w:rsidR="00D226C8">
          <w:rPr>
            <w:noProof/>
            <w:webHidden/>
          </w:rPr>
          <w:tab/>
        </w:r>
        <w:r w:rsidR="00D226C8">
          <w:rPr>
            <w:noProof/>
            <w:webHidden/>
          </w:rPr>
          <w:fldChar w:fldCharType="begin"/>
        </w:r>
        <w:r w:rsidR="00D226C8">
          <w:rPr>
            <w:noProof/>
            <w:webHidden/>
          </w:rPr>
          <w:instrText xml:space="preserve"> PAGEREF _Toc123745200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7A4AFA91" w14:textId="370C3BE5" w:rsidR="00D226C8" w:rsidRDefault="008C24FE">
      <w:pPr>
        <w:pStyle w:val="TableofFigures"/>
        <w:tabs>
          <w:tab w:val="right" w:leader="dot" w:pos="9350"/>
        </w:tabs>
        <w:rPr>
          <w:rFonts w:eastAsiaTheme="minorEastAsia"/>
          <w:noProof/>
          <w:lang w:val="en-GB" w:eastAsia="en-GB"/>
        </w:rPr>
      </w:pPr>
      <w:hyperlink w:anchor="_Toc123745201" w:history="1">
        <w:r w:rsidR="00D226C8" w:rsidRPr="000275E2">
          <w:rPr>
            <w:rStyle w:val="Hyperlink"/>
            <w:noProof/>
          </w:rPr>
          <w:t>Table 30:FR29- Manage Job posts</w:t>
        </w:r>
        <w:r w:rsidR="00D226C8">
          <w:rPr>
            <w:noProof/>
            <w:webHidden/>
          </w:rPr>
          <w:tab/>
        </w:r>
        <w:r w:rsidR="00D226C8">
          <w:rPr>
            <w:noProof/>
            <w:webHidden/>
          </w:rPr>
          <w:fldChar w:fldCharType="begin"/>
        </w:r>
        <w:r w:rsidR="00D226C8">
          <w:rPr>
            <w:noProof/>
            <w:webHidden/>
          </w:rPr>
          <w:instrText xml:space="preserve"> PAGEREF _Toc123745201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297B97AB" w14:textId="24925372" w:rsidR="00D226C8" w:rsidRDefault="008C24FE">
      <w:pPr>
        <w:pStyle w:val="TableofFigures"/>
        <w:tabs>
          <w:tab w:val="right" w:leader="dot" w:pos="9350"/>
        </w:tabs>
        <w:rPr>
          <w:rFonts w:eastAsiaTheme="minorEastAsia"/>
          <w:noProof/>
          <w:lang w:val="en-GB" w:eastAsia="en-GB"/>
        </w:rPr>
      </w:pPr>
      <w:hyperlink w:anchor="_Toc123745202" w:history="1">
        <w:r w:rsidR="00D226C8" w:rsidRPr="000275E2">
          <w:rPr>
            <w:rStyle w:val="Hyperlink"/>
            <w:noProof/>
          </w:rPr>
          <w:t>Table 31:FR30- Managing frequently asked questions</w:t>
        </w:r>
        <w:r w:rsidR="00D226C8">
          <w:rPr>
            <w:noProof/>
            <w:webHidden/>
          </w:rPr>
          <w:tab/>
        </w:r>
        <w:r w:rsidR="00D226C8">
          <w:rPr>
            <w:noProof/>
            <w:webHidden/>
          </w:rPr>
          <w:fldChar w:fldCharType="begin"/>
        </w:r>
        <w:r w:rsidR="00D226C8">
          <w:rPr>
            <w:noProof/>
            <w:webHidden/>
          </w:rPr>
          <w:instrText xml:space="preserve"> PAGEREF _Toc123745202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057652DE" w14:textId="6C37156F" w:rsidR="00D226C8" w:rsidRDefault="008C24FE">
      <w:pPr>
        <w:pStyle w:val="TableofFigures"/>
        <w:tabs>
          <w:tab w:val="right" w:leader="dot" w:pos="9350"/>
        </w:tabs>
        <w:rPr>
          <w:rFonts w:eastAsiaTheme="minorEastAsia"/>
          <w:noProof/>
          <w:lang w:val="en-GB" w:eastAsia="en-GB"/>
        </w:rPr>
      </w:pPr>
      <w:hyperlink w:anchor="_Toc123745203" w:history="1">
        <w:r w:rsidR="00D226C8" w:rsidRPr="000275E2">
          <w:rPr>
            <w:rStyle w:val="Hyperlink"/>
            <w:noProof/>
          </w:rPr>
          <w:t>Table 32:NFR01: Performance</w:t>
        </w:r>
        <w:r w:rsidR="00D226C8">
          <w:rPr>
            <w:noProof/>
            <w:webHidden/>
          </w:rPr>
          <w:tab/>
        </w:r>
        <w:r w:rsidR="00D226C8">
          <w:rPr>
            <w:noProof/>
            <w:webHidden/>
          </w:rPr>
          <w:fldChar w:fldCharType="begin"/>
        </w:r>
        <w:r w:rsidR="00D226C8">
          <w:rPr>
            <w:noProof/>
            <w:webHidden/>
          </w:rPr>
          <w:instrText xml:space="preserve"> PAGEREF _Toc123745203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755B6A9" w14:textId="31B7488C" w:rsidR="00D226C8" w:rsidRDefault="008C24FE">
      <w:pPr>
        <w:pStyle w:val="TableofFigures"/>
        <w:tabs>
          <w:tab w:val="right" w:leader="dot" w:pos="9350"/>
        </w:tabs>
        <w:rPr>
          <w:rFonts w:eastAsiaTheme="minorEastAsia"/>
          <w:noProof/>
          <w:lang w:val="en-GB" w:eastAsia="en-GB"/>
        </w:rPr>
      </w:pPr>
      <w:hyperlink w:anchor="_Toc123745204" w:history="1">
        <w:r w:rsidR="00D226C8" w:rsidRPr="000275E2">
          <w:rPr>
            <w:rStyle w:val="Hyperlink"/>
            <w:noProof/>
          </w:rPr>
          <w:t>Table 33: NFR02- Security</w:t>
        </w:r>
        <w:r w:rsidR="00D226C8">
          <w:rPr>
            <w:noProof/>
            <w:webHidden/>
          </w:rPr>
          <w:tab/>
        </w:r>
        <w:r w:rsidR="00D226C8">
          <w:rPr>
            <w:noProof/>
            <w:webHidden/>
          </w:rPr>
          <w:fldChar w:fldCharType="begin"/>
        </w:r>
        <w:r w:rsidR="00D226C8">
          <w:rPr>
            <w:noProof/>
            <w:webHidden/>
          </w:rPr>
          <w:instrText xml:space="preserve"> PAGEREF _Toc123745204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E4D4B16" w14:textId="0FDC8404" w:rsidR="00D226C8" w:rsidRDefault="008C24FE">
      <w:pPr>
        <w:pStyle w:val="TableofFigures"/>
        <w:tabs>
          <w:tab w:val="right" w:leader="dot" w:pos="9350"/>
        </w:tabs>
        <w:rPr>
          <w:rFonts w:eastAsiaTheme="minorEastAsia"/>
          <w:noProof/>
          <w:lang w:val="en-GB" w:eastAsia="en-GB"/>
        </w:rPr>
      </w:pPr>
      <w:hyperlink w:anchor="_Toc123745205" w:history="1">
        <w:r w:rsidR="00D226C8" w:rsidRPr="000275E2">
          <w:rPr>
            <w:rStyle w:val="Hyperlink"/>
            <w:noProof/>
          </w:rPr>
          <w:t>Table 34:NFR03- Maintainability</w:t>
        </w:r>
        <w:r w:rsidR="00D226C8">
          <w:rPr>
            <w:noProof/>
            <w:webHidden/>
          </w:rPr>
          <w:tab/>
        </w:r>
        <w:r w:rsidR="00D226C8">
          <w:rPr>
            <w:noProof/>
            <w:webHidden/>
          </w:rPr>
          <w:fldChar w:fldCharType="begin"/>
        </w:r>
        <w:r w:rsidR="00D226C8">
          <w:rPr>
            <w:noProof/>
            <w:webHidden/>
          </w:rPr>
          <w:instrText xml:space="preserve"> PAGEREF _Toc123745205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6464EBB" w14:textId="773FEE9B" w:rsidR="00D226C8" w:rsidRDefault="008C24FE">
      <w:pPr>
        <w:pStyle w:val="TableofFigures"/>
        <w:tabs>
          <w:tab w:val="right" w:leader="dot" w:pos="9350"/>
        </w:tabs>
        <w:rPr>
          <w:rFonts w:eastAsiaTheme="minorEastAsia"/>
          <w:noProof/>
          <w:lang w:val="en-GB" w:eastAsia="en-GB"/>
        </w:rPr>
      </w:pPr>
      <w:hyperlink w:anchor="_Toc123745206" w:history="1">
        <w:r w:rsidR="00D226C8" w:rsidRPr="000275E2">
          <w:rPr>
            <w:rStyle w:val="Hyperlink"/>
            <w:noProof/>
          </w:rPr>
          <w:t>Table 35:NFR04- Usability</w:t>
        </w:r>
        <w:r w:rsidR="00D226C8">
          <w:rPr>
            <w:noProof/>
            <w:webHidden/>
          </w:rPr>
          <w:tab/>
        </w:r>
        <w:r w:rsidR="00D226C8">
          <w:rPr>
            <w:noProof/>
            <w:webHidden/>
          </w:rPr>
          <w:fldChar w:fldCharType="begin"/>
        </w:r>
        <w:r w:rsidR="00D226C8">
          <w:rPr>
            <w:noProof/>
            <w:webHidden/>
          </w:rPr>
          <w:instrText xml:space="preserve"> PAGEREF _Toc123745206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2471734" w14:textId="4BB19A7C" w:rsidR="00D226C8" w:rsidRDefault="008C24FE">
      <w:pPr>
        <w:pStyle w:val="TableofFigures"/>
        <w:tabs>
          <w:tab w:val="right" w:leader="dot" w:pos="9350"/>
        </w:tabs>
        <w:rPr>
          <w:rFonts w:eastAsiaTheme="minorEastAsia"/>
          <w:noProof/>
          <w:lang w:val="en-GB" w:eastAsia="en-GB"/>
        </w:rPr>
      </w:pPr>
      <w:hyperlink w:anchor="_Toc123745207" w:history="1">
        <w:r w:rsidR="00D226C8" w:rsidRPr="000275E2">
          <w:rPr>
            <w:rStyle w:val="Hyperlink"/>
            <w:noProof/>
          </w:rPr>
          <w:t>Table 36:NFR05-Reliability</w:t>
        </w:r>
        <w:r w:rsidR="00D226C8">
          <w:rPr>
            <w:noProof/>
            <w:webHidden/>
          </w:rPr>
          <w:tab/>
        </w:r>
        <w:r w:rsidR="00D226C8">
          <w:rPr>
            <w:noProof/>
            <w:webHidden/>
          </w:rPr>
          <w:fldChar w:fldCharType="begin"/>
        </w:r>
        <w:r w:rsidR="00D226C8">
          <w:rPr>
            <w:noProof/>
            <w:webHidden/>
          </w:rPr>
          <w:instrText xml:space="preserve"> PAGEREF _Toc123745207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C51F35E" w14:textId="45F0C4E8" w:rsidR="00D226C8" w:rsidRDefault="008C24FE">
      <w:pPr>
        <w:pStyle w:val="TableofFigures"/>
        <w:tabs>
          <w:tab w:val="right" w:leader="dot" w:pos="9350"/>
        </w:tabs>
        <w:rPr>
          <w:rFonts w:eastAsiaTheme="minorEastAsia"/>
          <w:noProof/>
          <w:lang w:val="en-GB" w:eastAsia="en-GB"/>
        </w:rPr>
      </w:pPr>
      <w:hyperlink w:anchor="_Toc123745208" w:history="1">
        <w:r w:rsidR="00D226C8" w:rsidRPr="000275E2">
          <w:rPr>
            <w:rStyle w:val="Hyperlink"/>
            <w:noProof/>
          </w:rPr>
          <w:t>Table 37:2.3.3 Requirement Traceability Matrix</w:t>
        </w:r>
        <w:r w:rsidR="00D226C8">
          <w:rPr>
            <w:noProof/>
            <w:webHidden/>
          </w:rPr>
          <w:tab/>
        </w:r>
        <w:r w:rsidR="00D226C8">
          <w:rPr>
            <w:noProof/>
            <w:webHidden/>
          </w:rPr>
          <w:fldChar w:fldCharType="begin"/>
        </w:r>
        <w:r w:rsidR="00D226C8">
          <w:rPr>
            <w:noProof/>
            <w:webHidden/>
          </w:rPr>
          <w:instrText xml:space="preserve"> PAGEREF _Toc123745208 \h </w:instrText>
        </w:r>
        <w:r w:rsidR="00D226C8">
          <w:rPr>
            <w:noProof/>
            <w:webHidden/>
          </w:rPr>
        </w:r>
        <w:r w:rsidR="00D226C8">
          <w:rPr>
            <w:noProof/>
            <w:webHidden/>
          </w:rPr>
          <w:fldChar w:fldCharType="separate"/>
        </w:r>
        <w:r w:rsidR="00D226C8">
          <w:rPr>
            <w:noProof/>
            <w:webHidden/>
          </w:rPr>
          <w:t>47</w:t>
        </w:r>
        <w:r w:rsidR="00D226C8">
          <w:rPr>
            <w:noProof/>
            <w:webHidden/>
          </w:rPr>
          <w:fldChar w:fldCharType="end"/>
        </w:r>
      </w:hyperlink>
    </w:p>
    <w:p w14:paraId="0EF22FF3" w14:textId="707F8DA0" w:rsidR="00D226C8" w:rsidRDefault="008C24FE">
      <w:pPr>
        <w:pStyle w:val="TableofFigures"/>
        <w:tabs>
          <w:tab w:val="right" w:leader="dot" w:pos="9350"/>
        </w:tabs>
        <w:rPr>
          <w:rFonts w:eastAsiaTheme="minorEastAsia"/>
          <w:noProof/>
          <w:lang w:val="en-GB" w:eastAsia="en-GB"/>
        </w:rPr>
      </w:pPr>
      <w:hyperlink w:anchor="_Toc123745209" w:history="1">
        <w:r w:rsidR="00D226C8" w:rsidRPr="000275E2">
          <w:rPr>
            <w:rStyle w:val="Hyperlink"/>
            <w:i/>
            <w:iCs/>
            <w:noProof/>
          </w:rPr>
          <w:t>Table 38:UC01-Login</w:t>
        </w:r>
        <w:r w:rsidR="00D226C8">
          <w:rPr>
            <w:noProof/>
            <w:webHidden/>
          </w:rPr>
          <w:tab/>
        </w:r>
        <w:r w:rsidR="00D226C8">
          <w:rPr>
            <w:noProof/>
            <w:webHidden/>
          </w:rPr>
          <w:fldChar w:fldCharType="begin"/>
        </w:r>
        <w:r w:rsidR="00D226C8">
          <w:rPr>
            <w:noProof/>
            <w:webHidden/>
          </w:rPr>
          <w:instrText xml:space="preserve"> PAGEREF _Toc123745209 \h </w:instrText>
        </w:r>
        <w:r w:rsidR="00D226C8">
          <w:rPr>
            <w:noProof/>
            <w:webHidden/>
          </w:rPr>
        </w:r>
        <w:r w:rsidR="00D226C8">
          <w:rPr>
            <w:noProof/>
            <w:webHidden/>
          </w:rPr>
          <w:fldChar w:fldCharType="separate"/>
        </w:r>
        <w:r w:rsidR="00D226C8">
          <w:rPr>
            <w:noProof/>
            <w:webHidden/>
          </w:rPr>
          <w:t>49</w:t>
        </w:r>
        <w:r w:rsidR="00D226C8">
          <w:rPr>
            <w:noProof/>
            <w:webHidden/>
          </w:rPr>
          <w:fldChar w:fldCharType="end"/>
        </w:r>
      </w:hyperlink>
    </w:p>
    <w:p w14:paraId="7C2625BC" w14:textId="77E208B3" w:rsidR="00D226C8" w:rsidRDefault="008C24FE">
      <w:pPr>
        <w:pStyle w:val="TableofFigures"/>
        <w:tabs>
          <w:tab w:val="right" w:leader="dot" w:pos="9350"/>
        </w:tabs>
        <w:rPr>
          <w:rFonts w:eastAsiaTheme="minorEastAsia"/>
          <w:noProof/>
          <w:lang w:val="en-GB" w:eastAsia="en-GB"/>
        </w:rPr>
      </w:pPr>
      <w:hyperlink w:anchor="_Toc123745210" w:history="1">
        <w:r w:rsidR="00D226C8" w:rsidRPr="000275E2">
          <w:rPr>
            <w:rStyle w:val="Hyperlink"/>
            <w:i/>
            <w:iCs/>
            <w:noProof/>
          </w:rPr>
          <w:t>Table 39:UC02-Register</w:t>
        </w:r>
        <w:r w:rsidR="00D226C8">
          <w:rPr>
            <w:noProof/>
            <w:webHidden/>
          </w:rPr>
          <w:tab/>
        </w:r>
        <w:r w:rsidR="00D226C8">
          <w:rPr>
            <w:noProof/>
            <w:webHidden/>
          </w:rPr>
          <w:fldChar w:fldCharType="begin"/>
        </w:r>
        <w:r w:rsidR="00D226C8">
          <w:rPr>
            <w:noProof/>
            <w:webHidden/>
          </w:rPr>
          <w:instrText xml:space="preserve"> PAGEREF _Toc123745210 \h </w:instrText>
        </w:r>
        <w:r w:rsidR="00D226C8">
          <w:rPr>
            <w:noProof/>
            <w:webHidden/>
          </w:rPr>
        </w:r>
        <w:r w:rsidR="00D226C8">
          <w:rPr>
            <w:noProof/>
            <w:webHidden/>
          </w:rPr>
          <w:fldChar w:fldCharType="separate"/>
        </w:r>
        <w:r w:rsidR="00D226C8">
          <w:rPr>
            <w:noProof/>
            <w:webHidden/>
          </w:rPr>
          <w:t>51</w:t>
        </w:r>
        <w:r w:rsidR="00D226C8">
          <w:rPr>
            <w:noProof/>
            <w:webHidden/>
          </w:rPr>
          <w:fldChar w:fldCharType="end"/>
        </w:r>
      </w:hyperlink>
    </w:p>
    <w:p w14:paraId="5E82A0CB" w14:textId="722415BF" w:rsidR="00D226C8" w:rsidRDefault="008C24FE">
      <w:pPr>
        <w:pStyle w:val="TableofFigures"/>
        <w:tabs>
          <w:tab w:val="right" w:leader="dot" w:pos="9350"/>
        </w:tabs>
        <w:rPr>
          <w:rFonts w:eastAsiaTheme="minorEastAsia"/>
          <w:noProof/>
          <w:lang w:val="en-GB" w:eastAsia="en-GB"/>
        </w:rPr>
      </w:pPr>
      <w:hyperlink w:anchor="_Toc123745211" w:history="1">
        <w:r w:rsidR="00D226C8" w:rsidRPr="000275E2">
          <w:rPr>
            <w:rStyle w:val="Hyperlink"/>
            <w:i/>
            <w:iCs/>
            <w:noProof/>
          </w:rPr>
          <w:t>Table 40:UC03-Make the Request for Blood</w:t>
        </w:r>
        <w:r w:rsidR="00D226C8">
          <w:rPr>
            <w:noProof/>
            <w:webHidden/>
          </w:rPr>
          <w:tab/>
        </w:r>
        <w:r w:rsidR="00D226C8">
          <w:rPr>
            <w:noProof/>
            <w:webHidden/>
          </w:rPr>
          <w:fldChar w:fldCharType="begin"/>
        </w:r>
        <w:r w:rsidR="00D226C8">
          <w:rPr>
            <w:noProof/>
            <w:webHidden/>
          </w:rPr>
          <w:instrText xml:space="preserve"> PAGEREF _Toc123745211 \h </w:instrText>
        </w:r>
        <w:r w:rsidR="00D226C8">
          <w:rPr>
            <w:noProof/>
            <w:webHidden/>
          </w:rPr>
        </w:r>
        <w:r w:rsidR="00D226C8">
          <w:rPr>
            <w:noProof/>
            <w:webHidden/>
          </w:rPr>
          <w:fldChar w:fldCharType="separate"/>
        </w:r>
        <w:r w:rsidR="00D226C8">
          <w:rPr>
            <w:noProof/>
            <w:webHidden/>
          </w:rPr>
          <w:t>53</w:t>
        </w:r>
        <w:r w:rsidR="00D226C8">
          <w:rPr>
            <w:noProof/>
            <w:webHidden/>
          </w:rPr>
          <w:fldChar w:fldCharType="end"/>
        </w:r>
      </w:hyperlink>
    </w:p>
    <w:p w14:paraId="545F838E" w14:textId="5FA9780A" w:rsidR="00D226C8" w:rsidRDefault="008C24FE">
      <w:pPr>
        <w:pStyle w:val="TableofFigures"/>
        <w:tabs>
          <w:tab w:val="right" w:leader="dot" w:pos="9350"/>
        </w:tabs>
        <w:rPr>
          <w:rFonts w:eastAsiaTheme="minorEastAsia"/>
          <w:noProof/>
          <w:lang w:val="en-GB" w:eastAsia="en-GB"/>
        </w:rPr>
      </w:pPr>
      <w:hyperlink w:anchor="_Toc123745212" w:history="1">
        <w:r w:rsidR="00D226C8" w:rsidRPr="000275E2">
          <w:rPr>
            <w:rStyle w:val="Hyperlink"/>
            <w:i/>
            <w:iCs/>
            <w:noProof/>
          </w:rPr>
          <w:t>Table 41:UC04-Donate Blood</w:t>
        </w:r>
        <w:r w:rsidR="00D226C8">
          <w:rPr>
            <w:noProof/>
            <w:webHidden/>
          </w:rPr>
          <w:tab/>
        </w:r>
        <w:r w:rsidR="00D226C8">
          <w:rPr>
            <w:noProof/>
            <w:webHidden/>
          </w:rPr>
          <w:fldChar w:fldCharType="begin"/>
        </w:r>
        <w:r w:rsidR="00D226C8">
          <w:rPr>
            <w:noProof/>
            <w:webHidden/>
          </w:rPr>
          <w:instrText xml:space="preserve"> PAGEREF _Toc123745212 \h </w:instrText>
        </w:r>
        <w:r w:rsidR="00D226C8">
          <w:rPr>
            <w:noProof/>
            <w:webHidden/>
          </w:rPr>
        </w:r>
        <w:r w:rsidR="00D226C8">
          <w:rPr>
            <w:noProof/>
            <w:webHidden/>
          </w:rPr>
          <w:fldChar w:fldCharType="separate"/>
        </w:r>
        <w:r w:rsidR="00D226C8">
          <w:rPr>
            <w:noProof/>
            <w:webHidden/>
          </w:rPr>
          <w:t>55</w:t>
        </w:r>
        <w:r w:rsidR="00D226C8">
          <w:rPr>
            <w:noProof/>
            <w:webHidden/>
          </w:rPr>
          <w:fldChar w:fldCharType="end"/>
        </w:r>
      </w:hyperlink>
    </w:p>
    <w:p w14:paraId="6F46C96E" w14:textId="22BDF658" w:rsidR="00D226C8" w:rsidRDefault="008C24FE">
      <w:pPr>
        <w:pStyle w:val="TableofFigures"/>
        <w:tabs>
          <w:tab w:val="right" w:leader="dot" w:pos="9350"/>
        </w:tabs>
        <w:rPr>
          <w:rFonts w:eastAsiaTheme="minorEastAsia"/>
          <w:noProof/>
          <w:lang w:val="en-GB" w:eastAsia="en-GB"/>
        </w:rPr>
      </w:pPr>
      <w:hyperlink w:anchor="_Toc123745213" w:history="1">
        <w:r w:rsidR="00D226C8" w:rsidRPr="000275E2">
          <w:rPr>
            <w:rStyle w:val="Hyperlink"/>
            <w:i/>
            <w:iCs/>
            <w:noProof/>
          </w:rPr>
          <w:t>Table 42:UC05-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_Toc123745213 \h </w:instrText>
        </w:r>
        <w:r w:rsidR="00D226C8">
          <w:rPr>
            <w:noProof/>
            <w:webHidden/>
          </w:rPr>
        </w:r>
        <w:r w:rsidR="00D226C8">
          <w:rPr>
            <w:noProof/>
            <w:webHidden/>
          </w:rPr>
          <w:fldChar w:fldCharType="separate"/>
        </w:r>
        <w:r w:rsidR="00D226C8">
          <w:rPr>
            <w:noProof/>
            <w:webHidden/>
          </w:rPr>
          <w:t>57</w:t>
        </w:r>
        <w:r w:rsidR="00D226C8">
          <w:rPr>
            <w:noProof/>
            <w:webHidden/>
          </w:rPr>
          <w:fldChar w:fldCharType="end"/>
        </w:r>
      </w:hyperlink>
    </w:p>
    <w:p w14:paraId="09AA81EB" w14:textId="258385DF" w:rsidR="00D226C8" w:rsidRDefault="008C24FE">
      <w:pPr>
        <w:pStyle w:val="TableofFigures"/>
        <w:tabs>
          <w:tab w:val="right" w:leader="dot" w:pos="9350"/>
        </w:tabs>
        <w:rPr>
          <w:rFonts w:eastAsiaTheme="minorEastAsia"/>
          <w:noProof/>
          <w:lang w:val="en-GB" w:eastAsia="en-GB"/>
        </w:rPr>
      </w:pPr>
      <w:hyperlink w:anchor="_Toc123745214" w:history="1">
        <w:r w:rsidR="00D226C8" w:rsidRPr="000275E2">
          <w:rPr>
            <w:rStyle w:val="Hyperlink"/>
            <w:i/>
            <w:iCs/>
            <w:noProof/>
          </w:rPr>
          <w:t xml:space="preserve">Table 43:UC06-View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_Toc123745214 \h </w:instrText>
        </w:r>
        <w:r w:rsidR="00D226C8">
          <w:rPr>
            <w:noProof/>
            <w:webHidden/>
          </w:rPr>
        </w:r>
        <w:r w:rsidR="00D226C8">
          <w:rPr>
            <w:noProof/>
            <w:webHidden/>
          </w:rPr>
          <w:fldChar w:fldCharType="separate"/>
        </w:r>
        <w:r w:rsidR="00D226C8">
          <w:rPr>
            <w:noProof/>
            <w:webHidden/>
          </w:rPr>
          <w:t>59</w:t>
        </w:r>
        <w:r w:rsidR="00D226C8">
          <w:rPr>
            <w:noProof/>
            <w:webHidden/>
          </w:rPr>
          <w:fldChar w:fldCharType="end"/>
        </w:r>
      </w:hyperlink>
    </w:p>
    <w:p w14:paraId="6D46B8B5" w14:textId="46C215E5" w:rsidR="00D226C8" w:rsidRDefault="008C24FE">
      <w:pPr>
        <w:pStyle w:val="TableofFigures"/>
        <w:tabs>
          <w:tab w:val="right" w:leader="dot" w:pos="9350"/>
        </w:tabs>
        <w:rPr>
          <w:rFonts w:eastAsiaTheme="minorEastAsia"/>
          <w:noProof/>
          <w:lang w:val="en-GB" w:eastAsia="en-GB"/>
        </w:rPr>
      </w:pPr>
      <w:hyperlink w:anchor="_Toc123745215" w:history="1">
        <w:r w:rsidR="00D226C8" w:rsidRPr="000275E2">
          <w:rPr>
            <w:rStyle w:val="Hyperlink"/>
            <w:i/>
            <w:iCs/>
            <w:noProof/>
          </w:rPr>
          <w:t>Table 44:UC07-Generate Appointment Report</w:t>
        </w:r>
        <w:r w:rsidR="00D226C8">
          <w:rPr>
            <w:noProof/>
            <w:webHidden/>
          </w:rPr>
          <w:tab/>
        </w:r>
        <w:r w:rsidR="00D226C8">
          <w:rPr>
            <w:noProof/>
            <w:webHidden/>
          </w:rPr>
          <w:fldChar w:fldCharType="begin"/>
        </w:r>
        <w:r w:rsidR="00D226C8">
          <w:rPr>
            <w:noProof/>
            <w:webHidden/>
          </w:rPr>
          <w:instrText xml:space="preserve"> PAGEREF _Toc123745215 \h </w:instrText>
        </w:r>
        <w:r w:rsidR="00D226C8">
          <w:rPr>
            <w:noProof/>
            <w:webHidden/>
          </w:rPr>
        </w:r>
        <w:r w:rsidR="00D226C8">
          <w:rPr>
            <w:noProof/>
            <w:webHidden/>
          </w:rPr>
          <w:fldChar w:fldCharType="separate"/>
        </w:r>
        <w:r w:rsidR="00D226C8">
          <w:rPr>
            <w:noProof/>
            <w:webHidden/>
          </w:rPr>
          <w:t>60</w:t>
        </w:r>
        <w:r w:rsidR="00D226C8">
          <w:rPr>
            <w:noProof/>
            <w:webHidden/>
          </w:rPr>
          <w:fldChar w:fldCharType="end"/>
        </w:r>
      </w:hyperlink>
    </w:p>
    <w:p w14:paraId="4D28FBA1" w14:textId="31D5BD0C" w:rsidR="00D226C8" w:rsidRDefault="008C24FE">
      <w:pPr>
        <w:pStyle w:val="TableofFigures"/>
        <w:tabs>
          <w:tab w:val="right" w:leader="dot" w:pos="9350"/>
        </w:tabs>
        <w:rPr>
          <w:rFonts w:eastAsiaTheme="minorEastAsia"/>
          <w:noProof/>
          <w:lang w:val="en-GB" w:eastAsia="en-GB"/>
        </w:rPr>
      </w:pPr>
      <w:hyperlink w:anchor="_Toc123745216" w:history="1">
        <w:r w:rsidR="00D226C8" w:rsidRPr="000275E2">
          <w:rPr>
            <w:rStyle w:val="Hyperlink"/>
            <w:i/>
            <w:iCs/>
            <w:noProof/>
          </w:rPr>
          <w:t>Table 45:UC08-Display User Profile</w:t>
        </w:r>
        <w:r w:rsidR="00D226C8">
          <w:rPr>
            <w:noProof/>
            <w:webHidden/>
          </w:rPr>
          <w:tab/>
        </w:r>
        <w:r w:rsidR="00D226C8">
          <w:rPr>
            <w:noProof/>
            <w:webHidden/>
          </w:rPr>
          <w:fldChar w:fldCharType="begin"/>
        </w:r>
        <w:r w:rsidR="00D226C8">
          <w:rPr>
            <w:noProof/>
            <w:webHidden/>
          </w:rPr>
          <w:instrText xml:space="preserve"> PAGEREF _Toc123745216 \h </w:instrText>
        </w:r>
        <w:r w:rsidR="00D226C8">
          <w:rPr>
            <w:noProof/>
            <w:webHidden/>
          </w:rPr>
        </w:r>
        <w:r w:rsidR="00D226C8">
          <w:rPr>
            <w:noProof/>
            <w:webHidden/>
          </w:rPr>
          <w:fldChar w:fldCharType="separate"/>
        </w:r>
        <w:r w:rsidR="00D226C8">
          <w:rPr>
            <w:noProof/>
            <w:webHidden/>
          </w:rPr>
          <w:t>61</w:t>
        </w:r>
        <w:r w:rsidR="00D226C8">
          <w:rPr>
            <w:noProof/>
            <w:webHidden/>
          </w:rPr>
          <w:fldChar w:fldCharType="end"/>
        </w:r>
      </w:hyperlink>
    </w:p>
    <w:p w14:paraId="384A1D57" w14:textId="2BEF701F" w:rsidR="00D226C8" w:rsidRDefault="008C24FE">
      <w:pPr>
        <w:pStyle w:val="TableofFigures"/>
        <w:tabs>
          <w:tab w:val="right" w:leader="dot" w:pos="9350"/>
        </w:tabs>
        <w:rPr>
          <w:rFonts w:eastAsiaTheme="minorEastAsia"/>
          <w:noProof/>
          <w:lang w:val="en-GB" w:eastAsia="en-GB"/>
        </w:rPr>
      </w:pPr>
      <w:hyperlink w:anchor="_Toc123745217" w:history="1">
        <w:r w:rsidR="00D226C8" w:rsidRPr="000275E2">
          <w:rPr>
            <w:rStyle w:val="Hyperlink"/>
            <w:i/>
            <w:iCs/>
            <w:noProof/>
          </w:rPr>
          <w:t>Table 46:UC09-View Blood Request</w:t>
        </w:r>
        <w:r w:rsidR="00D226C8">
          <w:rPr>
            <w:noProof/>
            <w:webHidden/>
          </w:rPr>
          <w:tab/>
        </w:r>
        <w:r w:rsidR="00D226C8">
          <w:rPr>
            <w:noProof/>
            <w:webHidden/>
          </w:rPr>
          <w:fldChar w:fldCharType="begin"/>
        </w:r>
        <w:r w:rsidR="00D226C8">
          <w:rPr>
            <w:noProof/>
            <w:webHidden/>
          </w:rPr>
          <w:instrText xml:space="preserve"> PAGEREF _Toc123745217 \h </w:instrText>
        </w:r>
        <w:r w:rsidR="00D226C8">
          <w:rPr>
            <w:noProof/>
            <w:webHidden/>
          </w:rPr>
        </w:r>
        <w:r w:rsidR="00D226C8">
          <w:rPr>
            <w:noProof/>
            <w:webHidden/>
          </w:rPr>
          <w:fldChar w:fldCharType="separate"/>
        </w:r>
        <w:r w:rsidR="00D226C8">
          <w:rPr>
            <w:noProof/>
            <w:webHidden/>
          </w:rPr>
          <w:t>64</w:t>
        </w:r>
        <w:r w:rsidR="00D226C8">
          <w:rPr>
            <w:noProof/>
            <w:webHidden/>
          </w:rPr>
          <w:fldChar w:fldCharType="end"/>
        </w:r>
      </w:hyperlink>
    </w:p>
    <w:p w14:paraId="0E5461E2" w14:textId="704F7DCC" w:rsidR="00D226C8" w:rsidRDefault="008C24FE">
      <w:pPr>
        <w:pStyle w:val="TableofFigures"/>
        <w:tabs>
          <w:tab w:val="right" w:leader="dot" w:pos="9350"/>
        </w:tabs>
        <w:rPr>
          <w:rFonts w:eastAsiaTheme="minorEastAsia"/>
          <w:noProof/>
          <w:lang w:val="en-GB" w:eastAsia="en-GB"/>
        </w:rPr>
      </w:pPr>
      <w:hyperlink w:anchor="_Toc123745218" w:history="1">
        <w:r w:rsidR="00D226C8" w:rsidRPr="000275E2">
          <w:rPr>
            <w:rStyle w:val="Hyperlink"/>
            <w:i/>
            <w:iCs/>
            <w:noProof/>
          </w:rPr>
          <w:t>Table 47:UC10-Receive Appointment Booking Notifications</w:t>
        </w:r>
        <w:r w:rsidR="00D226C8">
          <w:rPr>
            <w:noProof/>
            <w:webHidden/>
          </w:rPr>
          <w:tab/>
        </w:r>
        <w:r w:rsidR="00D226C8">
          <w:rPr>
            <w:noProof/>
            <w:webHidden/>
          </w:rPr>
          <w:fldChar w:fldCharType="begin"/>
        </w:r>
        <w:r w:rsidR="00D226C8">
          <w:rPr>
            <w:noProof/>
            <w:webHidden/>
          </w:rPr>
          <w:instrText xml:space="preserve"> PAGEREF _Toc123745218 \h </w:instrText>
        </w:r>
        <w:r w:rsidR="00D226C8">
          <w:rPr>
            <w:noProof/>
            <w:webHidden/>
          </w:rPr>
        </w:r>
        <w:r w:rsidR="00D226C8">
          <w:rPr>
            <w:noProof/>
            <w:webHidden/>
          </w:rPr>
          <w:fldChar w:fldCharType="separate"/>
        </w:r>
        <w:r w:rsidR="00D226C8">
          <w:rPr>
            <w:noProof/>
            <w:webHidden/>
          </w:rPr>
          <w:t>65</w:t>
        </w:r>
        <w:r w:rsidR="00D226C8">
          <w:rPr>
            <w:noProof/>
            <w:webHidden/>
          </w:rPr>
          <w:fldChar w:fldCharType="end"/>
        </w:r>
      </w:hyperlink>
    </w:p>
    <w:p w14:paraId="563BD552" w14:textId="7FB45198" w:rsidR="00D226C8" w:rsidRDefault="008C24FE">
      <w:pPr>
        <w:pStyle w:val="TableofFigures"/>
        <w:tabs>
          <w:tab w:val="right" w:leader="dot" w:pos="9350"/>
        </w:tabs>
        <w:rPr>
          <w:rFonts w:eastAsiaTheme="minorEastAsia"/>
          <w:noProof/>
          <w:lang w:val="en-GB" w:eastAsia="en-GB"/>
        </w:rPr>
      </w:pPr>
      <w:hyperlink w:anchor="_Toc123745219" w:history="1">
        <w:r w:rsidR="00D226C8" w:rsidRPr="000275E2">
          <w:rPr>
            <w:rStyle w:val="Hyperlink"/>
            <w:i/>
            <w:iCs/>
            <w:noProof/>
          </w:rPr>
          <w:t>Table 48:UC11-Update Personal Information</w:t>
        </w:r>
        <w:r w:rsidR="00D226C8">
          <w:rPr>
            <w:noProof/>
            <w:webHidden/>
          </w:rPr>
          <w:tab/>
        </w:r>
        <w:r w:rsidR="00D226C8">
          <w:rPr>
            <w:noProof/>
            <w:webHidden/>
          </w:rPr>
          <w:fldChar w:fldCharType="begin"/>
        </w:r>
        <w:r w:rsidR="00D226C8">
          <w:rPr>
            <w:noProof/>
            <w:webHidden/>
          </w:rPr>
          <w:instrText xml:space="preserve"> PAGEREF _Toc123745219 \h </w:instrText>
        </w:r>
        <w:r w:rsidR="00D226C8">
          <w:rPr>
            <w:noProof/>
            <w:webHidden/>
          </w:rPr>
        </w:r>
        <w:r w:rsidR="00D226C8">
          <w:rPr>
            <w:noProof/>
            <w:webHidden/>
          </w:rPr>
          <w:fldChar w:fldCharType="separate"/>
        </w:r>
        <w:r w:rsidR="00D226C8">
          <w:rPr>
            <w:noProof/>
            <w:webHidden/>
          </w:rPr>
          <w:t>67</w:t>
        </w:r>
        <w:r w:rsidR="00D226C8">
          <w:rPr>
            <w:noProof/>
            <w:webHidden/>
          </w:rPr>
          <w:fldChar w:fldCharType="end"/>
        </w:r>
      </w:hyperlink>
    </w:p>
    <w:p w14:paraId="507389CC" w14:textId="729C6EC8" w:rsidR="00D226C8" w:rsidRDefault="008C24FE">
      <w:pPr>
        <w:pStyle w:val="TableofFigures"/>
        <w:tabs>
          <w:tab w:val="right" w:leader="dot" w:pos="9350"/>
        </w:tabs>
        <w:rPr>
          <w:rFonts w:eastAsiaTheme="minorEastAsia"/>
          <w:noProof/>
          <w:lang w:val="en-GB" w:eastAsia="en-GB"/>
        </w:rPr>
      </w:pPr>
      <w:hyperlink w:anchor="_Toc123745220" w:history="1">
        <w:r w:rsidR="00D226C8" w:rsidRPr="000275E2">
          <w:rPr>
            <w:rStyle w:val="Hyperlink"/>
            <w:i/>
            <w:iCs/>
            <w:noProof/>
          </w:rPr>
          <w:t>Table 49:UC12-Delete Personal Information / Account</w:t>
        </w:r>
        <w:r w:rsidR="00D226C8">
          <w:rPr>
            <w:noProof/>
            <w:webHidden/>
          </w:rPr>
          <w:tab/>
        </w:r>
        <w:r w:rsidR="00D226C8">
          <w:rPr>
            <w:noProof/>
            <w:webHidden/>
          </w:rPr>
          <w:fldChar w:fldCharType="begin"/>
        </w:r>
        <w:r w:rsidR="00D226C8">
          <w:rPr>
            <w:noProof/>
            <w:webHidden/>
          </w:rPr>
          <w:instrText xml:space="preserve"> PAGEREF _Toc123745220 \h </w:instrText>
        </w:r>
        <w:r w:rsidR="00D226C8">
          <w:rPr>
            <w:noProof/>
            <w:webHidden/>
          </w:rPr>
        </w:r>
        <w:r w:rsidR="00D226C8">
          <w:rPr>
            <w:noProof/>
            <w:webHidden/>
          </w:rPr>
          <w:fldChar w:fldCharType="separate"/>
        </w:r>
        <w:r w:rsidR="00D226C8">
          <w:rPr>
            <w:noProof/>
            <w:webHidden/>
          </w:rPr>
          <w:t>69</w:t>
        </w:r>
        <w:r w:rsidR="00D226C8">
          <w:rPr>
            <w:noProof/>
            <w:webHidden/>
          </w:rPr>
          <w:fldChar w:fldCharType="end"/>
        </w:r>
      </w:hyperlink>
    </w:p>
    <w:p w14:paraId="7B7A3D3C" w14:textId="2B91D085" w:rsidR="00D226C8" w:rsidRDefault="008C24FE">
      <w:pPr>
        <w:pStyle w:val="TableofFigures"/>
        <w:tabs>
          <w:tab w:val="right" w:leader="dot" w:pos="9350"/>
        </w:tabs>
        <w:rPr>
          <w:rFonts w:eastAsiaTheme="minorEastAsia"/>
          <w:noProof/>
          <w:lang w:val="en-GB" w:eastAsia="en-GB"/>
        </w:rPr>
      </w:pPr>
      <w:hyperlink w:anchor="_Toc123745221" w:history="1">
        <w:r w:rsidR="00D226C8" w:rsidRPr="000275E2">
          <w:rPr>
            <w:rStyle w:val="Hyperlink"/>
            <w:i/>
            <w:iCs/>
            <w:noProof/>
          </w:rPr>
          <w:t>Table 50:UC13-Get User Feedback</w:t>
        </w:r>
        <w:r w:rsidR="00D226C8">
          <w:rPr>
            <w:noProof/>
            <w:webHidden/>
          </w:rPr>
          <w:tab/>
        </w:r>
        <w:r w:rsidR="00D226C8">
          <w:rPr>
            <w:noProof/>
            <w:webHidden/>
          </w:rPr>
          <w:fldChar w:fldCharType="begin"/>
        </w:r>
        <w:r w:rsidR="00D226C8">
          <w:rPr>
            <w:noProof/>
            <w:webHidden/>
          </w:rPr>
          <w:instrText xml:space="preserve"> PAGEREF _Toc123745221 \h </w:instrText>
        </w:r>
        <w:r w:rsidR="00D226C8">
          <w:rPr>
            <w:noProof/>
            <w:webHidden/>
          </w:rPr>
        </w:r>
        <w:r w:rsidR="00D226C8">
          <w:rPr>
            <w:noProof/>
            <w:webHidden/>
          </w:rPr>
          <w:fldChar w:fldCharType="separate"/>
        </w:r>
        <w:r w:rsidR="00D226C8">
          <w:rPr>
            <w:noProof/>
            <w:webHidden/>
          </w:rPr>
          <w:t>71</w:t>
        </w:r>
        <w:r w:rsidR="00D226C8">
          <w:rPr>
            <w:noProof/>
            <w:webHidden/>
          </w:rPr>
          <w:fldChar w:fldCharType="end"/>
        </w:r>
      </w:hyperlink>
    </w:p>
    <w:p w14:paraId="1B8C16BE" w14:textId="24AD734D" w:rsidR="00D226C8" w:rsidRDefault="008C24FE">
      <w:pPr>
        <w:pStyle w:val="TableofFigures"/>
        <w:tabs>
          <w:tab w:val="right" w:leader="dot" w:pos="9350"/>
        </w:tabs>
        <w:rPr>
          <w:rFonts w:eastAsiaTheme="minorEastAsia"/>
          <w:noProof/>
          <w:lang w:val="en-GB" w:eastAsia="en-GB"/>
        </w:rPr>
      </w:pPr>
      <w:hyperlink w:anchor="_Toc123745222" w:history="1">
        <w:r w:rsidR="00D226C8" w:rsidRPr="000275E2">
          <w:rPr>
            <w:rStyle w:val="Hyperlink"/>
            <w:i/>
            <w:iCs/>
            <w:noProof/>
          </w:rPr>
          <w:t>Table 51:UC14-Add Blood donor’s Information</w:t>
        </w:r>
        <w:r w:rsidR="00D226C8">
          <w:rPr>
            <w:noProof/>
            <w:webHidden/>
          </w:rPr>
          <w:tab/>
        </w:r>
        <w:r w:rsidR="00D226C8">
          <w:rPr>
            <w:noProof/>
            <w:webHidden/>
          </w:rPr>
          <w:fldChar w:fldCharType="begin"/>
        </w:r>
        <w:r w:rsidR="00D226C8">
          <w:rPr>
            <w:noProof/>
            <w:webHidden/>
          </w:rPr>
          <w:instrText xml:space="preserve"> PAGEREF _Toc123745222 \h </w:instrText>
        </w:r>
        <w:r w:rsidR="00D226C8">
          <w:rPr>
            <w:noProof/>
            <w:webHidden/>
          </w:rPr>
        </w:r>
        <w:r w:rsidR="00D226C8">
          <w:rPr>
            <w:noProof/>
            <w:webHidden/>
          </w:rPr>
          <w:fldChar w:fldCharType="separate"/>
        </w:r>
        <w:r w:rsidR="00D226C8">
          <w:rPr>
            <w:noProof/>
            <w:webHidden/>
          </w:rPr>
          <w:t>72</w:t>
        </w:r>
        <w:r w:rsidR="00D226C8">
          <w:rPr>
            <w:noProof/>
            <w:webHidden/>
          </w:rPr>
          <w:fldChar w:fldCharType="end"/>
        </w:r>
      </w:hyperlink>
    </w:p>
    <w:p w14:paraId="685138E2" w14:textId="7C5D3F0A" w:rsidR="00D226C8" w:rsidRDefault="008C24FE">
      <w:pPr>
        <w:pStyle w:val="TableofFigures"/>
        <w:tabs>
          <w:tab w:val="right" w:leader="dot" w:pos="9350"/>
        </w:tabs>
        <w:rPr>
          <w:rFonts w:eastAsiaTheme="minorEastAsia"/>
          <w:noProof/>
          <w:lang w:val="en-GB" w:eastAsia="en-GB"/>
        </w:rPr>
      </w:pPr>
      <w:hyperlink w:anchor="_Toc123745223" w:history="1">
        <w:r w:rsidR="00D226C8" w:rsidRPr="000275E2">
          <w:rPr>
            <w:rStyle w:val="Hyperlink"/>
            <w:i/>
            <w:iCs/>
            <w:noProof/>
          </w:rPr>
          <w:t>Table 52:UC15-Generate report of blood stocks</w:t>
        </w:r>
        <w:r w:rsidR="00D226C8">
          <w:rPr>
            <w:noProof/>
            <w:webHidden/>
          </w:rPr>
          <w:tab/>
        </w:r>
        <w:r w:rsidR="00D226C8">
          <w:rPr>
            <w:noProof/>
            <w:webHidden/>
          </w:rPr>
          <w:fldChar w:fldCharType="begin"/>
        </w:r>
        <w:r w:rsidR="00D226C8">
          <w:rPr>
            <w:noProof/>
            <w:webHidden/>
          </w:rPr>
          <w:instrText xml:space="preserve"> PAGEREF _Toc123745223 \h </w:instrText>
        </w:r>
        <w:r w:rsidR="00D226C8">
          <w:rPr>
            <w:noProof/>
            <w:webHidden/>
          </w:rPr>
        </w:r>
        <w:r w:rsidR="00D226C8">
          <w:rPr>
            <w:noProof/>
            <w:webHidden/>
          </w:rPr>
          <w:fldChar w:fldCharType="separate"/>
        </w:r>
        <w:r w:rsidR="00D226C8">
          <w:rPr>
            <w:noProof/>
            <w:webHidden/>
          </w:rPr>
          <w:t>73</w:t>
        </w:r>
        <w:r w:rsidR="00D226C8">
          <w:rPr>
            <w:noProof/>
            <w:webHidden/>
          </w:rPr>
          <w:fldChar w:fldCharType="end"/>
        </w:r>
      </w:hyperlink>
    </w:p>
    <w:p w14:paraId="0F002958" w14:textId="4072FAE0" w:rsidR="00D226C8" w:rsidRDefault="008C24FE">
      <w:pPr>
        <w:pStyle w:val="TableofFigures"/>
        <w:tabs>
          <w:tab w:val="right" w:leader="dot" w:pos="9350"/>
        </w:tabs>
        <w:rPr>
          <w:rFonts w:eastAsiaTheme="minorEastAsia"/>
          <w:noProof/>
          <w:lang w:val="en-GB" w:eastAsia="en-GB"/>
        </w:rPr>
      </w:pPr>
      <w:hyperlink w:anchor="_Toc123745224" w:history="1">
        <w:r w:rsidR="00D226C8" w:rsidRPr="000275E2">
          <w:rPr>
            <w:rStyle w:val="Hyperlink"/>
            <w:i/>
            <w:iCs/>
            <w:noProof/>
          </w:rPr>
          <w:t>Table 53:UC16-Update blood stock</w:t>
        </w:r>
        <w:r w:rsidR="00D226C8">
          <w:rPr>
            <w:noProof/>
            <w:webHidden/>
          </w:rPr>
          <w:tab/>
        </w:r>
        <w:r w:rsidR="00D226C8">
          <w:rPr>
            <w:noProof/>
            <w:webHidden/>
          </w:rPr>
          <w:fldChar w:fldCharType="begin"/>
        </w:r>
        <w:r w:rsidR="00D226C8">
          <w:rPr>
            <w:noProof/>
            <w:webHidden/>
          </w:rPr>
          <w:instrText xml:space="preserve"> PAGEREF _Toc123745224 \h </w:instrText>
        </w:r>
        <w:r w:rsidR="00D226C8">
          <w:rPr>
            <w:noProof/>
            <w:webHidden/>
          </w:rPr>
        </w:r>
        <w:r w:rsidR="00D226C8">
          <w:rPr>
            <w:noProof/>
            <w:webHidden/>
          </w:rPr>
          <w:fldChar w:fldCharType="separate"/>
        </w:r>
        <w:r w:rsidR="00D226C8">
          <w:rPr>
            <w:noProof/>
            <w:webHidden/>
          </w:rPr>
          <w:t>74</w:t>
        </w:r>
        <w:r w:rsidR="00D226C8">
          <w:rPr>
            <w:noProof/>
            <w:webHidden/>
          </w:rPr>
          <w:fldChar w:fldCharType="end"/>
        </w:r>
      </w:hyperlink>
    </w:p>
    <w:p w14:paraId="143ED662" w14:textId="2D033BFF" w:rsidR="00D226C8" w:rsidRDefault="008C24FE">
      <w:pPr>
        <w:pStyle w:val="TableofFigures"/>
        <w:tabs>
          <w:tab w:val="right" w:leader="dot" w:pos="9350"/>
        </w:tabs>
        <w:rPr>
          <w:rFonts w:eastAsiaTheme="minorEastAsia"/>
          <w:noProof/>
          <w:lang w:val="en-GB" w:eastAsia="en-GB"/>
        </w:rPr>
      </w:pPr>
      <w:hyperlink w:anchor="_Toc123745225" w:history="1">
        <w:r w:rsidR="00D226C8" w:rsidRPr="000275E2">
          <w:rPr>
            <w:rStyle w:val="Hyperlink"/>
            <w:i/>
            <w:iCs/>
            <w:noProof/>
          </w:rPr>
          <w:t>Table 54:UC17-Download Appointment Reports</w:t>
        </w:r>
        <w:r w:rsidR="00D226C8">
          <w:rPr>
            <w:noProof/>
            <w:webHidden/>
          </w:rPr>
          <w:tab/>
        </w:r>
        <w:r w:rsidR="00D226C8">
          <w:rPr>
            <w:noProof/>
            <w:webHidden/>
          </w:rPr>
          <w:fldChar w:fldCharType="begin"/>
        </w:r>
        <w:r w:rsidR="00D226C8">
          <w:rPr>
            <w:noProof/>
            <w:webHidden/>
          </w:rPr>
          <w:instrText xml:space="preserve"> PAGEREF _Toc123745225 \h </w:instrText>
        </w:r>
        <w:r w:rsidR="00D226C8">
          <w:rPr>
            <w:noProof/>
            <w:webHidden/>
          </w:rPr>
        </w:r>
        <w:r w:rsidR="00D226C8">
          <w:rPr>
            <w:noProof/>
            <w:webHidden/>
          </w:rPr>
          <w:fldChar w:fldCharType="separate"/>
        </w:r>
        <w:r w:rsidR="00D226C8">
          <w:rPr>
            <w:noProof/>
            <w:webHidden/>
          </w:rPr>
          <w:t>75</w:t>
        </w:r>
        <w:r w:rsidR="00D226C8">
          <w:rPr>
            <w:noProof/>
            <w:webHidden/>
          </w:rPr>
          <w:fldChar w:fldCharType="end"/>
        </w:r>
      </w:hyperlink>
    </w:p>
    <w:p w14:paraId="49B33708" w14:textId="1E8360A8" w:rsidR="00D226C8" w:rsidRDefault="008C24FE">
      <w:pPr>
        <w:pStyle w:val="TableofFigures"/>
        <w:tabs>
          <w:tab w:val="right" w:leader="dot" w:pos="9350"/>
        </w:tabs>
        <w:rPr>
          <w:rFonts w:eastAsiaTheme="minorEastAsia"/>
          <w:noProof/>
          <w:lang w:val="en-GB" w:eastAsia="en-GB"/>
        </w:rPr>
      </w:pPr>
      <w:hyperlink w:anchor="_Toc123745226" w:history="1">
        <w:r w:rsidR="00D226C8" w:rsidRPr="000275E2">
          <w:rPr>
            <w:rStyle w:val="Hyperlink"/>
            <w:i/>
            <w:iCs/>
            <w:noProof/>
          </w:rPr>
          <w:t xml:space="preserve">Table 55:UC18- Manage Blood donation </w:t>
        </w:r>
        <w:r w:rsidR="001D685A">
          <w:rPr>
            <w:rStyle w:val="Hyperlink"/>
            <w:i/>
            <w:iCs/>
            <w:noProof/>
          </w:rPr>
          <w:t>center</w:t>
        </w:r>
        <w:r w:rsidR="00D226C8" w:rsidRPr="000275E2">
          <w:rPr>
            <w:rStyle w:val="Hyperlink"/>
            <w:i/>
            <w:iCs/>
            <w:noProof/>
          </w:rPr>
          <w:t xml:space="preserve"> request</w:t>
        </w:r>
        <w:r w:rsidR="00D226C8">
          <w:rPr>
            <w:noProof/>
            <w:webHidden/>
          </w:rPr>
          <w:tab/>
        </w:r>
        <w:r w:rsidR="00D226C8">
          <w:rPr>
            <w:noProof/>
            <w:webHidden/>
          </w:rPr>
          <w:fldChar w:fldCharType="begin"/>
        </w:r>
        <w:r w:rsidR="00D226C8">
          <w:rPr>
            <w:noProof/>
            <w:webHidden/>
          </w:rPr>
          <w:instrText xml:space="preserve"> PAGEREF _Toc123745226 \h </w:instrText>
        </w:r>
        <w:r w:rsidR="00D226C8">
          <w:rPr>
            <w:noProof/>
            <w:webHidden/>
          </w:rPr>
        </w:r>
        <w:r w:rsidR="00D226C8">
          <w:rPr>
            <w:noProof/>
            <w:webHidden/>
          </w:rPr>
          <w:fldChar w:fldCharType="separate"/>
        </w:r>
        <w:r w:rsidR="00D226C8">
          <w:rPr>
            <w:noProof/>
            <w:webHidden/>
          </w:rPr>
          <w:t>76</w:t>
        </w:r>
        <w:r w:rsidR="00D226C8">
          <w:rPr>
            <w:noProof/>
            <w:webHidden/>
          </w:rPr>
          <w:fldChar w:fldCharType="end"/>
        </w:r>
      </w:hyperlink>
    </w:p>
    <w:p w14:paraId="7B53080B" w14:textId="2F3F3251" w:rsidR="00D226C8" w:rsidRDefault="008C24FE">
      <w:pPr>
        <w:pStyle w:val="TableofFigures"/>
        <w:tabs>
          <w:tab w:val="right" w:leader="dot" w:pos="9350"/>
        </w:tabs>
        <w:rPr>
          <w:rFonts w:eastAsiaTheme="minorEastAsia"/>
          <w:noProof/>
          <w:lang w:val="en-GB" w:eastAsia="en-GB"/>
        </w:rPr>
      </w:pPr>
      <w:hyperlink w:anchor="_Toc123745227" w:history="1">
        <w:r w:rsidR="00D226C8" w:rsidRPr="000275E2">
          <w:rPr>
            <w:rStyle w:val="Hyperlink"/>
            <w:i/>
            <w:iCs/>
            <w:noProof/>
          </w:rPr>
          <w:t xml:space="preserve">Table 56:UC19- Manage NGO’s or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_Toc123745227 \h </w:instrText>
        </w:r>
        <w:r w:rsidR="00D226C8">
          <w:rPr>
            <w:noProof/>
            <w:webHidden/>
          </w:rPr>
        </w:r>
        <w:r w:rsidR="00D226C8">
          <w:rPr>
            <w:noProof/>
            <w:webHidden/>
          </w:rPr>
          <w:fldChar w:fldCharType="separate"/>
        </w:r>
        <w:r w:rsidR="00D226C8">
          <w:rPr>
            <w:noProof/>
            <w:webHidden/>
          </w:rPr>
          <w:t>77</w:t>
        </w:r>
        <w:r w:rsidR="00D226C8">
          <w:rPr>
            <w:noProof/>
            <w:webHidden/>
          </w:rPr>
          <w:fldChar w:fldCharType="end"/>
        </w:r>
      </w:hyperlink>
    </w:p>
    <w:p w14:paraId="3B687B8B" w14:textId="55779200" w:rsidR="00D226C8" w:rsidRDefault="008C24FE">
      <w:pPr>
        <w:pStyle w:val="TableofFigures"/>
        <w:tabs>
          <w:tab w:val="right" w:leader="dot" w:pos="9350"/>
        </w:tabs>
        <w:rPr>
          <w:rFonts w:eastAsiaTheme="minorEastAsia"/>
          <w:noProof/>
          <w:lang w:val="en-GB" w:eastAsia="en-GB"/>
        </w:rPr>
      </w:pPr>
      <w:hyperlink w:anchor="_Toc123745228" w:history="1">
        <w:r w:rsidR="00D226C8" w:rsidRPr="000275E2">
          <w:rPr>
            <w:rStyle w:val="Hyperlink"/>
            <w:i/>
            <w:iCs/>
            <w:noProof/>
          </w:rPr>
          <w:t>Table 57:UC20- Manage News</w:t>
        </w:r>
        <w:r w:rsidR="00D226C8">
          <w:rPr>
            <w:noProof/>
            <w:webHidden/>
          </w:rPr>
          <w:tab/>
        </w:r>
        <w:r w:rsidR="00D226C8">
          <w:rPr>
            <w:noProof/>
            <w:webHidden/>
          </w:rPr>
          <w:fldChar w:fldCharType="begin"/>
        </w:r>
        <w:r w:rsidR="00D226C8">
          <w:rPr>
            <w:noProof/>
            <w:webHidden/>
          </w:rPr>
          <w:instrText xml:space="preserve"> PAGEREF _Toc123745228 \h </w:instrText>
        </w:r>
        <w:r w:rsidR="00D226C8">
          <w:rPr>
            <w:noProof/>
            <w:webHidden/>
          </w:rPr>
        </w:r>
        <w:r w:rsidR="00D226C8">
          <w:rPr>
            <w:noProof/>
            <w:webHidden/>
          </w:rPr>
          <w:fldChar w:fldCharType="separate"/>
        </w:r>
        <w:r w:rsidR="00D226C8">
          <w:rPr>
            <w:noProof/>
            <w:webHidden/>
          </w:rPr>
          <w:t>78</w:t>
        </w:r>
        <w:r w:rsidR="00D226C8">
          <w:rPr>
            <w:noProof/>
            <w:webHidden/>
          </w:rPr>
          <w:fldChar w:fldCharType="end"/>
        </w:r>
      </w:hyperlink>
    </w:p>
    <w:p w14:paraId="32584C8D" w14:textId="45401388" w:rsidR="00D226C8" w:rsidRDefault="008C24FE">
      <w:pPr>
        <w:pStyle w:val="TableofFigures"/>
        <w:tabs>
          <w:tab w:val="right" w:leader="dot" w:pos="9350"/>
        </w:tabs>
        <w:rPr>
          <w:rFonts w:eastAsiaTheme="minorEastAsia"/>
          <w:noProof/>
          <w:lang w:val="en-GB" w:eastAsia="en-GB"/>
        </w:rPr>
      </w:pPr>
      <w:hyperlink w:anchor="_Toc123745229" w:history="1">
        <w:r w:rsidR="00D226C8" w:rsidRPr="000275E2">
          <w:rPr>
            <w:rStyle w:val="Hyperlink"/>
            <w:i/>
            <w:iCs/>
            <w:noProof/>
          </w:rPr>
          <w:t>Table 58:UC21- Manage Advertisement</w:t>
        </w:r>
        <w:r w:rsidR="00D226C8">
          <w:rPr>
            <w:noProof/>
            <w:webHidden/>
          </w:rPr>
          <w:tab/>
        </w:r>
        <w:r w:rsidR="00D226C8">
          <w:rPr>
            <w:noProof/>
            <w:webHidden/>
          </w:rPr>
          <w:fldChar w:fldCharType="begin"/>
        </w:r>
        <w:r w:rsidR="00D226C8">
          <w:rPr>
            <w:noProof/>
            <w:webHidden/>
          </w:rPr>
          <w:instrText xml:space="preserve"> PAGEREF _Toc123745229 \h </w:instrText>
        </w:r>
        <w:r w:rsidR="00D226C8">
          <w:rPr>
            <w:noProof/>
            <w:webHidden/>
          </w:rPr>
        </w:r>
        <w:r w:rsidR="00D226C8">
          <w:rPr>
            <w:noProof/>
            <w:webHidden/>
          </w:rPr>
          <w:fldChar w:fldCharType="separate"/>
        </w:r>
        <w:r w:rsidR="00D226C8">
          <w:rPr>
            <w:noProof/>
            <w:webHidden/>
          </w:rPr>
          <w:t>80</w:t>
        </w:r>
        <w:r w:rsidR="00D226C8">
          <w:rPr>
            <w:noProof/>
            <w:webHidden/>
          </w:rPr>
          <w:fldChar w:fldCharType="end"/>
        </w:r>
      </w:hyperlink>
    </w:p>
    <w:p w14:paraId="007D9AE3" w14:textId="3C6357EA" w:rsidR="00D226C8" w:rsidRDefault="008C24FE">
      <w:pPr>
        <w:pStyle w:val="TableofFigures"/>
        <w:tabs>
          <w:tab w:val="right" w:leader="dot" w:pos="9350"/>
        </w:tabs>
        <w:rPr>
          <w:rFonts w:eastAsiaTheme="minorEastAsia"/>
          <w:noProof/>
          <w:lang w:val="en-GB" w:eastAsia="en-GB"/>
        </w:rPr>
      </w:pPr>
      <w:hyperlink w:anchor="_Toc123745230" w:history="1">
        <w:r w:rsidR="00D226C8" w:rsidRPr="000275E2">
          <w:rPr>
            <w:rStyle w:val="Hyperlink"/>
            <w:i/>
            <w:iCs/>
            <w:noProof/>
          </w:rPr>
          <w:t>Table 59:UC22- Handling Blood Request</w:t>
        </w:r>
        <w:r w:rsidR="00D226C8">
          <w:rPr>
            <w:noProof/>
            <w:webHidden/>
          </w:rPr>
          <w:tab/>
        </w:r>
        <w:r w:rsidR="00D226C8">
          <w:rPr>
            <w:noProof/>
            <w:webHidden/>
          </w:rPr>
          <w:fldChar w:fldCharType="begin"/>
        </w:r>
        <w:r w:rsidR="00D226C8">
          <w:rPr>
            <w:noProof/>
            <w:webHidden/>
          </w:rPr>
          <w:instrText xml:space="preserve"> PAGEREF _Toc123745230 \h </w:instrText>
        </w:r>
        <w:r w:rsidR="00D226C8">
          <w:rPr>
            <w:noProof/>
            <w:webHidden/>
          </w:rPr>
        </w:r>
        <w:r w:rsidR="00D226C8">
          <w:rPr>
            <w:noProof/>
            <w:webHidden/>
          </w:rPr>
          <w:fldChar w:fldCharType="separate"/>
        </w:r>
        <w:r w:rsidR="00D226C8">
          <w:rPr>
            <w:noProof/>
            <w:webHidden/>
          </w:rPr>
          <w:t>81</w:t>
        </w:r>
        <w:r w:rsidR="00D226C8">
          <w:rPr>
            <w:noProof/>
            <w:webHidden/>
          </w:rPr>
          <w:fldChar w:fldCharType="end"/>
        </w:r>
      </w:hyperlink>
    </w:p>
    <w:p w14:paraId="6DABABE3" w14:textId="3FF8CA32" w:rsidR="00D226C8" w:rsidRDefault="008C24FE">
      <w:pPr>
        <w:pStyle w:val="TableofFigures"/>
        <w:tabs>
          <w:tab w:val="right" w:leader="dot" w:pos="9350"/>
        </w:tabs>
        <w:rPr>
          <w:rFonts w:eastAsiaTheme="minorEastAsia"/>
          <w:noProof/>
          <w:lang w:val="en-GB" w:eastAsia="en-GB"/>
        </w:rPr>
      </w:pPr>
      <w:hyperlink w:anchor="_Toc123745231" w:history="1">
        <w:r w:rsidR="00D226C8" w:rsidRPr="000275E2">
          <w:rPr>
            <w:rStyle w:val="Hyperlink"/>
            <w:i/>
            <w:iCs/>
            <w:noProof/>
          </w:rPr>
          <w:t>Table 60:UC23- Managing Enquiries</w:t>
        </w:r>
        <w:r w:rsidR="00D226C8">
          <w:rPr>
            <w:noProof/>
            <w:webHidden/>
          </w:rPr>
          <w:tab/>
        </w:r>
        <w:r w:rsidR="00D226C8">
          <w:rPr>
            <w:noProof/>
            <w:webHidden/>
          </w:rPr>
          <w:fldChar w:fldCharType="begin"/>
        </w:r>
        <w:r w:rsidR="00D226C8">
          <w:rPr>
            <w:noProof/>
            <w:webHidden/>
          </w:rPr>
          <w:instrText xml:space="preserve"> PAGEREF _Toc123745231 \h </w:instrText>
        </w:r>
        <w:r w:rsidR="00D226C8">
          <w:rPr>
            <w:noProof/>
            <w:webHidden/>
          </w:rPr>
        </w:r>
        <w:r w:rsidR="00D226C8">
          <w:rPr>
            <w:noProof/>
            <w:webHidden/>
          </w:rPr>
          <w:fldChar w:fldCharType="separate"/>
        </w:r>
        <w:r w:rsidR="00D226C8">
          <w:rPr>
            <w:noProof/>
            <w:webHidden/>
          </w:rPr>
          <w:t>82</w:t>
        </w:r>
        <w:r w:rsidR="00D226C8">
          <w:rPr>
            <w:noProof/>
            <w:webHidden/>
          </w:rPr>
          <w:fldChar w:fldCharType="end"/>
        </w:r>
      </w:hyperlink>
    </w:p>
    <w:p w14:paraId="6DEE10DC" w14:textId="5D99582C" w:rsidR="00D226C8" w:rsidRDefault="008C24FE">
      <w:pPr>
        <w:pStyle w:val="TableofFigures"/>
        <w:tabs>
          <w:tab w:val="right" w:leader="dot" w:pos="9350"/>
        </w:tabs>
        <w:rPr>
          <w:rFonts w:eastAsiaTheme="minorEastAsia"/>
          <w:noProof/>
          <w:lang w:val="en-GB" w:eastAsia="en-GB"/>
        </w:rPr>
      </w:pPr>
      <w:hyperlink w:anchor="_Toc123745232" w:history="1">
        <w:r w:rsidR="00D226C8" w:rsidRPr="000275E2">
          <w:rPr>
            <w:rStyle w:val="Hyperlink"/>
            <w:i/>
            <w:iCs/>
            <w:noProof/>
          </w:rPr>
          <w:t>Table 61:UC24- Managing User’s Personal Information</w:t>
        </w:r>
        <w:r w:rsidR="00D226C8">
          <w:rPr>
            <w:noProof/>
            <w:webHidden/>
          </w:rPr>
          <w:tab/>
        </w:r>
        <w:r w:rsidR="00D226C8">
          <w:rPr>
            <w:noProof/>
            <w:webHidden/>
          </w:rPr>
          <w:fldChar w:fldCharType="begin"/>
        </w:r>
        <w:r w:rsidR="00D226C8">
          <w:rPr>
            <w:noProof/>
            <w:webHidden/>
          </w:rPr>
          <w:instrText xml:space="preserve"> PAGEREF _Toc123745232 \h </w:instrText>
        </w:r>
        <w:r w:rsidR="00D226C8">
          <w:rPr>
            <w:noProof/>
            <w:webHidden/>
          </w:rPr>
        </w:r>
        <w:r w:rsidR="00D226C8">
          <w:rPr>
            <w:noProof/>
            <w:webHidden/>
          </w:rPr>
          <w:fldChar w:fldCharType="separate"/>
        </w:r>
        <w:r w:rsidR="00D226C8">
          <w:rPr>
            <w:noProof/>
            <w:webHidden/>
          </w:rPr>
          <w:t>83</w:t>
        </w:r>
        <w:r w:rsidR="00D226C8">
          <w:rPr>
            <w:noProof/>
            <w:webHidden/>
          </w:rPr>
          <w:fldChar w:fldCharType="end"/>
        </w:r>
      </w:hyperlink>
    </w:p>
    <w:p w14:paraId="6109B4CA" w14:textId="6E1591CB" w:rsidR="00D226C8" w:rsidRDefault="008C24FE">
      <w:pPr>
        <w:pStyle w:val="TableofFigures"/>
        <w:tabs>
          <w:tab w:val="right" w:leader="dot" w:pos="9350"/>
        </w:tabs>
        <w:rPr>
          <w:rFonts w:eastAsiaTheme="minorEastAsia"/>
          <w:noProof/>
          <w:lang w:val="en-GB" w:eastAsia="en-GB"/>
        </w:rPr>
      </w:pPr>
      <w:hyperlink w:anchor="_Toc123745233" w:history="1">
        <w:r w:rsidR="00D226C8" w:rsidRPr="000275E2">
          <w:rPr>
            <w:rStyle w:val="Hyperlink"/>
            <w:i/>
            <w:iCs/>
            <w:noProof/>
          </w:rPr>
          <w:t>Table 62:UC25- Managing Campaigns</w:t>
        </w:r>
        <w:r w:rsidR="00D226C8">
          <w:rPr>
            <w:noProof/>
            <w:webHidden/>
          </w:rPr>
          <w:tab/>
        </w:r>
        <w:r w:rsidR="00D226C8">
          <w:rPr>
            <w:noProof/>
            <w:webHidden/>
          </w:rPr>
          <w:fldChar w:fldCharType="begin"/>
        </w:r>
        <w:r w:rsidR="00D226C8">
          <w:rPr>
            <w:noProof/>
            <w:webHidden/>
          </w:rPr>
          <w:instrText xml:space="preserve"> PAGEREF _Toc123745233 \h </w:instrText>
        </w:r>
        <w:r w:rsidR="00D226C8">
          <w:rPr>
            <w:noProof/>
            <w:webHidden/>
          </w:rPr>
        </w:r>
        <w:r w:rsidR="00D226C8">
          <w:rPr>
            <w:noProof/>
            <w:webHidden/>
          </w:rPr>
          <w:fldChar w:fldCharType="separate"/>
        </w:r>
        <w:r w:rsidR="00D226C8">
          <w:rPr>
            <w:noProof/>
            <w:webHidden/>
          </w:rPr>
          <w:t>85</w:t>
        </w:r>
        <w:r w:rsidR="00D226C8">
          <w:rPr>
            <w:noProof/>
            <w:webHidden/>
          </w:rPr>
          <w:fldChar w:fldCharType="end"/>
        </w:r>
      </w:hyperlink>
    </w:p>
    <w:p w14:paraId="4C69A6BD" w14:textId="7CDB3BAC" w:rsidR="00D226C8" w:rsidRDefault="008C24FE">
      <w:pPr>
        <w:pStyle w:val="TableofFigures"/>
        <w:tabs>
          <w:tab w:val="right" w:leader="dot" w:pos="9350"/>
        </w:tabs>
        <w:rPr>
          <w:rFonts w:eastAsiaTheme="minorEastAsia"/>
          <w:noProof/>
          <w:lang w:val="en-GB" w:eastAsia="en-GB"/>
        </w:rPr>
      </w:pPr>
      <w:hyperlink w:anchor="_Toc123745234" w:history="1">
        <w:r w:rsidR="00D226C8" w:rsidRPr="000275E2">
          <w:rPr>
            <w:rStyle w:val="Hyperlink"/>
            <w:i/>
            <w:iCs/>
            <w:noProof/>
          </w:rPr>
          <w:t>Table 63:UC26- Managing Donor List</w:t>
        </w:r>
        <w:r w:rsidR="00D226C8">
          <w:rPr>
            <w:noProof/>
            <w:webHidden/>
          </w:rPr>
          <w:tab/>
        </w:r>
        <w:r w:rsidR="00D226C8">
          <w:rPr>
            <w:noProof/>
            <w:webHidden/>
          </w:rPr>
          <w:fldChar w:fldCharType="begin"/>
        </w:r>
        <w:r w:rsidR="00D226C8">
          <w:rPr>
            <w:noProof/>
            <w:webHidden/>
          </w:rPr>
          <w:instrText xml:space="preserve"> PAGEREF _Toc123745234 \h </w:instrText>
        </w:r>
        <w:r w:rsidR="00D226C8">
          <w:rPr>
            <w:noProof/>
            <w:webHidden/>
          </w:rPr>
        </w:r>
        <w:r w:rsidR="00D226C8">
          <w:rPr>
            <w:noProof/>
            <w:webHidden/>
          </w:rPr>
          <w:fldChar w:fldCharType="separate"/>
        </w:r>
        <w:r w:rsidR="00D226C8">
          <w:rPr>
            <w:noProof/>
            <w:webHidden/>
          </w:rPr>
          <w:t>86</w:t>
        </w:r>
        <w:r w:rsidR="00D226C8">
          <w:rPr>
            <w:noProof/>
            <w:webHidden/>
          </w:rPr>
          <w:fldChar w:fldCharType="end"/>
        </w:r>
      </w:hyperlink>
    </w:p>
    <w:p w14:paraId="0C2E7615" w14:textId="57362C6F" w:rsidR="00D226C8" w:rsidRDefault="008C24FE">
      <w:pPr>
        <w:pStyle w:val="TableofFigures"/>
        <w:tabs>
          <w:tab w:val="right" w:leader="dot" w:pos="9350"/>
        </w:tabs>
        <w:rPr>
          <w:rFonts w:eastAsiaTheme="minorEastAsia"/>
          <w:noProof/>
          <w:lang w:val="en-GB" w:eastAsia="en-GB"/>
        </w:rPr>
      </w:pPr>
      <w:hyperlink w:anchor="_Toc123745235" w:history="1">
        <w:r w:rsidR="00D226C8" w:rsidRPr="000275E2">
          <w:rPr>
            <w:rStyle w:val="Hyperlink"/>
            <w:i/>
            <w:iCs/>
            <w:noProof/>
          </w:rPr>
          <w:t>Table 64:UC27- Manage Sponsor</w:t>
        </w:r>
        <w:r w:rsidR="00D226C8">
          <w:rPr>
            <w:noProof/>
            <w:webHidden/>
          </w:rPr>
          <w:tab/>
        </w:r>
        <w:r w:rsidR="00D226C8">
          <w:rPr>
            <w:noProof/>
            <w:webHidden/>
          </w:rPr>
          <w:fldChar w:fldCharType="begin"/>
        </w:r>
        <w:r w:rsidR="00D226C8">
          <w:rPr>
            <w:noProof/>
            <w:webHidden/>
          </w:rPr>
          <w:instrText xml:space="preserve"> PAGEREF _Toc123745235 \h </w:instrText>
        </w:r>
        <w:r w:rsidR="00D226C8">
          <w:rPr>
            <w:noProof/>
            <w:webHidden/>
          </w:rPr>
        </w:r>
        <w:r w:rsidR="00D226C8">
          <w:rPr>
            <w:noProof/>
            <w:webHidden/>
          </w:rPr>
          <w:fldChar w:fldCharType="separate"/>
        </w:r>
        <w:r w:rsidR="00D226C8">
          <w:rPr>
            <w:noProof/>
            <w:webHidden/>
          </w:rPr>
          <w:t>88</w:t>
        </w:r>
        <w:r w:rsidR="00D226C8">
          <w:rPr>
            <w:noProof/>
            <w:webHidden/>
          </w:rPr>
          <w:fldChar w:fldCharType="end"/>
        </w:r>
      </w:hyperlink>
    </w:p>
    <w:p w14:paraId="6D74B9CD" w14:textId="0F6173A2" w:rsidR="00D226C8" w:rsidRDefault="008C24FE">
      <w:pPr>
        <w:pStyle w:val="TableofFigures"/>
        <w:tabs>
          <w:tab w:val="right" w:leader="dot" w:pos="9350"/>
        </w:tabs>
        <w:rPr>
          <w:rFonts w:eastAsiaTheme="minorEastAsia"/>
          <w:noProof/>
          <w:lang w:val="en-GB" w:eastAsia="en-GB"/>
        </w:rPr>
      </w:pPr>
      <w:hyperlink w:anchor="_Toc123745236" w:history="1">
        <w:r w:rsidR="00D226C8" w:rsidRPr="000275E2">
          <w:rPr>
            <w:rStyle w:val="Hyperlink"/>
            <w:i/>
            <w:iCs/>
            <w:noProof/>
          </w:rPr>
          <w:t>Table 65:UC28- Manage Financial Donations</w:t>
        </w:r>
        <w:r w:rsidR="00D226C8">
          <w:rPr>
            <w:noProof/>
            <w:webHidden/>
          </w:rPr>
          <w:tab/>
        </w:r>
        <w:r w:rsidR="00D226C8">
          <w:rPr>
            <w:noProof/>
            <w:webHidden/>
          </w:rPr>
          <w:fldChar w:fldCharType="begin"/>
        </w:r>
        <w:r w:rsidR="00D226C8">
          <w:rPr>
            <w:noProof/>
            <w:webHidden/>
          </w:rPr>
          <w:instrText xml:space="preserve"> PAGEREF _Toc123745236 \h </w:instrText>
        </w:r>
        <w:r w:rsidR="00D226C8">
          <w:rPr>
            <w:noProof/>
            <w:webHidden/>
          </w:rPr>
        </w:r>
        <w:r w:rsidR="00D226C8">
          <w:rPr>
            <w:noProof/>
            <w:webHidden/>
          </w:rPr>
          <w:fldChar w:fldCharType="separate"/>
        </w:r>
        <w:r w:rsidR="00D226C8">
          <w:rPr>
            <w:noProof/>
            <w:webHidden/>
          </w:rPr>
          <w:t>89</w:t>
        </w:r>
        <w:r w:rsidR="00D226C8">
          <w:rPr>
            <w:noProof/>
            <w:webHidden/>
          </w:rPr>
          <w:fldChar w:fldCharType="end"/>
        </w:r>
      </w:hyperlink>
    </w:p>
    <w:p w14:paraId="3208D3D3" w14:textId="199C291D" w:rsidR="00D226C8" w:rsidRDefault="008C24FE">
      <w:pPr>
        <w:pStyle w:val="TableofFigures"/>
        <w:tabs>
          <w:tab w:val="right" w:leader="dot" w:pos="9350"/>
        </w:tabs>
        <w:rPr>
          <w:rFonts w:eastAsiaTheme="minorEastAsia"/>
          <w:noProof/>
          <w:lang w:val="en-GB" w:eastAsia="en-GB"/>
        </w:rPr>
      </w:pPr>
      <w:hyperlink w:anchor="_Toc123745237" w:history="1">
        <w:r w:rsidR="00D226C8" w:rsidRPr="000275E2">
          <w:rPr>
            <w:rStyle w:val="Hyperlink"/>
            <w:i/>
            <w:iCs/>
            <w:noProof/>
          </w:rPr>
          <w:t>Table 66:UC29- Manage Job Posts</w:t>
        </w:r>
        <w:r w:rsidR="00D226C8">
          <w:rPr>
            <w:noProof/>
            <w:webHidden/>
          </w:rPr>
          <w:tab/>
        </w:r>
        <w:r w:rsidR="00D226C8">
          <w:rPr>
            <w:noProof/>
            <w:webHidden/>
          </w:rPr>
          <w:fldChar w:fldCharType="begin"/>
        </w:r>
        <w:r w:rsidR="00D226C8">
          <w:rPr>
            <w:noProof/>
            <w:webHidden/>
          </w:rPr>
          <w:instrText xml:space="preserve"> PAGEREF _Toc123745237 \h </w:instrText>
        </w:r>
        <w:r w:rsidR="00D226C8">
          <w:rPr>
            <w:noProof/>
            <w:webHidden/>
          </w:rPr>
        </w:r>
        <w:r w:rsidR="00D226C8">
          <w:rPr>
            <w:noProof/>
            <w:webHidden/>
          </w:rPr>
          <w:fldChar w:fldCharType="separate"/>
        </w:r>
        <w:r w:rsidR="00D226C8">
          <w:rPr>
            <w:noProof/>
            <w:webHidden/>
          </w:rPr>
          <w:t>90</w:t>
        </w:r>
        <w:r w:rsidR="00D226C8">
          <w:rPr>
            <w:noProof/>
            <w:webHidden/>
          </w:rPr>
          <w:fldChar w:fldCharType="end"/>
        </w:r>
      </w:hyperlink>
    </w:p>
    <w:p w14:paraId="17B3244A" w14:textId="402A2347" w:rsidR="00D226C8" w:rsidRDefault="008C24FE">
      <w:pPr>
        <w:pStyle w:val="TableofFigures"/>
        <w:tabs>
          <w:tab w:val="right" w:leader="dot" w:pos="9350"/>
        </w:tabs>
        <w:rPr>
          <w:rFonts w:eastAsiaTheme="minorEastAsia"/>
          <w:noProof/>
          <w:lang w:val="en-GB" w:eastAsia="en-GB"/>
        </w:rPr>
      </w:pPr>
      <w:hyperlink w:anchor="_Toc123745238" w:history="1">
        <w:r w:rsidR="00D226C8" w:rsidRPr="000275E2">
          <w:rPr>
            <w:rStyle w:val="Hyperlink"/>
            <w:i/>
            <w:iCs/>
            <w:noProof/>
          </w:rPr>
          <w:t>Table 67:UC30- Manage Frequently Asked Questions</w:t>
        </w:r>
        <w:r w:rsidR="00D226C8">
          <w:rPr>
            <w:noProof/>
            <w:webHidden/>
          </w:rPr>
          <w:tab/>
        </w:r>
        <w:r w:rsidR="00D226C8">
          <w:rPr>
            <w:noProof/>
            <w:webHidden/>
          </w:rPr>
          <w:fldChar w:fldCharType="begin"/>
        </w:r>
        <w:r w:rsidR="00D226C8">
          <w:rPr>
            <w:noProof/>
            <w:webHidden/>
          </w:rPr>
          <w:instrText xml:space="preserve"> PAGEREF _Toc123745238 \h </w:instrText>
        </w:r>
        <w:r w:rsidR="00D226C8">
          <w:rPr>
            <w:noProof/>
            <w:webHidden/>
          </w:rPr>
        </w:r>
        <w:r w:rsidR="00D226C8">
          <w:rPr>
            <w:noProof/>
            <w:webHidden/>
          </w:rPr>
          <w:fldChar w:fldCharType="separate"/>
        </w:r>
        <w:r w:rsidR="00D226C8">
          <w:rPr>
            <w:noProof/>
            <w:webHidden/>
          </w:rPr>
          <w:t>91</w:t>
        </w:r>
        <w:r w:rsidR="00D226C8">
          <w:rPr>
            <w:noProof/>
            <w:webHidden/>
          </w:rPr>
          <w:fldChar w:fldCharType="end"/>
        </w:r>
      </w:hyperlink>
    </w:p>
    <w:p w14:paraId="4E83EE2B" w14:textId="41680A48" w:rsidR="00D226C8" w:rsidRDefault="008C24FE">
      <w:pPr>
        <w:pStyle w:val="TableofFigures"/>
        <w:tabs>
          <w:tab w:val="right" w:leader="dot" w:pos="9350"/>
        </w:tabs>
        <w:rPr>
          <w:rFonts w:eastAsiaTheme="minorEastAsia"/>
          <w:noProof/>
          <w:lang w:val="en-GB" w:eastAsia="en-GB"/>
        </w:rPr>
      </w:pPr>
      <w:hyperlink w:anchor="_Toc123745239" w:history="1">
        <w:r w:rsidR="00D226C8" w:rsidRPr="000275E2">
          <w:rPr>
            <w:rStyle w:val="Hyperlink"/>
            <w:i/>
            <w:iCs/>
            <w:noProof/>
          </w:rPr>
          <w:t>Table 68: Test Case 4.1.1 - Login</w:t>
        </w:r>
        <w:r w:rsidR="00D226C8">
          <w:rPr>
            <w:noProof/>
            <w:webHidden/>
          </w:rPr>
          <w:tab/>
        </w:r>
        <w:r w:rsidR="00D226C8">
          <w:rPr>
            <w:noProof/>
            <w:webHidden/>
          </w:rPr>
          <w:fldChar w:fldCharType="begin"/>
        </w:r>
        <w:r w:rsidR="00D226C8">
          <w:rPr>
            <w:noProof/>
            <w:webHidden/>
          </w:rPr>
          <w:instrText xml:space="preserve"> PAGEREF _Toc123745239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3654C5CF" w14:textId="65153980" w:rsidR="00D226C8" w:rsidRDefault="008C24FE">
      <w:pPr>
        <w:pStyle w:val="TableofFigures"/>
        <w:tabs>
          <w:tab w:val="right" w:leader="dot" w:pos="9350"/>
        </w:tabs>
        <w:rPr>
          <w:rFonts w:eastAsiaTheme="minorEastAsia"/>
          <w:noProof/>
          <w:lang w:val="en-GB" w:eastAsia="en-GB"/>
        </w:rPr>
      </w:pPr>
      <w:hyperlink w:anchor="_Toc123745240" w:history="1">
        <w:r w:rsidR="00D226C8" w:rsidRPr="000275E2">
          <w:rPr>
            <w:rStyle w:val="Hyperlink"/>
            <w:i/>
            <w:iCs/>
            <w:noProof/>
          </w:rPr>
          <w:t>Table 69: Test Case 4.1.2 - Register</w:t>
        </w:r>
        <w:r w:rsidR="00D226C8">
          <w:rPr>
            <w:noProof/>
            <w:webHidden/>
          </w:rPr>
          <w:tab/>
        </w:r>
        <w:r w:rsidR="00D226C8">
          <w:rPr>
            <w:noProof/>
            <w:webHidden/>
          </w:rPr>
          <w:fldChar w:fldCharType="begin"/>
        </w:r>
        <w:r w:rsidR="00D226C8">
          <w:rPr>
            <w:noProof/>
            <w:webHidden/>
          </w:rPr>
          <w:instrText xml:space="preserve"> PAGEREF _Toc123745240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6D355609" w14:textId="6A825A91" w:rsidR="00D226C8" w:rsidRDefault="008C24FE">
      <w:pPr>
        <w:pStyle w:val="TableofFigures"/>
        <w:tabs>
          <w:tab w:val="right" w:leader="dot" w:pos="9350"/>
        </w:tabs>
        <w:rPr>
          <w:rFonts w:eastAsiaTheme="minorEastAsia"/>
          <w:noProof/>
          <w:lang w:val="en-GB" w:eastAsia="en-GB"/>
        </w:rPr>
      </w:pPr>
      <w:hyperlink w:anchor="_Toc123745241" w:history="1">
        <w:r w:rsidR="00D226C8" w:rsidRPr="000275E2">
          <w:rPr>
            <w:rStyle w:val="Hyperlink"/>
            <w:i/>
            <w:iCs/>
            <w:noProof/>
          </w:rPr>
          <w:t>Table 70: Test Case 4.1.3 – Make Request For Blood</w:t>
        </w:r>
        <w:r w:rsidR="00D226C8">
          <w:rPr>
            <w:noProof/>
            <w:webHidden/>
          </w:rPr>
          <w:tab/>
        </w:r>
        <w:r w:rsidR="00D226C8">
          <w:rPr>
            <w:noProof/>
            <w:webHidden/>
          </w:rPr>
          <w:fldChar w:fldCharType="begin"/>
        </w:r>
        <w:r w:rsidR="00D226C8">
          <w:rPr>
            <w:noProof/>
            <w:webHidden/>
          </w:rPr>
          <w:instrText xml:space="preserve"> PAGEREF _Toc123745241 \h </w:instrText>
        </w:r>
        <w:r w:rsidR="00D226C8">
          <w:rPr>
            <w:noProof/>
            <w:webHidden/>
          </w:rPr>
        </w:r>
        <w:r w:rsidR="00D226C8">
          <w:rPr>
            <w:noProof/>
            <w:webHidden/>
          </w:rPr>
          <w:fldChar w:fldCharType="separate"/>
        </w:r>
        <w:r w:rsidR="00D226C8">
          <w:rPr>
            <w:noProof/>
            <w:webHidden/>
          </w:rPr>
          <w:t>218</w:t>
        </w:r>
        <w:r w:rsidR="00D226C8">
          <w:rPr>
            <w:noProof/>
            <w:webHidden/>
          </w:rPr>
          <w:fldChar w:fldCharType="end"/>
        </w:r>
      </w:hyperlink>
    </w:p>
    <w:p w14:paraId="32328E2F" w14:textId="7BFEDDC8" w:rsidR="00D226C8" w:rsidRDefault="008C24FE">
      <w:pPr>
        <w:pStyle w:val="TableofFigures"/>
        <w:tabs>
          <w:tab w:val="right" w:leader="dot" w:pos="9350"/>
        </w:tabs>
        <w:rPr>
          <w:rFonts w:eastAsiaTheme="minorEastAsia"/>
          <w:noProof/>
          <w:lang w:val="en-GB" w:eastAsia="en-GB"/>
        </w:rPr>
      </w:pPr>
      <w:hyperlink w:anchor="_Toc123745242" w:history="1">
        <w:r w:rsidR="00D226C8" w:rsidRPr="000275E2">
          <w:rPr>
            <w:rStyle w:val="Hyperlink"/>
            <w:i/>
            <w:iCs/>
            <w:noProof/>
          </w:rPr>
          <w:t>Table 71: Test Case 4.1.4 – Donate Blood</w:t>
        </w:r>
        <w:r w:rsidR="00D226C8">
          <w:rPr>
            <w:noProof/>
            <w:webHidden/>
          </w:rPr>
          <w:tab/>
        </w:r>
        <w:r w:rsidR="00D226C8">
          <w:rPr>
            <w:noProof/>
            <w:webHidden/>
          </w:rPr>
          <w:fldChar w:fldCharType="begin"/>
        </w:r>
        <w:r w:rsidR="00D226C8">
          <w:rPr>
            <w:noProof/>
            <w:webHidden/>
          </w:rPr>
          <w:instrText xml:space="preserve"> PAGEREF _Toc123745242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58855EBD" w14:textId="5548DF3D" w:rsidR="00D226C8" w:rsidRDefault="008C24FE">
      <w:pPr>
        <w:pStyle w:val="TableofFigures"/>
        <w:tabs>
          <w:tab w:val="right" w:leader="dot" w:pos="9350"/>
        </w:tabs>
        <w:rPr>
          <w:rFonts w:eastAsiaTheme="minorEastAsia"/>
          <w:noProof/>
          <w:lang w:val="en-GB" w:eastAsia="en-GB"/>
        </w:rPr>
      </w:pPr>
      <w:hyperlink w:anchor="_Toc123745243" w:history="1">
        <w:r w:rsidR="00D226C8" w:rsidRPr="000275E2">
          <w:rPr>
            <w:rStyle w:val="Hyperlink"/>
            <w:i/>
            <w:iCs/>
            <w:noProof/>
          </w:rPr>
          <w:t>Table 72: Test Case 4.1.5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_Toc123745243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0F90654F" w14:textId="336179FE" w:rsidR="00D226C8" w:rsidRDefault="008C24FE">
      <w:pPr>
        <w:pStyle w:val="TableofFigures"/>
        <w:tabs>
          <w:tab w:val="right" w:leader="dot" w:pos="9350"/>
        </w:tabs>
        <w:rPr>
          <w:rFonts w:eastAsiaTheme="minorEastAsia"/>
          <w:noProof/>
          <w:lang w:val="en-GB" w:eastAsia="en-GB"/>
        </w:rPr>
      </w:pPr>
      <w:hyperlink w:anchor="_Toc123745244" w:history="1">
        <w:r w:rsidR="00D226C8" w:rsidRPr="000275E2">
          <w:rPr>
            <w:rStyle w:val="Hyperlink"/>
            <w:i/>
            <w:iCs/>
            <w:noProof/>
          </w:rPr>
          <w:t xml:space="preserve">Table 73 :Test Case 4.1.6 – View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_Toc123745244 \h </w:instrText>
        </w:r>
        <w:r w:rsidR="00D226C8">
          <w:rPr>
            <w:noProof/>
            <w:webHidden/>
          </w:rPr>
        </w:r>
        <w:r w:rsidR="00D226C8">
          <w:rPr>
            <w:noProof/>
            <w:webHidden/>
          </w:rPr>
          <w:fldChar w:fldCharType="separate"/>
        </w:r>
        <w:r w:rsidR="00D226C8">
          <w:rPr>
            <w:noProof/>
            <w:webHidden/>
          </w:rPr>
          <w:t>220</w:t>
        </w:r>
        <w:r w:rsidR="00D226C8">
          <w:rPr>
            <w:noProof/>
            <w:webHidden/>
          </w:rPr>
          <w:fldChar w:fldCharType="end"/>
        </w:r>
      </w:hyperlink>
    </w:p>
    <w:p w14:paraId="318B49B6" w14:textId="68E82FAB" w:rsidR="00D226C8" w:rsidRDefault="008C24FE">
      <w:pPr>
        <w:pStyle w:val="TableofFigures"/>
        <w:tabs>
          <w:tab w:val="right" w:leader="dot" w:pos="9350"/>
        </w:tabs>
        <w:rPr>
          <w:rFonts w:eastAsiaTheme="minorEastAsia"/>
          <w:noProof/>
          <w:lang w:val="en-GB" w:eastAsia="en-GB"/>
        </w:rPr>
      </w:pPr>
      <w:hyperlink w:anchor="_Toc123745245" w:history="1">
        <w:r w:rsidR="00D226C8" w:rsidRPr="000275E2">
          <w:rPr>
            <w:rStyle w:val="Hyperlink"/>
            <w:i/>
            <w:iCs/>
            <w:noProof/>
          </w:rPr>
          <w:t>Table 74: Test Case 4.1.7 – Generate Appointment Report</w:t>
        </w:r>
        <w:r w:rsidR="00D226C8">
          <w:rPr>
            <w:noProof/>
            <w:webHidden/>
          </w:rPr>
          <w:tab/>
        </w:r>
        <w:r w:rsidR="00D226C8">
          <w:rPr>
            <w:noProof/>
            <w:webHidden/>
          </w:rPr>
          <w:fldChar w:fldCharType="begin"/>
        </w:r>
        <w:r w:rsidR="00D226C8">
          <w:rPr>
            <w:noProof/>
            <w:webHidden/>
          </w:rPr>
          <w:instrText xml:space="preserve"> PAGEREF _Toc123745245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4797A5EE" w14:textId="4BAE008D" w:rsidR="00D226C8" w:rsidRDefault="008C24FE">
      <w:pPr>
        <w:pStyle w:val="TableofFigures"/>
        <w:tabs>
          <w:tab w:val="right" w:leader="dot" w:pos="9350"/>
        </w:tabs>
        <w:rPr>
          <w:rFonts w:eastAsiaTheme="minorEastAsia"/>
          <w:noProof/>
          <w:lang w:val="en-GB" w:eastAsia="en-GB"/>
        </w:rPr>
      </w:pPr>
      <w:hyperlink w:anchor="_Toc123745246" w:history="1">
        <w:r w:rsidR="00D226C8" w:rsidRPr="000275E2">
          <w:rPr>
            <w:rStyle w:val="Hyperlink"/>
            <w:i/>
            <w:iCs/>
            <w:noProof/>
          </w:rPr>
          <w:t>Table 75: Test Case 4.1.8 – Display User Profile</w:t>
        </w:r>
        <w:r w:rsidR="00D226C8">
          <w:rPr>
            <w:noProof/>
            <w:webHidden/>
          </w:rPr>
          <w:tab/>
        </w:r>
        <w:r w:rsidR="00D226C8">
          <w:rPr>
            <w:noProof/>
            <w:webHidden/>
          </w:rPr>
          <w:fldChar w:fldCharType="begin"/>
        </w:r>
        <w:r w:rsidR="00D226C8">
          <w:rPr>
            <w:noProof/>
            <w:webHidden/>
          </w:rPr>
          <w:instrText xml:space="preserve"> PAGEREF _Toc123745246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1FC57AFF" w14:textId="359C822A" w:rsidR="00D226C8" w:rsidRDefault="008C24FE">
      <w:pPr>
        <w:pStyle w:val="TableofFigures"/>
        <w:tabs>
          <w:tab w:val="right" w:leader="dot" w:pos="9350"/>
        </w:tabs>
        <w:rPr>
          <w:rFonts w:eastAsiaTheme="minorEastAsia"/>
          <w:noProof/>
          <w:lang w:val="en-GB" w:eastAsia="en-GB"/>
        </w:rPr>
      </w:pPr>
      <w:hyperlink w:anchor="_Toc123745247" w:history="1">
        <w:r w:rsidR="00D226C8" w:rsidRPr="000275E2">
          <w:rPr>
            <w:rStyle w:val="Hyperlink"/>
            <w:i/>
            <w:iCs/>
            <w:noProof/>
          </w:rPr>
          <w:t>Table 76: Test Case 4.1.9 – View Blood Requests</w:t>
        </w:r>
        <w:r w:rsidR="00D226C8">
          <w:rPr>
            <w:noProof/>
            <w:webHidden/>
          </w:rPr>
          <w:tab/>
        </w:r>
        <w:r w:rsidR="00D226C8">
          <w:rPr>
            <w:noProof/>
            <w:webHidden/>
          </w:rPr>
          <w:fldChar w:fldCharType="begin"/>
        </w:r>
        <w:r w:rsidR="00D226C8">
          <w:rPr>
            <w:noProof/>
            <w:webHidden/>
          </w:rPr>
          <w:instrText xml:space="preserve"> PAGEREF _Toc123745247 \h </w:instrText>
        </w:r>
        <w:r w:rsidR="00D226C8">
          <w:rPr>
            <w:noProof/>
            <w:webHidden/>
          </w:rPr>
        </w:r>
        <w:r w:rsidR="00D226C8">
          <w:rPr>
            <w:noProof/>
            <w:webHidden/>
          </w:rPr>
          <w:fldChar w:fldCharType="separate"/>
        </w:r>
        <w:r w:rsidR="00D226C8">
          <w:rPr>
            <w:noProof/>
            <w:webHidden/>
          </w:rPr>
          <w:t>222</w:t>
        </w:r>
        <w:r w:rsidR="00D226C8">
          <w:rPr>
            <w:noProof/>
            <w:webHidden/>
          </w:rPr>
          <w:fldChar w:fldCharType="end"/>
        </w:r>
      </w:hyperlink>
    </w:p>
    <w:p w14:paraId="760C52D0" w14:textId="14A1BF11" w:rsidR="00D226C8" w:rsidRDefault="008C24FE">
      <w:pPr>
        <w:pStyle w:val="TableofFigures"/>
        <w:tabs>
          <w:tab w:val="right" w:leader="dot" w:pos="9350"/>
        </w:tabs>
        <w:rPr>
          <w:rFonts w:eastAsiaTheme="minorEastAsia"/>
          <w:noProof/>
          <w:lang w:val="en-GB" w:eastAsia="en-GB"/>
        </w:rPr>
      </w:pPr>
      <w:hyperlink w:anchor="_Toc123745248" w:history="1">
        <w:r w:rsidR="00D226C8" w:rsidRPr="000275E2">
          <w:rPr>
            <w:rStyle w:val="Hyperlink"/>
            <w:i/>
            <w:iCs/>
            <w:noProof/>
          </w:rPr>
          <w:t>Table 77:  Test Case 4.1.10 – Receive Appointment Booking Notifications</w:t>
        </w:r>
        <w:r w:rsidR="00D226C8">
          <w:rPr>
            <w:noProof/>
            <w:webHidden/>
          </w:rPr>
          <w:tab/>
        </w:r>
        <w:r w:rsidR="00D226C8">
          <w:rPr>
            <w:noProof/>
            <w:webHidden/>
          </w:rPr>
          <w:fldChar w:fldCharType="begin"/>
        </w:r>
        <w:r w:rsidR="00D226C8">
          <w:rPr>
            <w:noProof/>
            <w:webHidden/>
          </w:rPr>
          <w:instrText xml:space="preserve"> PAGEREF _Toc123745248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51D1EF05" w14:textId="26198ADA" w:rsidR="00D226C8" w:rsidRDefault="008C24FE">
      <w:pPr>
        <w:pStyle w:val="TableofFigures"/>
        <w:tabs>
          <w:tab w:val="right" w:leader="dot" w:pos="9350"/>
        </w:tabs>
        <w:rPr>
          <w:rFonts w:eastAsiaTheme="minorEastAsia"/>
          <w:noProof/>
          <w:lang w:val="en-GB" w:eastAsia="en-GB"/>
        </w:rPr>
      </w:pPr>
      <w:hyperlink w:anchor="_Toc123745249" w:history="1">
        <w:r w:rsidR="00D226C8" w:rsidRPr="000275E2">
          <w:rPr>
            <w:rStyle w:val="Hyperlink"/>
            <w:i/>
            <w:iCs/>
            <w:noProof/>
          </w:rPr>
          <w:t>Table 78: Test Case 4.1.11 – Update Personal Information</w:t>
        </w:r>
        <w:r w:rsidR="00D226C8">
          <w:rPr>
            <w:noProof/>
            <w:webHidden/>
          </w:rPr>
          <w:tab/>
        </w:r>
        <w:r w:rsidR="00D226C8">
          <w:rPr>
            <w:noProof/>
            <w:webHidden/>
          </w:rPr>
          <w:fldChar w:fldCharType="begin"/>
        </w:r>
        <w:r w:rsidR="00D226C8">
          <w:rPr>
            <w:noProof/>
            <w:webHidden/>
          </w:rPr>
          <w:instrText xml:space="preserve"> PAGEREF _Toc123745249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7DCB7D96" w14:textId="38C75F93" w:rsidR="00D226C8" w:rsidRDefault="008C24FE">
      <w:pPr>
        <w:pStyle w:val="TableofFigures"/>
        <w:tabs>
          <w:tab w:val="right" w:leader="dot" w:pos="9350"/>
        </w:tabs>
        <w:rPr>
          <w:rFonts w:eastAsiaTheme="minorEastAsia"/>
          <w:noProof/>
          <w:lang w:val="en-GB" w:eastAsia="en-GB"/>
        </w:rPr>
      </w:pPr>
      <w:hyperlink w:anchor="_Toc123745250" w:history="1">
        <w:r w:rsidR="00D226C8" w:rsidRPr="000275E2">
          <w:rPr>
            <w:rStyle w:val="Hyperlink"/>
            <w:i/>
            <w:iCs/>
            <w:noProof/>
          </w:rPr>
          <w:t>Table 79: Test Case 4.1.12 – Delete Personal Information</w:t>
        </w:r>
        <w:r w:rsidR="00D226C8">
          <w:rPr>
            <w:noProof/>
            <w:webHidden/>
          </w:rPr>
          <w:tab/>
        </w:r>
        <w:r w:rsidR="00D226C8">
          <w:rPr>
            <w:noProof/>
            <w:webHidden/>
          </w:rPr>
          <w:fldChar w:fldCharType="begin"/>
        </w:r>
        <w:r w:rsidR="00D226C8">
          <w:rPr>
            <w:noProof/>
            <w:webHidden/>
          </w:rPr>
          <w:instrText xml:space="preserve"> PAGEREF _Toc123745250 \h </w:instrText>
        </w:r>
        <w:r w:rsidR="00D226C8">
          <w:rPr>
            <w:noProof/>
            <w:webHidden/>
          </w:rPr>
        </w:r>
        <w:r w:rsidR="00D226C8">
          <w:rPr>
            <w:noProof/>
            <w:webHidden/>
          </w:rPr>
          <w:fldChar w:fldCharType="separate"/>
        </w:r>
        <w:r w:rsidR="00D226C8">
          <w:rPr>
            <w:noProof/>
            <w:webHidden/>
          </w:rPr>
          <w:t>224</w:t>
        </w:r>
        <w:r w:rsidR="00D226C8">
          <w:rPr>
            <w:noProof/>
            <w:webHidden/>
          </w:rPr>
          <w:fldChar w:fldCharType="end"/>
        </w:r>
      </w:hyperlink>
    </w:p>
    <w:p w14:paraId="029DDD7B" w14:textId="1B96F9EA" w:rsidR="00D226C8" w:rsidRDefault="008C24FE">
      <w:pPr>
        <w:pStyle w:val="TableofFigures"/>
        <w:tabs>
          <w:tab w:val="right" w:leader="dot" w:pos="9350"/>
        </w:tabs>
        <w:rPr>
          <w:rFonts w:eastAsiaTheme="minorEastAsia"/>
          <w:noProof/>
          <w:lang w:val="en-GB" w:eastAsia="en-GB"/>
        </w:rPr>
      </w:pPr>
      <w:hyperlink w:anchor="_Toc123745251" w:history="1">
        <w:r w:rsidR="00D226C8" w:rsidRPr="000275E2">
          <w:rPr>
            <w:rStyle w:val="Hyperlink"/>
            <w:i/>
            <w:iCs/>
            <w:noProof/>
          </w:rPr>
          <w:t>Table 80:  Test Case 4.1.13 – Get User Feedback</w:t>
        </w:r>
        <w:r w:rsidR="00D226C8">
          <w:rPr>
            <w:noProof/>
            <w:webHidden/>
          </w:rPr>
          <w:tab/>
        </w:r>
        <w:r w:rsidR="00D226C8">
          <w:rPr>
            <w:noProof/>
            <w:webHidden/>
          </w:rPr>
          <w:fldChar w:fldCharType="begin"/>
        </w:r>
        <w:r w:rsidR="00D226C8">
          <w:rPr>
            <w:noProof/>
            <w:webHidden/>
          </w:rPr>
          <w:instrText xml:space="preserve"> PAGEREF _Toc123745251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7D466011" w14:textId="3AE9F515" w:rsidR="00D226C8" w:rsidRDefault="008C24FE">
      <w:pPr>
        <w:pStyle w:val="TableofFigures"/>
        <w:tabs>
          <w:tab w:val="right" w:leader="dot" w:pos="9350"/>
        </w:tabs>
        <w:rPr>
          <w:rFonts w:eastAsiaTheme="minorEastAsia"/>
          <w:noProof/>
          <w:lang w:val="en-GB" w:eastAsia="en-GB"/>
        </w:rPr>
      </w:pPr>
      <w:hyperlink w:anchor="_Toc123745252" w:history="1">
        <w:r w:rsidR="00D226C8" w:rsidRPr="000275E2">
          <w:rPr>
            <w:rStyle w:val="Hyperlink"/>
            <w:i/>
            <w:iCs/>
            <w:noProof/>
          </w:rPr>
          <w:t>Table 81: Test Case 4.1.14 – Add Blood donor’s Information</w:t>
        </w:r>
        <w:r w:rsidR="00D226C8">
          <w:rPr>
            <w:noProof/>
            <w:webHidden/>
          </w:rPr>
          <w:tab/>
        </w:r>
        <w:r w:rsidR="00D226C8">
          <w:rPr>
            <w:noProof/>
            <w:webHidden/>
          </w:rPr>
          <w:fldChar w:fldCharType="begin"/>
        </w:r>
        <w:r w:rsidR="00D226C8">
          <w:rPr>
            <w:noProof/>
            <w:webHidden/>
          </w:rPr>
          <w:instrText xml:space="preserve"> PAGEREF _Toc123745252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0FE068B6" w14:textId="7CD29F6C" w:rsidR="00D226C8" w:rsidRDefault="008C24FE">
      <w:pPr>
        <w:pStyle w:val="TableofFigures"/>
        <w:tabs>
          <w:tab w:val="right" w:leader="dot" w:pos="9350"/>
        </w:tabs>
        <w:rPr>
          <w:rFonts w:eastAsiaTheme="minorEastAsia"/>
          <w:noProof/>
          <w:lang w:val="en-GB" w:eastAsia="en-GB"/>
        </w:rPr>
      </w:pPr>
      <w:hyperlink w:anchor="_Toc123745253" w:history="1">
        <w:r w:rsidR="00D226C8" w:rsidRPr="000275E2">
          <w:rPr>
            <w:rStyle w:val="Hyperlink"/>
            <w:i/>
            <w:iCs/>
            <w:noProof/>
          </w:rPr>
          <w:t>Table 82: Test Case 4.1.15 – Generate Report of Blood Stocks</w:t>
        </w:r>
        <w:r w:rsidR="00D226C8">
          <w:rPr>
            <w:noProof/>
            <w:webHidden/>
          </w:rPr>
          <w:tab/>
        </w:r>
        <w:r w:rsidR="00D226C8">
          <w:rPr>
            <w:noProof/>
            <w:webHidden/>
          </w:rPr>
          <w:fldChar w:fldCharType="begin"/>
        </w:r>
        <w:r w:rsidR="00D226C8">
          <w:rPr>
            <w:noProof/>
            <w:webHidden/>
          </w:rPr>
          <w:instrText xml:space="preserve"> PAGEREF _Toc123745253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F1DD454" w14:textId="0A94A99A" w:rsidR="00D226C8" w:rsidRDefault="008C24FE">
      <w:pPr>
        <w:pStyle w:val="TableofFigures"/>
        <w:tabs>
          <w:tab w:val="right" w:leader="dot" w:pos="9350"/>
        </w:tabs>
        <w:rPr>
          <w:rFonts w:eastAsiaTheme="minorEastAsia"/>
          <w:noProof/>
          <w:lang w:val="en-GB" w:eastAsia="en-GB"/>
        </w:rPr>
      </w:pPr>
      <w:hyperlink w:anchor="_Toc123745254" w:history="1">
        <w:r w:rsidR="00D226C8" w:rsidRPr="000275E2">
          <w:rPr>
            <w:rStyle w:val="Hyperlink"/>
            <w:i/>
            <w:iCs/>
            <w:noProof/>
          </w:rPr>
          <w:t>Table 83: Test Case 4.1.16 – Update blood Stocks</w:t>
        </w:r>
        <w:r w:rsidR="00D226C8">
          <w:rPr>
            <w:noProof/>
            <w:webHidden/>
          </w:rPr>
          <w:tab/>
        </w:r>
        <w:r w:rsidR="00D226C8">
          <w:rPr>
            <w:noProof/>
            <w:webHidden/>
          </w:rPr>
          <w:fldChar w:fldCharType="begin"/>
        </w:r>
        <w:r w:rsidR="00D226C8">
          <w:rPr>
            <w:noProof/>
            <w:webHidden/>
          </w:rPr>
          <w:instrText xml:space="preserve"> PAGEREF _Toc123745254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6675590" w14:textId="40B27A65" w:rsidR="00D226C8" w:rsidRDefault="008C24FE">
      <w:pPr>
        <w:pStyle w:val="TableofFigures"/>
        <w:tabs>
          <w:tab w:val="right" w:leader="dot" w:pos="9350"/>
        </w:tabs>
        <w:rPr>
          <w:rFonts w:eastAsiaTheme="minorEastAsia"/>
          <w:noProof/>
          <w:lang w:val="en-GB" w:eastAsia="en-GB"/>
        </w:rPr>
      </w:pPr>
      <w:hyperlink w:anchor="_Toc123745255" w:history="1">
        <w:r w:rsidR="00D226C8" w:rsidRPr="000275E2">
          <w:rPr>
            <w:rStyle w:val="Hyperlink"/>
            <w:i/>
            <w:iCs/>
            <w:noProof/>
          </w:rPr>
          <w:t>Table 84: Test Case 4.1.17 – Download Appointment Reports</w:t>
        </w:r>
        <w:r w:rsidR="00D226C8">
          <w:rPr>
            <w:noProof/>
            <w:webHidden/>
          </w:rPr>
          <w:tab/>
        </w:r>
        <w:r w:rsidR="00D226C8">
          <w:rPr>
            <w:noProof/>
            <w:webHidden/>
          </w:rPr>
          <w:fldChar w:fldCharType="begin"/>
        </w:r>
        <w:r w:rsidR="00D226C8">
          <w:rPr>
            <w:noProof/>
            <w:webHidden/>
          </w:rPr>
          <w:instrText xml:space="preserve"> PAGEREF _Toc123745255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54A2DE2" w14:textId="207109FA" w:rsidR="00D226C8" w:rsidRDefault="008C24FE">
      <w:pPr>
        <w:pStyle w:val="TableofFigures"/>
        <w:tabs>
          <w:tab w:val="right" w:leader="dot" w:pos="9350"/>
        </w:tabs>
        <w:rPr>
          <w:rFonts w:eastAsiaTheme="minorEastAsia"/>
          <w:noProof/>
          <w:lang w:val="en-GB" w:eastAsia="en-GB"/>
        </w:rPr>
      </w:pPr>
      <w:hyperlink w:anchor="_Toc123745256" w:history="1">
        <w:r w:rsidR="00D226C8" w:rsidRPr="000275E2">
          <w:rPr>
            <w:rStyle w:val="Hyperlink"/>
            <w:i/>
            <w:iCs/>
            <w:noProof/>
          </w:rPr>
          <w:t xml:space="preserve">Table 85: Test Case 4.1.18 – Manage Blood Donation </w:t>
        </w:r>
        <w:r w:rsidR="001D685A">
          <w:rPr>
            <w:rStyle w:val="Hyperlink"/>
            <w:i/>
            <w:iCs/>
            <w:noProof/>
          </w:rPr>
          <w:t>center</w:t>
        </w:r>
        <w:r w:rsidR="00D226C8" w:rsidRPr="000275E2">
          <w:rPr>
            <w:rStyle w:val="Hyperlink"/>
            <w:i/>
            <w:iCs/>
            <w:noProof/>
          </w:rPr>
          <w:t xml:space="preserve"> Request</w:t>
        </w:r>
        <w:r w:rsidR="00D226C8">
          <w:rPr>
            <w:noProof/>
            <w:webHidden/>
          </w:rPr>
          <w:tab/>
        </w:r>
        <w:r w:rsidR="00D226C8">
          <w:rPr>
            <w:noProof/>
            <w:webHidden/>
          </w:rPr>
          <w:fldChar w:fldCharType="begin"/>
        </w:r>
        <w:r w:rsidR="00D226C8">
          <w:rPr>
            <w:noProof/>
            <w:webHidden/>
          </w:rPr>
          <w:instrText xml:space="preserve"> PAGEREF _Toc123745256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9CF1642" w14:textId="13B0143D" w:rsidR="00D226C8" w:rsidRDefault="008C24FE">
      <w:pPr>
        <w:pStyle w:val="TableofFigures"/>
        <w:tabs>
          <w:tab w:val="right" w:leader="dot" w:pos="9350"/>
        </w:tabs>
        <w:rPr>
          <w:rFonts w:eastAsiaTheme="minorEastAsia"/>
          <w:noProof/>
          <w:lang w:val="en-GB" w:eastAsia="en-GB"/>
        </w:rPr>
      </w:pPr>
      <w:hyperlink w:anchor="_Toc123745257" w:history="1">
        <w:r w:rsidR="00D226C8" w:rsidRPr="000275E2">
          <w:rPr>
            <w:rStyle w:val="Hyperlink"/>
            <w:i/>
            <w:iCs/>
            <w:noProof/>
          </w:rPr>
          <w:t xml:space="preserve">Table 86: Test Case 4.1.19 – Manage NGO’s or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_Toc123745257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4895D60A" w14:textId="04CFF3B1" w:rsidR="00D226C8" w:rsidRDefault="008C24FE">
      <w:pPr>
        <w:pStyle w:val="TableofFigures"/>
        <w:tabs>
          <w:tab w:val="right" w:leader="dot" w:pos="9350"/>
        </w:tabs>
        <w:rPr>
          <w:rFonts w:eastAsiaTheme="minorEastAsia"/>
          <w:noProof/>
          <w:lang w:val="en-GB" w:eastAsia="en-GB"/>
        </w:rPr>
      </w:pPr>
      <w:hyperlink w:anchor="_Toc123745258" w:history="1">
        <w:r w:rsidR="00D226C8" w:rsidRPr="000275E2">
          <w:rPr>
            <w:rStyle w:val="Hyperlink"/>
            <w:i/>
            <w:iCs/>
            <w:noProof/>
          </w:rPr>
          <w:t>Table 87: Test Case 4.1.20 – Manage News</w:t>
        </w:r>
        <w:r w:rsidR="00D226C8">
          <w:rPr>
            <w:noProof/>
            <w:webHidden/>
          </w:rPr>
          <w:tab/>
        </w:r>
        <w:r w:rsidR="00D226C8">
          <w:rPr>
            <w:noProof/>
            <w:webHidden/>
          </w:rPr>
          <w:fldChar w:fldCharType="begin"/>
        </w:r>
        <w:r w:rsidR="00D226C8">
          <w:rPr>
            <w:noProof/>
            <w:webHidden/>
          </w:rPr>
          <w:instrText xml:space="preserve"> PAGEREF _Toc123745258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37412556" w14:textId="176FC379" w:rsidR="00D226C8" w:rsidRDefault="008C24FE">
      <w:pPr>
        <w:pStyle w:val="TableofFigures"/>
        <w:tabs>
          <w:tab w:val="right" w:leader="dot" w:pos="9350"/>
        </w:tabs>
        <w:rPr>
          <w:rFonts w:eastAsiaTheme="minorEastAsia"/>
          <w:noProof/>
          <w:lang w:val="en-GB" w:eastAsia="en-GB"/>
        </w:rPr>
      </w:pPr>
      <w:hyperlink w:anchor="_Toc123745259" w:history="1">
        <w:r w:rsidR="00D226C8" w:rsidRPr="000275E2">
          <w:rPr>
            <w:rStyle w:val="Hyperlink"/>
            <w:i/>
            <w:iCs/>
            <w:noProof/>
          </w:rPr>
          <w:t>Table 88: Test Case 4.1.21 – Manage Advertisement</w:t>
        </w:r>
        <w:r w:rsidR="00D226C8">
          <w:rPr>
            <w:noProof/>
            <w:webHidden/>
          </w:rPr>
          <w:tab/>
        </w:r>
        <w:r w:rsidR="00D226C8">
          <w:rPr>
            <w:noProof/>
            <w:webHidden/>
          </w:rPr>
          <w:fldChar w:fldCharType="begin"/>
        </w:r>
        <w:r w:rsidR="00D226C8">
          <w:rPr>
            <w:noProof/>
            <w:webHidden/>
          </w:rPr>
          <w:instrText xml:space="preserve"> PAGEREF _Toc123745259 \h </w:instrText>
        </w:r>
        <w:r w:rsidR="00D226C8">
          <w:rPr>
            <w:noProof/>
            <w:webHidden/>
          </w:rPr>
        </w:r>
        <w:r w:rsidR="00D226C8">
          <w:rPr>
            <w:noProof/>
            <w:webHidden/>
          </w:rPr>
          <w:fldChar w:fldCharType="separate"/>
        </w:r>
        <w:r w:rsidR="00D226C8">
          <w:rPr>
            <w:noProof/>
            <w:webHidden/>
          </w:rPr>
          <w:t>229</w:t>
        </w:r>
        <w:r w:rsidR="00D226C8">
          <w:rPr>
            <w:noProof/>
            <w:webHidden/>
          </w:rPr>
          <w:fldChar w:fldCharType="end"/>
        </w:r>
      </w:hyperlink>
    </w:p>
    <w:p w14:paraId="594216B4" w14:textId="5CE338C4" w:rsidR="00D226C8" w:rsidRDefault="008C24FE">
      <w:pPr>
        <w:pStyle w:val="TableofFigures"/>
        <w:tabs>
          <w:tab w:val="right" w:leader="dot" w:pos="9350"/>
        </w:tabs>
        <w:rPr>
          <w:rFonts w:eastAsiaTheme="minorEastAsia"/>
          <w:noProof/>
          <w:lang w:val="en-GB" w:eastAsia="en-GB"/>
        </w:rPr>
      </w:pPr>
      <w:hyperlink w:anchor="_Toc123745260" w:history="1">
        <w:r w:rsidR="00D226C8" w:rsidRPr="000275E2">
          <w:rPr>
            <w:rStyle w:val="Hyperlink"/>
            <w:i/>
            <w:iCs/>
            <w:noProof/>
          </w:rPr>
          <w:t>Table 89: Test Case 4.1.22 – Handling Blood Requests</w:t>
        </w:r>
        <w:r w:rsidR="00D226C8">
          <w:rPr>
            <w:noProof/>
            <w:webHidden/>
          </w:rPr>
          <w:tab/>
        </w:r>
        <w:r w:rsidR="00D226C8">
          <w:rPr>
            <w:noProof/>
            <w:webHidden/>
          </w:rPr>
          <w:fldChar w:fldCharType="begin"/>
        </w:r>
        <w:r w:rsidR="00D226C8">
          <w:rPr>
            <w:noProof/>
            <w:webHidden/>
          </w:rPr>
          <w:instrText xml:space="preserve"> PAGEREF _Toc123745260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576DD5A6" w14:textId="6DCC0109" w:rsidR="00D226C8" w:rsidRDefault="008C24FE">
      <w:pPr>
        <w:pStyle w:val="TableofFigures"/>
        <w:tabs>
          <w:tab w:val="right" w:leader="dot" w:pos="9350"/>
        </w:tabs>
        <w:rPr>
          <w:rFonts w:eastAsiaTheme="minorEastAsia"/>
          <w:noProof/>
          <w:lang w:val="en-GB" w:eastAsia="en-GB"/>
        </w:rPr>
      </w:pPr>
      <w:hyperlink w:anchor="_Toc123745261" w:history="1">
        <w:r w:rsidR="00D226C8" w:rsidRPr="000275E2">
          <w:rPr>
            <w:rStyle w:val="Hyperlink"/>
            <w:i/>
            <w:iCs/>
            <w:noProof/>
          </w:rPr>
          <w:t>Table 90: Test Case 4.1.23 – Managing Enquiries</w:t>
        </w:r>
        <w:r w:rsidR="00D226C8">
          <w:rPr>
            <w:noProof/>
            <w:webHidden/>
          </w:rPr>
          <w:tab/>
        </w:r>
        <w:r w:rsidR="00D226C8">
          <w:rPr>
            <w:noProof/>
            <w:webHidden/>
          </w:rPr>
          <w:fldChar w:fldCharType="begin"/>
        </w:r>
        <w:r w:rsidR="00D226C8">
          <w:rPr>
            <w:noProof/>
            <w:webHidden/>
          </w:rPr>
          <w:instrText xml:space="preserve"> PAGEREF _Toc123745261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2BAA2E7A" w14:textId="34394E7E" w:rsidR="00D226C8" w:rsidRDefault="008C24FE">
      <w:pPr>
        <w:pStyle w:val="TableofFigures"/>
        <w:tabs>
          <w:tab w:val="right" w:leader="dot" w:pos="9350"/>
        </w:tabs>
        <w:rPr>
          <w:rFonts w:eastAsiaTheme="minorEastAsia"/>
          <w:noProof/>
          <w:lang w:val="en-GB" w:eastAsia="en-GB"/>
        </w:rPr>
      </w:pPr>
      <w:hyperlink w:anchor="_Toc123745262" w:history="1">
        <w:r w:rsidR="00D226C8" w:rsidRPr="000275E2">
          <w:rPr>
            <w:rStyle w:val="Hyperlink"/>
            <w:i/>
            <w:iCs/>
            <w:noProof/>
          </w:rPr>
          <w:t>Table 91: Test Case 4.1.24 – Managing Users Personal Information</w:t>
        </w:r>
        <w:r w:rsidR="00D226C8">
          <w:rPr>
            <w:noProof/>
            <w:webHidden/>
          </w:rPr>
          <w:tab/>
        </w:r>
        <w:r w:rsidR="00D226C8">
          <w:rPr>
            <w:noProof/>
            <w:webHidden/>
          </w:rPr>
          <w:fldChar w:fldCharType="begin"/>
        </w:r>
        <w:r w:rsidR="00D226C8">
          <w:rPr>
            <w:noProof/>
            <w:webHidden/>
          </w:rPr>
          <w:instrText xml:space="preserve"> PAGEREF _Toc123745262 \h </w:instrText>
        </w:r>
        <w:r w:rsidR="00D226C8">
          <w:rPr>
            <w:noProof/>
            <w:webHidden/>
          </w:rPr>
        </w:r>
        <w:r w:rsidR="00D226C8">
          <w:rPr>
            <w:noProof/>
            <w:webHidden/>
          </w:rPr>
          <w:fldChar w:fldCharType="separate"/>
        </w:r>
        <w:r w:rsidR="00D226C8">
          <w:rPr>
            <w:noProof/>
            <w:webHidden/>
          </w:rPr>
          <w:t>231</w:t>
        </w:r>
        <w:r w:rsidR="00D226C8">
          <w:rPr>
            <w:noProof/>
            <w:webHidden/>
          </w:rPr>
          <w:fldChar w:fldCharType="end"/>
        </w:r>
      </w:hyperlink>
    </w:p>
    <w:p w14:paraId="3AC5CABF" w14:textId="5905B8FC" w:rsidR="00D226C8" w:rsidRDefault="008C24FE">
      <w:pPr>
        <w:pStyle w:val="TableofFigures"/>
        <w:tabs>
          <w:tab w:val="right" w:leader="dot" w:pos="9350"/>
        </w:tabs>
        <w:rPr>
          <w:rFonts w:eastAsiaTheme="minorEastAsia"/>
          <w:noProof/>
          <w:lang w:val="en-GB" w:eastAsia="en-GB"/>
        </w:rPr>
      </w:pPr>
      <w:hyperlink w:anchor="_Toc123745263" w:history="1">
        <w:r w:rsidR="00D226C8" w:rsidRPr="000275E2">
          <w:rPr>
            <w:rStyle w:val="Hyperlink"/>
            <w:i/>
            <w:iCs/>
            <w:noProof/>
          </w:rPr>
          <w:t>Table 92: Test Case 4.1.25 – Managing Campaigns</w:t>
        </w:r>
        <w:r w:rsidR="00D226C8">
          <w:rPr>
            <w:noProof/>
            <w:webHidden/>
          </w:rPr>
          <w:tab/>
        </w:r>
        <w:r w:rsidR="00D226C8">
          <w:rPr>
            <w:noProof/>
            <w:webHidden/>
          </w:rPr>
          <w:fldChar w:fldCharType="begin"/>
        </w:r>
        <w:r w:rsidR="00D226C8">
          <w:rPr>
            <w:noProof/>
            <w:webHidden/>
          </w:rPr>
          <w:instrText xml:space="preserve"> PAGEREF _Toc123745263 \h </w:instrText>
        </w:r>
        <w:r w:rsidR="00D226C8">
          <w:rPr>
            <w:noProof/>
            <w:webHidden/>
          </w:rPr>
        </w:r>
        <w:r w:rsidR="00D226C8">
          <w:rPr>
            <w:noProof/>
            <w:webHidden/>
          </w:rPr>
          <w:fldChar w:fldCharType="separate"/>
        </w:r>
        <w:r w:rsidR="00D226C8">
          <w:rPr>
            <w:noProof/>
            <w:webHidden/>
          </w:rPr>
          <w:t>232</w:t>
        </w:r>
        <w:r w:rsidR="00D226C8">
          <w:rPr>
            <w:noProof/>
            <w:webHidden/>
          </w:rPr>
          <w:fldChar w:fldCharType="end"/>
        </w:r>
      </w:hyperlink>
    </w:p>
    <w:p w14:paraId="50FFE5B7" w14:textId="50D2FF11" w:rsidR="00D226C8" w:rsidRDefault="008C24FE">
      <w:pPr>
        <w:pStyle w:val="TableofFigures"/>
        <w:tabs>
          <w:tab w:val="right" w:leader="dot" w:pos="9350"/>
        </w:tabs>
        <w:rPr>
          <w:rFonts w:eastAsiaTheme="minorEastAsia"/>
          <w:noProof/>
          <w:lang w:val="en-GB" w:eastAsia="en-GB"/>
        </w:rPr>
      </w:pPr>
      <w:hyperlink w:anchor="_Toc123745264" w:history="1">
        <w:r w:rsidR="00D226C8" w:rsidRPr="000275E2">
          <w:rPr>
            <w:rStyle w:val="Hyperlink"/>
            <w:i/>
            <w:iCs/>
            <w:noProof/>
          </w:rPr>
          <w:t>Table 93: Test Case 4.1.26- Manage Donor List</w:t>
        </w:r>
        <w:r w:rsidR="00D226C8">
          <w:rPr>
            <w:noProof/>
            <w:webHidden/>
          </w:rPr>
          <w:tab/>
        </w:r>
        <w:r w:rsidR="00D226C8">
          <w:rPr>
            <w:noProof/>
            <w:webHidden/>
          </w:rPr>
          <w:fldChar w:fldCharType="begin"/>
        </w:r>
        <w:r w:rsidR="00D226C8">
          <w:rPr>
            <w:noProof/>
            <w:webHidden/>
          </w:rPr>
          <w:instrText xml:space="preserve"> PAGEREF _Toc123745264 \h </w:instrText>
        </w:r>
        <w:r w:rsidR="00D226C8">
          <w:rPr>
            <w:noProof/>
            <w:webHidden/>
          </w:rPr>
        </w:r>
        <w:r w:rsidR="00D226C8">
          <w:rPr>
            <w:noProof/>
            <w:webHidden/>
          </w:rPr>
          <w:fldChar w:fldCharType="separate"/>
        </w:r>
        <w:r w:rsidR="00D226C8">
          <w:rPr>
            <w:noProof/>
            <w:webHidden/>
          </w:rPr>
          <w:t>233</w:t>
        </w:r>
        <w:r w:rsidR="00D226C8">
          <w:rPr>
            <w:noProof/>
            <w:webHidden/>
          </w:rPr>
          <w:fldChar w:fldCharType="end"/>
        </w:r>
      </w:hyperlink>
    </w:p>
    <w:p w14:paraId="041C7FA4" w14:textId="1E6B6F99" w:rsidR="00D226C8" w:rsidRDefault="008C24FE">
      <w:pPr>
        <w:pStyle w:val="TableofFigures"/>
        <w:tabs>
          <w:tab w:val="right" w:leader="dot" w:pos="9350"/>
        </w:tabs>
        <w:rPr>
          <w:rFonts w:eastAsiaTheme="minorEastAsia"/>
          <w:noProof/>
          <w:lang w:val="en-GB" w:eastAsia="en-GB"/>
        </w:rPr>
      </w:pPr>
      <w:hyperlink w:anchor="_Toc123745265" w:history="1">
        <w:r w:rsidR="00D226C8" w:rsidRPr="000275E2">
          <w:rPr>
            <w:rStyle w:val="Hyperlink"/>
            <w:i/>
            <w:iCs/>
            <w:noProof/>
          </w:rPr>
          <w:t>Table 94: Test Case 4.1.27 – Manage Sponsors</w:t>
        </w:r>
        <w:r w:rsidR="00D226C8">
          <w:rPr>
            <w:noProof/>
            <w:webHidden/>
          </w:rPr>
          <w:tab/>
        </w:r>
        <w:r w:rsidR="00D226C8">
          <w:rPr>
            <w:noProof/>
            <w:webHidden/>
          </w:rPr>
          <w:fldChar w:fldCharType="begin"/>
        </w:r>
        <w:r w:rsidR="00D226C8">
          <w:rPr>
            <w:noProof/>
            <w:webHidden/>
          </w:rPr>
          <w:instrText xml:space="preserve"> PAGEREF _Toc123745265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5459681B" w14:textId="051D4F28" w:rsidR="00D226C8" w:rsidRDefault="008C24FE">
      <w:pPr>
        <w:pStyle w:val="TableofFigures"/>
        <w:tabs>
          <w:tab w:val="right" w:leader="dot" w:pos="9350"/>
        </w:tabs>
        <w:rPr>
          <w:rFonts w:eastAsiaTheme="minorEastAsia"/>
          <w:noProof/>
          <w:lang w:val="en-GB" w:eastAsia="en-GB"/>
        </w:rPr>
      </w:pPr>
      <w:hyperlink w:anchor="_Toc123745266" w:history="1">
        <w:r w:rsidR="00D226C8" w:rsidRPr="000275E2">
          <w:rPr>
            <w:rStyle w:val="Hyperlink"/>
            <w:i/>
            <w:iCs/>
            <w:noProof/>
          </w:rPr>
          <w:t>Table 95: Test Case 4.1.28 – Manage Financial Donations</w:t>
        </w:r>
        <w:r w:rsidR="00D226C8">
          <w:rPr>
            <w:noProof/>
            <w:webHidden/>
          </w:rPr>
          <w:tab/>
        </w:r>
        <w:r w:rsidR="00D226C8">
          <w:rPr>
            <w:noProof/>
            <w:webHidden/>
          </w:rPr>
          <w:fldChar w:fldCharType="begin"/>
        </w:r>
        <w:r w:rsidR="00D226C8">
          <w:rPr>
            <w:noProof/>
            <w:webHidden/>
          </w:rPr>
          <w:instrText xml:space="preserve"> PAGEREF _Toc123745266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04FBB020" w14:textId="1BBD4ACA" w:rsidR="00D226C8" w:rsidRDefault="008C24FE">
      <w:pPr>
        <w:pStyle w:val="TableofFigures"/>
        <w:tabs>
          <w:tab w:val="right" w:leader="dot" w:pos="9350"/>
        </w:tabs>
        <w:rPr>
          <w:rFonts w:eastAsiaTheme="minorEastAsia"/>
          <w:noProof/>
          <w:lang w:val="en-GB" w:eastAsia="en-GB"/>
        </w:rPr>
      </w:pPr>
      <w:hyperlink w:anchor="_Toc123745267" w:history="1">
        <w:r w:rsidR="00D226C8" w:rsidRPr="000275E2">
          <w:rPr>
            <w:rStyle w:val="Hyperlink"/>
            <w:i/>
            <w:iCs/>
            <w:noProof/>
          </w:rPr>
          <w:t>Table 96: Test Case 4.1.29 – Manage Job Posts</w:t>
        </w:r>
        <w:r w:rsidR="00D226C8">
          <w:rPr>
            <w:noProof/>
            <w:webHidden/>
          </w:rPr>
          <w:tab/>
        </w:r>
        <w:r w:rsidR="00D226C8">
          <w:rPr>
            <w:noProof/>
            <w:webHidden/>
          </w:rPr>
          <w:fldChar w:fldCharType="begin"/>
        </w:r>
        <w:r w:rsidR="00D226C8">
          <w:rPr>
            <w:noProof/>
            <w:webHidden/>
          </w:rPr>
          <w:instrText xml:space="preserve"> PAGEREF _Toc123745267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46A066B5" w14:textId="5AE60B64" w:rsidR="00D226C8" w:rsidRDefault="008C24FE">
      <w:pPr>
        <w:pStyle w:val="TableofFigures"/>
        <w:tabs>
          <w:tab w:val="right" w:leader="dot" w:pos="9350"/>
        </w:tabs>
        <w:rPr>
          <w:rFonts w:eastAsiaTheme="minorEastAsia"/>
          <w:noProof/>
          <w:lang w:val="en-GB" w:eastAsia="en-GB"/>
        </w:rPr>
      </w:pPr>
      <w:hyperlink w:anchor="_Toc123745268" w:history="1">
        <w:r w:rsidR="00D226C8" w:rsidRPr="000275E2">
          <w:rPr>
            <w:rStyle w:val="Hyperlink"/>
            <w:i/>
            <w:iCs/>
            <w:noProof/>
          </w:rPr>
          <w:t>Table 97: Test Case 4.1.30- Managing Frequently Asked Questions</w:t>
        </w:r>
        <w:r w:rsidR="00D226C8">
          <w:rPr>
            <w:noProof/>
            <w:webHidden/>
          </w:rPr>
          <w:tab/>
        </w:r>
        <w:r w:rsidR="00D226C8">
          <w:rPr>
            <w:noProof/>
            <w:webHidden/>
          </w:rPr>
          <w:fldChar w:fldCharType="begin"/>
        </w:r>
        <w:r w:rsidR="00D226C8">
          <w:rPr>
            <w:noProof/>
            <w:webHidden/>
          </w:rPr>
          <w:instrText xml:space="preserve"> PAGEREF _Toc123745268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197DC08A" w14:textId="3C29942D" w:rsidR="00FE441E" w:rsidRPr="00ED3905" w:rsidRDefault="00FE441E" w:rsidP="00ED3905">
      <w:pPr>
        <w:spacing w:line="276" w:lineRule="auto"/>
        <w:rPr>
          <w:rFonts w:ascii="Times New Roman" w:hAnsi="Times New Roman" w:cs="Times New Roman"/>
          <w:b/>
          <w:bCs/>
          <w:noProof/>
          <w:sz w:val="24"/>
          <w:szCs w:val="24"/>
        </w:rPr>
      </w:pPr>
      <w:r w:rsidRPr="00ED3905">
        <w:rPr>
          <w:rFonts w:ascii="Times New Roman" w:hAnsi="Times New Roman" w:cs="Times New Roman"/>
          <w:b/>
          <w:bCs/>
          <w:noProof/>
          <w:sz w:val="24"/>
          <w:szCs w:val="24"/>
        </w:rPr>
        <w:fldChar w:fldCharType="end"/>
      </w:r>
    </w:p>
    <w:p w14:paraId="7B6B93DC" w14:textId="164A36EA" w:rsidR="00D7249F" w:rsidRDefault="00D7249F" w:rsidP="00D7249F"/>
    <w:p w14:paraId="38295EAA" w14:textId="26216751" w:rsidR="00D7249F" w:rsidRDefault="00D7249F" w:rsidP="00D7249F"/>
    <w:p w14:paraId="000AF69D" w14:textId="4417E0A3" w:rsidR="00D7249F" w:rsidRDefault="00D7249F" w:rsidP="00234F6D">
      <w:pPr>
        <w:rPr>
          <w:rFonts w:ascii="Times New Roman" w:hAnsi="Times New Roman" w:cs="Times New Roman"/>
        </w:rPr>
      </w:pPr>
    </w:p>
    <w:p w14:paraId="11A0B705" w14:textId="779FE976" w:rsidR="00D7249F" w:rsidRDefault="00D7249F" w:rsidP="00234F6D">
      <w:pPr>
        <w:rPr>
          <w:rFonts w:ascii="Times New Roman" w:hAnsi="Times New Roman" w:cs="Times New Roman"/>
        </w:rPr>
      </w:pPr>
    </w:p>
    <w:p w14:paraId="70668FC2" w14:textId="77777777" w:rsidR="00EB0E3D" w:rsidRDefault="00EB0E3D" w:rsidP="00234F6D">
      <w:pPr>
        <w:rPr>
          <w:rFonts w:ascii="Times New Roman" w:hAnsi="Times New Roman" w:cs="Times New Roman"/>
        </w:rPr>
      </w:pPr>
    </w:p>
    <w:p w14:paraId="7BE47790" w14:textId="77777777" w:rsidR="00EB0E3D" w:rsidRDefault="00EB0E3D" w:rsidP="00234F6D">
      <w:pPr>
        <w:rPr>
          <w:rFonts w:ascii="Times New Roman" w:hAnsi="Times New Roman" w:cs="Times New Roman"/>
        </w:rPr>
      </w:pPr>
    </w:p>
    <w:p w14:paraId="544F27D7" w14:textId="77777777" w:rsidR="00EB0E3D" w:rsidRDefault="00EB0E3D" w:rsidP="00234F6D">
      <w:pPr>
        <w:rPr>
          <w:rFonts w:ascii="Times New Roman" w:hAnsi="Times New Roman" w:cs="Times New Roman"/>
        </w:rPr>
      </w:pPr>
    </w:p>
    <w:p w14:paraId="661B00AE" w14:textId="77777777" w:rsidR="00EB0E3D" w:rsidRDefault="00EB0E3D" w:rsidP="00234F6D">
      <w:pPr>
        <w:rPr>
          <w:rFonts w:ascii="Times New Roman" w:hAnsi="Times New Roman" w:cs="Times New Roman"/>
        </w:rPr>
      </w:pPr>
    </w:p>
    <w:p w14:paraId="5AF28D9E" w14:textId="77777777" w:rsidR="00EB0E3D" w:rsidRDefault="00EB0E3D" w:rsidP="00234F6D">
      <w:pPr>
        <w:rPr>
          <w:rFonts w:ascii="Times New Roman" w:hAnsi="Times New Roman" w:cs="Times New Roman"/>
        </w:rPr>
      </w:pPr>
    </w:p>
    <w:p w14:paraId="10423D98" w14:textId="77777777" w:rsidR="00EB0E3D" w:rsidRDefault="00EB0E3D" w:rsidP="00234F6D">
      <w:pPr>
        <w:rPr>
          <w:rFonts w:ascii="Times New Roman" w:hAnsi="Times New Roman" w:cs="Times New Roman"/>
        </w:rPr>
      </w:pPr>
    </w:p>
    <w:p w14:paraId="6BAFD8A0" w14:textId="77777777" w:rsidR="00EB0E3D" w:rsidRDefault="00EB0E3D" w:rsidP="00234F6D">
      <w:pPr>
        <w:rPr>
          <w:rFonts w:ascii="Times New Roman" w:hAnsi="Times New Roman" w:cs="Times New Roman"/>
        </w:rPr>
      </w:pPr>
    </w:p>
    <w:p w14:paraId="4CCC5D49" w14:textId="57239874" w:rsidR="001E341E" w:rsidRDefault="001E341E" w:rsidP="00234F6D">
      <w:pPr>
        <w:rPr>
          <w:rFonts w:ascii="Times New Roman" w:hAnsi="Times New Roman" w:cs="Times New Roman"/>
        </w:rPr>
      </w:pPr>
    </w:p>
    <w:p w14:paraId="0B9C794E" w14:textId="54DBEA06" w:rsidR="001E341E" w:rsidRDefault="001E341E" w:rsidP="00B7762B">
      <w:pPr>
        <w:rPr>
          <w:rFonts w:ascii="Times New Roman" w:hAnsi="Times New Roman" w:cs="Times New Roman"/>
          <w:color w:val="2E74B5" w:themeColor="accent1" w:themeShade="BF"/>
          <w:sz w:val="36"/>
        </w:rPr>
      </w:pPr>
      <w:r w:rsidRPr="001E341E">
        <w:rPr>
          <w:rFonts w:ascii="Times New Roman" w:hAnsi="Times New Roman" w:cs="Times New Roman"/>
          <w:color w:val="2E74B5" w:themeColor="accent1" w:themeShade="BF"/>
          <w:sz w:val="36"/>
        </w:rPr>
        <w:lastRenderedPageBreak/>
        <w:t>Abstract</w:t>
      </w:r>
    </w:p>
    <w:p w14:paraId="0F29A3DA" w14:textId="51D81663"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Our project is about Blood Donation Website. A blood donation is basically a process where an individual can voluntarily donate his/her blood for future transfusions. He/she donates his/her blood to the organizations that require that blood for treatment purposes like Hospitals etc</w:t>
      </w:r>
      <w:r w:rsidR="004351E4" w:rsidRPr="004769C0">
        <w:rPr>
          <w:rFonts w:ascii="Times New Roman" w:hAnsi="Times New Roman" w:cs="Times New Roman"/>
          <w:color w:val="000000" w:themeColor="text1"/>
          <w:sz w:val="24"/>
        </w:rPr>
        <w:t xml:space="preserve">. </w:t>
      </w:r>
      <w:r w:rsidRPr="004769C0">
        <w:rPr>
          <w:rFonts w:ascii="Times New Roman" w:hAnsi="Times New Roman" w:cs="Times New Roman"/>
          <w:color w:val="000000" w:themeColor="text1"/>
          <w:sz w:val="24"/>
        </w:rPr>
        <w:t xml:space="preserve">To solve this real-world problem, we adopt machine learning and ontology learning approaches because it makes the system learn by themselves. Blood donation is a very critical </w:t>
      </w:r>
      <w:r w:rsidR="00B7762B" w:rsidRPr="004769C0">
        <w:rPr>
          <w:rFonts w:ascii="Times New Roman" w:hAnsi="Times New Roman" w:cs="Times New Roman"/>
          <w:color w:val="000000" w:themeColor="text1"/>
          <w:sz w:val="24"/>
        </w:rPr>
        <w:t>process,</w:t>
      </w:r>
      <w:r w:rsidRPr="004769C0">
        <w:rPr>
          <w:rFonts w:ascii="Times New Roman" w:hAnsi="Times New Roman" w:cs="Times New Roman"/>
          <w:color w:val="000000" w:themeColor="text1"/>
          <w:sz w:val="24"/>
        </w:rPr>
        <w:t xml:space="preserve"> and this process can be made simple by using the Machine learning approach. In this proposal, we propose an automated blood donation system to ease the </w:t>
      </w:r>
      <w:r w:rsidR="00B7762B" w:rsidRPr="004769C0">
        <w:rPr>
          <w:rFonts w:ascii="Times New Roman" w:hAnsi="Times New Roman" w:cs="Times New Roman"/>
          <w:color w:val="000000" w:themeColor="text1"/>
          <w:sz w:val="24"/>
        </w:rPr>
        <w:t>emergency</w:t>
      </w:r>
      <w:r w:rsidRPr="004769C0">
        <w:rPr>
          <w:rFonts w:ascii="Times New Roman" w:hAnsi="Times New Roman" w:cs="Times New Roman"/>
          <w:color w:val="000000" w:themeColor="text1"/>
          <w:sz w:val="24"/>
        </w:rPr>
        <w:t xml:space="preserve"> and make the blood donation easy process. As the study on the semantic web is progressing, many domain ontologies are being built. Ontologies are built for </w:t>
      </w:r>
      <w:r w:rsidR="00B7762B" w:rsidRPr="004769C0">
        <w:rPr>
          <w:rFonts w:ascii="Times New Roman" w:hAnsi="Times New Roman" w:cs="Times New Roman"/>
          <w:color w:val="000000" w:themeColor="text1"/>
          <w:sz w:val="24"/>
        </w:rPr>
        <w:t>a variety</w:t>
      </w:r>
      <w:r w:rsidRPr="004769C0">
        <w:rPr>
          <w:rFonts w:ascii="Times New Roman" w:hAnsi="Times New Roman" w:cs="Times New Roman"/>
          <w:color w:val="000000" w:themeColor="text1"/>
          <w:sz w:val="24"/>
        </w:rPr>
        <w:t xml:space="preserve"> of </w:t>
      </w:r>
      <w:r w:rsidR="00B7762B" w:rsidRPr="004769C0">
        <w:rPr>
          <w:rFonts w:ascii="Times New Roman" w:hAnsi="Times New Roman" w:cs="Times New Roman"/>
          <w:color w:val="000000" w:themeColor="text1"/>
          <w:sz w:val="24"/>
        </w:rPr>
        <w:t>reasons,</w:t>
      </w:r>
      <w:r w:rsidRPr="004769C0">
        <w:rPr>
          <w:rFonts w:ascii="Times New Roman" w:hAnsi="Times New Roman" w:cs="Times New Roman"/>
          <w:color w:val="000000" w:themeColor="text1"/>
          <w:sz w:val="24"/>
        </w:rPr>
        <w:t xml:space="preserve"> </w:t>
      </w:r>
      <w:r w:rsidR="00B7762B" w:rsidRPr="004769C0">
        <w:rPr>
          <w:rFonts w:ascii="Times New Roman" w:hAnsi="Times New Roman" w:cs="Times New Roman"/>
          <w:color w:val="000000" w:themeColor="text1"/>
          <w:sz w:val="24"/>
        </w:rPr>
        <w:t>but</w:t>
      </w:r>
      <w:r w:rsidRPr="004769C0">
        <w:rPr>
          <w:rFonts w:ascii="Times New Roman" w:hAnsi="Times New Roman" w:cs="Times New Roman"/>
          <w:color w:val="000000" w:themeColor="text1"/>
          <w:sz w:val="24"/>
        </w:rPr>
        <w:t xml:space="preserve"> the main purpose of building ontologies is to provide a specification of a </w:t>
      </w:r>
      <w:proofErr w:type="gramStart"/>
      <w:r w:rsidRPr="004769C0">
        <w:rPr>
          <w:rFonts w:ascii="Times New Roman" w:hAnsi="Times New Roman" w:cs="Times New Roman"/>
          <w:color w:val="000000" w:themeColor="text1"/>
          <w:sz w:val="24"/>
        </w:rPr>
        <w:t>particular domain</w:t>
      </w:r>
      <w:proofErr w:type="gramEnd"/>
      <w:r w:rsidRPr="004769C0">
        <w:rPr>
          <w:rFonts w:ascii="Times New Roman" w:hAnsi="Times New Roman" w:cs="Times New Roman"/>
          <w:color w:val="000000" w:themeColor="text1"/>
          <w:sz w:val="24"/>
        </w:rPr>
        <w:t xml:space="preserve"> in an explicit format. Ontologies serve as a common vocabulary for different people </w:t>
      </w:r>
      <w:r w:rsidR="00B7762B" w:rsidRPr="004769C0">
        <w:rPr>
          <w:rFonts w:ascii="Times New Roman" w:hAnsi="Times New Roman" w:cs="Times New Roman"/>
          <w:color w:val="000000" w:themeColor="text1"/>
          <w:sz w:val="24"/>
        </w:rPr>
        <w:t>i.e.,</w:t>
      </w:r>
      <w:r w:rsidRPr="004769C0">
        <w:rPr>
          <w:rFonts w:ascii="Times New Roman" w:hAnsi="Times New Roman" w:cs="Times New Roman"/>
          <w:color w:val="000000" w:themeColor="text1"/>
          <w:sz w:val="24"/>
        </w:rPr>
        <w:t xml:space="preserve"> Stakeholders to communicate about a specific domain, providing a framework for capturing and sharing </w:t>
      </w:r>
      <w:r w:rsidR="00B7762B" w:rsidRPr="004769C0">
        <w:rPr>
          <w:rFonts w:ascii="Times New Roman" w:hAnsi="Times New Roman" w:cs="Times New Roman"/>
          <w:color w:val="000000" w:themeColor="text1"/>
          <w:sz w:val="24"/>
        </w:rPr>
        <w:t>knowledge</w:t>
      </w:r>
      <w:r w:rsidRPr="004769C0">
        <w:rPr>
          <w:rFonts w:ascii="Times New Roman" w:hAnsi="Times New Roman" w:cs="Times New Roman"/>
          <w:color w:val="000000" w:themeColor="text1"/>
          <w:sz w:val="24"/>
        </w:rPr>
        <w:t xml:space="preserve">. Researchers and developers are building ontologies based on their interests. Ontologies provide us with the help of integrating data from different sources by providing a shared understanding of that </w:t>
      </w:r>
      <w:r w:rsidR="00B7762B" w:rsidRPr="004769C0">
        <w:rPr>
          <w:rFonts w:ascii="Times New Roman" w:hAnsi="Times New Roman" w:cs="Times New Roman"/>
          <w:color w:val="000000" w:themeColor="text1"/>
          <w:sz w:val="24"/>
        </w:rPr>
        <w:t>domain</w:t>
      </w:r>
      <w:r w:rsidRPr="004769C0">
        <w:rPr>
          <w:rFonts w:ascii="Times New Roman" w:hAnsi="Times New Roman" w:cs="Times New Roman"/>
          <w:color w:val="000000" w:themeColor="text1"/>
          <w:sz w:val="24"/>
        </w:rPr>
        <w:t xml:space="preserve">. There are various languages and tools that are used in </w:t>
      </w:r>
      <w:r w:rsidR="00B7762B" w:rsidRPr="004769C0">
        <w:rPr>
          <w:rFonts w:ascii="Times New Roman" w:hAnsi="Times New Roman" w:cs="Times New Roman"/>
          <w:color w:val="000000" w:themeColor="text1"/>
          <w:sz w:val="24"/>
        </w:rPr>
        <w:t>making</w:t>
      </w:r>
      <w:r w:rsidRPr="004769C0">
        <w:rPr>
          <w:rFonts w:ascii="Times New Roman" w:hAnsi="Times New Roman" w:cs="Times New Roman"/>
          <w:color w:val="000000" w:themeColor="text1"/>
          <w:sz w:val="24"/>
        </w:rPr>
        <w:t xml:space="preserve"> ontologies, we have devised a method of manual merging of the ontologies </w:t>
      </w:r>
      <w:r w:rsidR="00B7762B" w:rsidRPr="004769C0">
        <w:rPr>
          <w:rFonts w:ascii="Times New Roman" w:hAnsi="Times New Roman" w:cs="Times New Roman"/>
          <w:color w:val="000000" w:themeColor="text1"/>
          <w:sz w:val="24"/>
        </w:rPr>
        <w:t>with</w:t>
      </w:r>
      <w:r w:rsidRPr="004769C0">
        <w:rPr>
          <w:rFonts w:ascii="Times New Roman" w:hAnsi="Times New Roman" w:cs="Times New Roman"/>
          <w:color w:val="000000" w:themeColor="text1"/>
          <w:sz w:val="24"/>
        </w:rPr>
        <w:t xml:space="preserve"> the help of SPARQL queries for web platforms.</w:t>
      </w:r>
    </w:p>
    <w:p w14:paraId="14BAE5DC" w14:textId="3C4775B9"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 xml:space="preserve">The main goal of creating this system or web application was to allow users to look for blood in blood banks and obtain blood in any situation. By contacting the donor online or at a personal phone number, patients can obtain the blood. We are adding </w:t>
      </w:r>
      <w:r w:rsidR="00B7762B" w:rsidRPr="004769C0">
        <w:rPr>
          <w:rFonts w:ascii="Times New Roman" w:hAnsi="Times New Roman" w:cs="Times New Roman"/>
          <w:color w:val="000000" w:themeColor="text1"/>
          <w:sz w:val="24"/>
        </w:rPr>
        <w:t>blood</w:t>
      </w:r>
      <w:r w:rsidRPr="004769C0">
        <w:rPr>
          <w:rFonts w:ascii="Times New Roman" w:hAnsi="Times New Roman" w:cs="Times New Roman"/>
          <w:color w:val="000000" w:themeColor="text1"/>
          <w:sz w:val="24"/>
        </w:rPr>
        <w:t xml:space="preserve">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s to our website and users see the available stock of blood of any blood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 and can request to them for the blood. The technology for use for implementing of this system is python that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cleaning and training of dataset. We are using different classification algorithms for the training of dataset such as Logistic regression, gradient boosting, decision tree and KNN. Protégé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making the Ontology, react for the frontend development, mongo DB as a Database and node for backend. This system will help the blood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s to keep the record of the blood and can download the reports of bloodstocks and </w:t>
      </w:r>
      <w:r w:rsidR="00B7762B" w:rsidRPr="004769C0">
        <w:rPr>
          <w:rFonts w:ascii="Times New Roman" w:hAnsi="Times New Roman" w:cs="Times New Roman"/>
          <w:color w:val="000000" w:themeColor="text1"/>
          <w:sz w:val="24"/>
        </w:rPr>
        <w:t>appointments</w:t>
      </w:r>
      <w:r w:rsidRPr="004769C0">
        <w:rPr>
          <w:rFonts w:ascii="Times New Roman" w:hAnsi="Times New Roman" w:cs="Times New Roman"/>
          <w:color w:val="000000" w:themeColor="text1"/>
          <w:sz w:val="24"/>
        </w:rPr>
        <w:t xml:space="preserve"> at any time. People can find all the donors (new or old) according to their blood group and can contact them. Donors can easily check </w:t>
      </w:r>
      <w:r w:rsidR="00B7762B" w:rsidRPr="004769C0">
        <w:rPr>
          <w:rFonts w:ascii="Times New Roman" w:hAnsi="Times New Roman" w:cs="Times New Roman"/>
          <w:color w:val="000000" w:themeColor="text1"/>
          <w:sz w:val="24"/>
        </w:rPr>
        <w:t>if</w:t>
      </w:r>
      <w:r w:rsidRPr="004769C0">
        <w:rPr>
          <w:rFonts w:ascii="Times New Roman" w:hAnsi="Times New Roman" w:cs="Times New Roman"/>
          <w:color w:val="000000" w:themeColor="text1"/>
          <w:sz w:val="24"/>
        </w:rPr>
        <w:t xml:space="preserve"> they are viable for </w:t>
      </w:r>
      <w:r w:rsidR="00B7762B" w:rsidRPr="004769C0">
        <w:rPr>
          <w:rFonts w:ascii="Times New Roman" w:hAnsi="Times New Roman" w:cs="Times New Roman"/>
          <w:color w:val="000000" w:themeColor="text1"/>
          <w:sz w:val="24"/>
        </w:rPr>
        <w:t>donating</w:t>
      </w:r>
      <w:r w:rsidRPr="004769C0">
        <w:rPr>
          <w:rFonts w:ascii="Times New Roman" w:hAnsi="Times New Roman" w:cs="Times New Roman"/>
          <w:color w:val="000000" w:themeColor="text1"/>
          <w:sz w:val="24"/>
        </w:rPr>
        <w:t xml:space="preserve"> the blood or not after entering their blood report values. Laboratories will integrate in our system that can confirm the blood report of the users.</w:t>
      </w:r>
    </w:p>
    <w:p w14:paraId="16B71B69" w14:textId="5B07124D" w:rsidR="001E341E" w:rsidRDefault="001E341E" w:rsidP="001E341E">
      <w:pPr>
        <w:rPr>
          <w:rFonts w:ascii="Times New Roman" w:hAnsi="Times New Roman" w:cs="Times New Roman"/>
          <w:color w:val="000000" w:themeColor="text1"/>
          <w:sz w:val="24"/>
        </w:rPr>
      </w:pPr>
    </w:p>
    <w:p w14:paraId="3955F8E7" w14:textId="4DB46B1D" w:rsidR="001E341E" w:rsidRDefault="001E341E" w:rsidP="001E341E">
      <w:pPr>
        <w:rPr>
          <w:rFonts w:ascii="Times New Roman" w:hAnsi="Times New Roman" w:cs="Times New Roman"/>
          <w:color w:val="000000" w:themeColor="text1"/>
          <w:sz w:val="24"/>
        </w:rPr>
      </w:pPr>
    </w:p>
    <w:p w14:paraId="1D7E260F" w14:textId="0B86BDDB" w:rsidR="007D6560" w:rsidRDefault="007D6560" w:rsidP="001E341E">
      <w:pPr>
        <w:rPr>
          <w:rFonts w:ascii="Times New Roman" w:hAnsi="Times New Roman" w:cs="Times New Roman"/>
          <w:color w:val="000000" w:themeColor="text1"/>
          <w:sz w:val="24"/>
        </w:rPr>
      </w:pPr>
    </w:p>
    <w:p w14:paraId="4B2E3B12" w14:textId="77777777" w:rsidR="007D6560" w:rsidRDefault="007D6560" w:rsidP="001E341E">
      <w:pPr>
        <w:rPr>
          <w:rFonts w:ascii="Times New Roman" w:hAnsi="Times New Roman" w:cs="Times New Roman"/>
          <w:color w:val="000000" w:themeColor="text1"/>
          <w:sz w:val="24"/>
        </w:rPr>
      </w:pPr>
    </w:p>
    <w:p w14:paraId="09C40D02" w14:textId="77777777" w:rsidR="001E341E" w:rsidRPr="001E341E" w:rsidRDefault="001E341E" w:rsidP="001E341E">
      <w:pPr>
        <w:rPr>
          <w:rFonts w:ascii="Times New Roman" w:hAnsi="Times New Roman" w:cs="Times New Roman"/>
          <w:color w:val="000000" w:themeColor="text1"/>
          <w:sz w:val="24"/>
        </w:rPr>
      </w:pPr>
    </w:p>
    <w:p w14:paraId="13ADCFF5" w14:textId="77777777" w:rsidR="001E341E" w:rsidRPr="001E341E" w:rsidRDefault="001E341E" w:rsidP="001E341E">
      <w:pPr>
        <w:rPr>
          <w:rFonts w:ascii="Times New Roman" w:hAnsi="Times New Roman" w:cs="Times New Roman"/>
          <w:color w:val="000000" w:themeColor="text1"/>
          <w:sz w:val="24"/>
        </w:rPr>
      </w:pPr>
    </w:p>
    <w:p w14:paraId="3F614DF6" w14:textId="77777777" w:rsidR="00491EF7" w:rsidRPr="007061D3" w:rsidRDefault="00491EF7" w:rsidP="00A559D4">
      <w:pPr>
        <w:pStyle w:val="Heading1"/>
        <w:numPr>
          <w:ilvl w:val="0"/>
          <w:numId w:val="3"/>
        </w:numPr>
        <w:rPr>
          <w:rFonts w:ascii="Times New Roman" w:hAnsi="Times New Roman" w:cs="Times New Roman"/>
          <w:sz w:val="36"/>
          <w:szCs w:val="36"/>
        </w:rPr>
      </w:pPr>
      <w:bookmarkStart w:id="4" w:name="_Toc137078774"/>
      <w:r w:rsidRPr="007061D3">
        <w:rPr>
          <w:rFonts w:ascii="Times New Roman" w:hAnsi="Times New Roman" w:cs="Times New Roman"/>
          <w:sz w:val="36"/>
          <w:szCs w:val="36"/>
        </w:rPr>
        <w:lastRenderedPageBreak/>
        <w:t>Chapter 1: Introduction</w:t>
      </w:r>
      <w:bookmarkEnd w:id="4"/>
    </w:p>
    <w:p w14:paraId="12F8B71A" w14:textId="77777777" w:rsidR="00EA3B0B" w:rsidRPr="007061D3" w:rsidRDefault="00EA3B0B" w:rsidP="00EA3B0B">
      <w:pPr>
        <w:rPr>
          <w:rFonts w:ascii="Times New Roman" w:hAnsi="Times New Roman" w:cs="Times New Roman"/>
        </w:rPr>
      </w:pPr>
    </w:p>
    <w:p w14:paraId="6A952707" w14:textId="69178E4E" w:rsidR="00EA3B0B" w:rsidRPr="007061D3" w:rsidRDefault="00491EF7" w:rsidP="00EA3B0B">
      <w:pPr>
        <w:pStyle w:val="Heading2"/>
        <w:numPr>
          <w:ilvl w:val="1"/>
          <w:numId w:val="1"/>
        </w:numPr>
        <w:rPr>
          <w:rFonts w:ascii="Times New Roman" w:hAnsi="Times New Roman" w:cs="Times New Roman"/>
          <w:sz w:val="32"/>
          <w:szCs w:val="32"/>
        </w:rPr>
      </w:pPr>
      <w:bookmarkStart w:id="5" w:name="_Toc137078775"/>
      <w:r w:rsidRPr="007061D3">
        <w:rPr>
          <w:rFonts w:ascii="Times New Roman" w:hAnsi="Times New Roman" w:cs="Times New Roman"/>
          <w:sz w:val="32"/>
          <w:szCs w:val="32"/>
        </w:rPr>
        <w:t>Introduction</w:t>
      </w:r>
      <w:bookmarkEnd w:id="5"/>
    </w:p>
    <w:p w14:paraId="47BB2A97" w14:textId="77777777" w:rsidR="00645F5C" w:rsidRPr="007061D3" w:rsidRDefault="00645F5C" w:rsidP="00645F5C">
      <w:pPr>
        <w:rPr>
          <w:rFonts w:ascii="Times New Roman" w:hAnsi="Times New Roman" w:cs="Times New Roman"/>
        </w:rPr>
      </w:pPr>
    </w:p>
    <w:p w14:paraId="7707156D" w14:textId="77777777" w:rsidR="00EA3B0B" w:rsidRPr="007061D3" w:rsidRDefault="00EA3B0B" w:rsidP="00EA3B0B">
      <w:pPr>
        <w:pStyle w:val="NormalWeb"/>
        <w:spacing w:before="0" w:beforeAutospacing="0" w:after="0" w:afterAutospacing="0"/>
        <w:jc w:val="both"/>
      </w:pPr>
      <w:r w:rsidRPr="007061D3">
        <w:rPr>
          <w:color w:val="000000"/>
        </w:rPr>
        <w:t xml:space="preserve">Accidents and other deadly situations are common in the twenty-first century, particularly in Pakistan. Blood is frequently required in </w:t>
      </w:r>
      <w:proofErr w:type="gramStart"/>
      <w:r w:rsidRPr="007061D3">
        <w:rPr>
          <w:color w:val="000000"/>
        </w:rPr>
        <w:t>an emergency situation</w:t>
      </w:r>
      <w:proofErr w:type="gramEnd"/>
      <w:r w:rsidRPr="007061D3">
        <w:rPr>
          <w:color w:val="000000"/>
        </w:rPr>
        <w:t xml:space="preserve">. And a great number of deaths take place </w:t>
      </w:r>
      <w:proofErr w:type="gramStart"/>
      <w:r w:rsidRPr="007061D3">
        <w:rPr>
          <w:color w:val="000000"/>
        </w:rPr>
        <w:t>as a result of</w:t>
      </w:r>
      <w:proofErr w:type="gramEnd"/>
      <w:r w:rsidRPr="007061D3">
        <w:rPr>
          <w:color w:val="000000"/>
        </w:rPr>
        <w:t xml:space="preserve"> timely blood shortages. There are many blood donor societies in Pakistan, but only a few internet platforms may assist in timely blood arrangements and the preservation of priceless lives. In this fast-moving world, manual systems take a lot of time. We can lessen the stress on NGOs and blood banks by employing information technology in this area, and we can assist in identifying donors who will be qualified for donation based on their medical conditions. Our initiative is primarily focused on giving users the option to donate blood as well as obtain blood in an emergency. For the person going through difficult conditions already, that saves a lot of time and effort. Supervised Learning Models based on different factors will be used to classify individuals as donors or non-donors. Ontology will be used in machine learning since it will raise the quality of the data used to train the datasets. We will use Protégé to create the ontology. Because ontology offers a dynamic knowledge basis, it can improve the accuracy of machine learning algorithms.</w:t>
      </w:r>
    </w:p>
    <w:p w14:paraId="65CDE74A" w14:textId="77777777" w:rsidR="00EA3B0B" w:rsidRPr="007061D3" w:rsidRDefault="00EA3B0B" w:rsidP="00EA3B0B">
      <w:pPr>
        <w:pStyle w:val="NormalWeb"/>
        <w:spacing w:before="240" w:beforeAutospacing="0" w:after="240" w:afterAutospacing="0"/>
        <w:jc w:val="both"/>
      </w:pPr>
      <w:r w:rsidRPr="007061D3">
        <w:rPr>
          <w:color w:val="000000"/>
        </w:rPr>
        <w:t>Our main Aim is to provide the facility of blood to the needy people, especially in urgent situations. Users may also get in touch with the donor if requirements match. Hospitals, Blood banks, and NGOs can all be added by the website administrator. Additionally, they can browse a list of hospitals, blood banks, NGOs, and donors that can be filtered based on location and blood types. They can also send the user various notifications or messages. The blood donation request can also be seen by the admin. Users can also register to the website. Blood can be requested at any time by any user. Additionally, users can access information about various hospitals and blood banks. Every user can access the blood donation request. The request can either be granted or denied.</w:t>
      </w:r>
    </w:p>
    <w:p w14:paraId="272EE2EB" w14:textId="77777777" w:rsidR="00EA3B0B" w:rsidRPr="007061D3" w:rsidRDefault="00EA3B0B" w:rsidP="00EA3B0B">
      <w:pPr>
        <w:pStyle w:val="NormalWeb"/>
        <w:spacing w:before="240" w:beforeAutospacing="0" w:after="240" w:afterAutospacing="0"/>
        <w:jc w:val="both"/>
      </w:pPr>
      <w:r w:rsidRPr="007061D3">
        <w:rPr>
          <w:color w:val="000000"/>
        </w:rPr>
        <w:t>The main goals that are to be achieved is that each user should be able to request blood. A notification will be sent to the user if the requested blood type is available at any blood bank or NGO. The Admin dashboard allows us to add new Hospitals or Blood banks to our website. Machine learning will be used to categories the donor. The main objectives are that every user can schedule a blood donation appointment with their preferred blood bank or NGO. Appointment information will be sent to the appropriate blood bank or user after the user confirms the appointment. The top of the website and the user's profile will both display each blood request. When classifying the donor, various algorithms will be taken into consideration. Decision Trees and artificial neural networks are these algorithms.</w:t>
      </w:r>
    </w:p>
    <w:p w14:paraId="4C561EA9" w14:textId="2DCE112A" w:rsidR="00645F5C" w:rsidRPr="00891893" w:rsidRDefault="00EA3B0B" w:rsidP="00645F5C">
      <w:pPr>
        <w:pStyle w:val="NormalWeb"/>
        <w:spacing w:before="240" w:beforeAutospacing="0" w:after="240" w:afterAutospacing="0"/>
        <w:jc w:val="both"/>
        <w:rPr>
          <w:color w:val="000000"/>
        </w:rPr>
      </w:pPr>
      <w:r w:rsidRPr="007061D3">
        <w:rPr>
          <w:color w:val="000000"/>
        </w:rPr>
        <w:t xml:space="preserve">Ontology and Machine learning concepts will be used to determine whether the individual can donate the blood, as well as the closest organization from which he can receive emergency assistance and schedule an appointment if he wants to donate the blood. Ontology and machine learning concepts will be used to accomplish </w:t>
      </w:r>
      <w:proofErr w:type="gramStart"/>
      <w:r w:rsidRPr="007061D3">
        <w:rPr>
          <w:color w:val="000000"/>
        </w:rPr>
        <w:t>all of</w:t>
      </w:r>
      <w:proofErr w:type="gramEnd"/>
      <w:r w:rsidRPr="007061D3">
        <w:rPr>
          <w:color w:val="000000"/>
        </w:rPr>
        <w:t xml:space="preserve"> this process. We are utilizing Ontology concept because they have the potential to broaden the scope of both cognitive AI and machine learning. Additionally, training dataset quality can be improved by ontology learning.</w:t>
      </w:r>
    </w:p>
    <w:p w14:paraId="37D921AE" w14:textId="77777777" w:rsidR="00491EF7" w:rsidRPr="007061D3" w:rsidRDefault="00491EF7" w:rsidP="00491EF7">
      <w:pPr>
        <w:pStyle w:val="Heading2"/>
        <w:numPr>
          <w:ilvl w:val="1"/>
          <w:numId w:val="1"/>
        </w:numPr>
        <w:rPr>
          <w:rFonts w:ascii="Times New Roman" w:hAnsi="Times New Roman" w:cs="Times New Roman"/>
          <w:sz w:val="32"/>
          <w:szCs w:val="32"/>
        </w:rPr>
      </w:pPr>
      <w:bookmarkStart w:id="6" w:name="_Toc137078776"/>
      <w:r w:rsidRPr="007061D3">
        <w:rPr>
          <w:rFonts w:ascii="Times New Roman" w:hAnsi="Times New Roman" w:cs="Times New Roman"/>
          <w:sz w:val="32"/>
          <w:szCs w:val="32"/>
        </w:rPr>
        <w:lastRenderedPageBreak/>
        <w:t>Objectives</w:t>
      </w:r>
      <w:bookmarkEnd w:id="6"/>
    </w:p>
    <w:p w14:paraId="1FEDE329" w14:textId="299068E0" w:rsidR="003F579D" w:rsidRDefault="003F579D" w:rsidP="003F579D">
      <w:pPr>
        <w:rPr>
          <w:rFonts w:ascii="Times New Roman" w:hAnsi="Times New Roman" w:cs="Times New Roman"/>
          <w:sz w:val="24"/>
          <w:szCs w:val="24"/>
        </w:rPr>
      </w:pPr>
    </w:p>
    <w:p w14:paraId="241425A7" w14:textId="363B4201" w:rsidR="0053347F" w:rsidRDefault="0053347F">
      <w:pPr>
        <w:pStyle w:val="ListParagraph"/>
        <w:numPr>
          <w:ilvl w:val="0"/>
          <w:numId w:val="80"/>
        </w:numPr>
        <w:jc w:val="both"/>
        <w:rPr>
          <w:rFonts w:ascii="Times New Roman" w:hAnsi="Times New Roman" w:cs="Times New Roman"/>
          <w:sz w:val="24"/>
          <w:szCs w:val="24"/>
        </w:rPr>
        <w:pPrChange w:id="7" w:author="Akash Ur Rehman" w:date="2023-06-08T17:47:00Z">
          <w:pPr>
            <w:pStyle w:val="ListParagraph"/>
            <w:numPr>
              <w:numId w:val="82"/>
            </w:numPr>
            <w:tabs>
              <w:tab w:val="num" w:pos="360"/>
              <w:tab w:val="num" w:pos="720"/>
            </w:tabs>
            <w:ind w:hanging="720"/>
            <w:jc w:val="both"/>
          </w:pPr>
        </w:pPrChange>
      </w:pPr>
      <w:r>
        <w:rPr>
          <w:rFonts w:ascii="Times New Roman" w:hAnsi="Times New Roman" w:cs="Times New Roman"/>
          <w:sz w:val="24"/>
          <w:szCs w:val="24"/>
        </w:rPr>
        <w:t>C</w:t>
      </w:r>
      <w:r w:rsidRPr="0053347F">
        <w:rPr>
          <w:rFonts w:ascii="Times New Roman" w:hAnsi="Times New Roman" w:cs="Times New Roman"/>
          <w:sz w:val="24"/>
          <w:szCs w:val="24"/>
        </w:rPr>
        <w:t>ollect all the persons that are willing to save humans life and are motivated to do something for the humanity under a single roof which can be easily accessible nearby to their places.</w:t>
      </w:r>
    </w:p>
    <w:p w14:paraId="1A5FF735" w14:textId="4F6C0DF5" w:rsidR="0053347F" w:rsidRDefault="0053347F">
      <w:pPr>
        <w:pStyle w:val="ListParagraph"/>
        <w:numPr>
          <w:ilvl w:val="0"/>
          <w:numId w:val="80"/>
        </w:numPr>
        <w:jc w:val="both"/>
        <w:rPr>
          <w:rFonts w:ascii="Times New Roman" w:hAnsi="Times New Roman" w:cs="Times New Roman"/>
          <w:sz w:val="24"/>
          <w:szCs w:val="24"/>
        </w:rPr>
        <w:pPrChange w:id="8" w:author="Akash Ur Rehman" w:date="2023-06-08T17:47:00Z">
          <w:pPr>
            <w:pStyle w:val="ListParagraph"/>
            <w:numPr>
              <w:numId w:val="82"/>
            </w:numPr>
            <w:tabs>
              <w:tab w:val="num" w:pos="360"/>
              <w:tab w:val="num" w:pos="720"/>
            </w:tabs>
            <w:ind w:hanging="720"/>
            <w:jc w:val="both"/>
          </w:pPr>
        </w:pPrChange>
      </w:pPr>
      <w:r>
        <w:rPr>
          <w:rFonts w:ascii="Times New Roman" w:hAnsi="Times New Roman" w:cs="Times New Roman"/>
          <w:sz w:val="24"/>
          <w:szCs w:val="24"/>
        </w:rPr>
        <w:t>D</w:t>
      </w:r>
      <w:r w:rsidRPr="0053347F">
        <w:rPr>
          <w:rFonts w:ascii="Times New Roman" w:hAnsi="Times New Roman" w:cs="Times New Roman"/>
          <w:sz w:val="24"/>
          <w:szCs w:val="24"/>
        </w:rPr>
        <w:t>evelop a system where people can easily access where they will find the blood they are required.</w:t>
      </w:r>
    </w:p>
    <w:p w14:paraId="7F605647" w14:textId="1C694AA4" w:rsidR="0053347F" w:rsidRDefault="0053347F">
      <w:pPr>
        <w:pStyle w:val="ListParagraph"/>
        <w:numPr>
          <w:ilvl w:val="0"/>
          <w:numId w:val="80"/>
        </w:numPr>
        <w:jc w:val="both"/>
        <w:rPr>
          <w:rFonts w:ascii="Times New Roman" w:hAnsi="Times New Roman" w:cs="Times New Roman"/>
          <w:sz w:val="24"/>
          <w:szCs w:val="24"/>
        </w:rPr>
        <w:pPrChange w:id="9" w:author="Akash Ur Rehman" w:date="2023-06-08T17:47:00Z">
          <w:pPr>
            <w:pStyle w:val="ListParagraph"/>
            <w:numPr>
              <w:numId w:val="82"/>
            </w:numPr>
            <w:tabs>
              <w:tab w:val="num" w:pos="360"/>
              <w:tab w:val="num" w:pos="720"/>
            </w:tabs>
            <w:ind w:hanging="720"/>
            <w:jc w:val="both"/>
          </w:pPr>
        </w:pPrChange>
      </w:pPr>
      <w:r>
        <w:rPr>
          <w:rFonts w:ascii="Times New Roman" w:hAnsi="Times New Roman" w:cs="Times New Roman"/>
          <w:sz w:val="24"/>
          <w:szCs w:val="24"/>
        </w:rPr>
        <w:t>Providing a platform to the person who are willing to donate the blood and contribute in helping the Humanity.</w:t>
      </w:r>
    </w:p>
    <w:p w14:paraId="0E613472" w14:textId="05F8DB81" w:rsidR="0053347F" w:rsidRDefault="0053347F">
      <w:pPr>
        <w:pStyle w:val="ListParagraph"/>
        <w:numPr>
          <w:ilvl w:val="0"/>
          <w:numId w:val="80"/>
        </w:numPr>
        <w:jc w:val="both"/>
        <w:rPr>
          <w:rFonts w:ascii="Times New Roman" w:hAnsi="Times New Roman" w:cs="Times New Roman"/>
          <w:sz w:val="24"/>
          <w:szCs w:val="24"/>
        </w:rPr>
        <w:pPrChange w:id="10" w:author="Akash Ur Rehman" w:date="2023-06-08T17:47:00Z">
          <w:pPr>
            <w:pStyle w:val="ListParagraph"/>
            <w:numPr>
              <w:numId w:val="82"/>
            </w:numPr>
            <w:tabs>
              <w:tab w:val="num" w:pos="360"/>
              <w:tab w:val="num" w:pos="720"/>
            </w:tabs>
            <w:ind w:hanging="720"/>
            <w:jc w:val="both"/>
          </w:pPr>
        </w:pPrChange>
      </w:pPr>
      <w:r>
        <w:rPr>
          <w:rFonts w:ascii="Times New Roman" w:hAnsi="Times New Roman" w:cs="Times New Roman"/>
          <w:sz w:val="24"/>
          <w:szCs w:val="24"/>
        </w:rPr>
        <w:t>T</w:t>
      </w:r>
      <w:r w:rsidRPr="0053347F">
        <w:rPr>
          <w:rFonts w:ascii="Times New Roman" w:hAnsi="Times New Roman" w:cs="Times New Roman"/>
          <w:sz w:val="24"/>
          <w:szCs w:val="24"/>
        </w:rPr>
        <w:t>he donor can make appointment when and where they should have to go to donate their blood for the good of humanity</w:t>
      </w:r>
      <w:r>
        <w:rPr>
          <w:rFonts w:ascii="Times New Roman" w:hAnsi="Times New Roman" w:cs="Times New Roman"/>
          <w:sz w:val="24"/>
          <w:szCs w:val="24"/>
        </w:rPr>
        <w:t>.</w:t>
      </w:r>
    </w:p>
    <w:p w14:paraId="4CD1DC24" w14:textId="18B0DB1A" w:rsidR="002277A8" w:rsidRPr="007061D3" w:rsidRDefault="0053347F">
      <w:pPr>
        <w:pStyle w:val="ListParagraph"/>
        <w:numPr>
          <w:ilvl w:val="0"/>
          <w:numId w:val="80"/>
        </w:numPr>
        <w:spacing w:line="240" w:lineRule="auto"/>
        <w:jc w:val="both"/>
        <w:rPr>
          <w:rFonts w:ascii="Times New Roman" w:hAnsi="Times New Roman" w:cs="Times New Roman"/>
          <w:sz w:val="24"/>
          <w:szCs w:val="24"/>
        </w:rPr>
        <w:pPrChange w:id="11" w:author="Akash Ur Rehman" w:date="2023-06-08T17:47:00Z">
          <w:pPr>
            <w:pStyle w:val="ListParagraph"/>
            <w:numPr>
              <w:numId w:val="82"/>
            </w:numPr>
            <w:tabs>
              <w:tab w:val="num" w:pos="360"/>
              <w:tab w:val="num" w:pos="720"/>
            </w:tabs>
            <w:spacing w:line="240" w:lineRule="auto"/>
            <w:ind w:hanging="720"/>
            <w:jc w:val="both"/>
          </w:pPr>
        </w:pPrChange>
      </w:pPr>
      <w:r w:rsidRPr="0053347F">
        <w:rPr>
          <w:rFonts w:ascii="Times New Roman" w:hAnsi="Times New Roman" w:cs="Times New Roman"/>
          <w:sz w:val="24"/>
          <w:szCs w:val="24"/>
        </w:rPr>
        <w:t>The system will motivate people by providing them with the ease of making appointments for the donations of blood and finding the required blood at the time of emergency circumstances at their nearby places.</w:t>
      </w:r>
    </w:p>
    <w:p w14:paraId="29F72334" w14:textId="77777777" w:rsidR="003C0EAF" w:rsidRPr="007061D3" w:rsidRDefault="003C0EAF" w:rsidP="00946D78">
      <w:pPr>
        <w:rPr>
          <w:rFonts w:ascii="Times New Roman" w:hAnsi="Times New Roman" w:cs="Times New Roman"/>
        </w:rPr>
      </w:pPr>
    </w:p>
    <w:p w14:paraId="090E385E" w14:textId="509EC8BB" w:rsidR="00491EF7" w:rsidRPr="007061D3" w:rsidRDefault="00491EF7" w:rsidP="00491EF7">
      <w:pPr>
        <w:pStyle w:val="Heading2"/>
        <w:numPr>
          <w:ilvl w:val="1"/>
          <w:numId w:val="1"/>
        </w:numPr>
        <w:rPr>
          <w:rFonts w:ascii="Times New Roman" w:hAnsi="Times New Roman" w:cs="Times New Roman"/>
          <w:sz w:val="32"/>
          <w:szCs w:val="32"/>
        </w:rPr>
      </w:pPr>
      <w:bookmarkStart w:id="12" w:name="_Toc137078777"/>
      <w:r w:rsidRPr="007061D3">
        <w:rPr>
          <w:rFonts w:ascii="Times New Roman" w:hAnsi="Times New Roman" w:cs="Times New Roman"/>
          <w:sz w:val="32"/>
          <w:szCs w:val="32"/>
        </w:rPr>
        <w:t>Problem Statement</w:t>
      </w:r>
      <w:bookmarkEnd w:id="12"/>
    </w:p>
    <w:p w14:paraId="76878825" w14:textId="77777777" w:rsidR="00645F5C" w:rsidRPr="007061D3" w:rsidRDefault="00645F5C" w:rsidP="00645F5C">
      <w:pPr>
        <w:rPr>
          <w:rFonts w:ascii="Times New Roman" w:hAnsi="Times New Roman" w:cs="Times New Roman"/>
        </w:rPr>
      </w:pPr>
    </w:p>
    <w:p w14:paraId="019523A7" w14:textId="5CFA9A79" w:rsidR="00812081" w:rsidRPr="007061D3" w:rsidRDefault="00812081" w:rsidP="005852FB">
      <w:pPr>
        <w:spacing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sz w:val="24"/>
          <w:szCs w:val="24"/>
        </w:rPr>
        <w:t xml:space="preserve">Accidents and other dangerous circumstances are normal in the twenty-first 100 years, especially in Pakistan. Blood is habitually expected in a crisis circumstance. What's more, an extraordinary number of </w:t>
      </w:r>
      <w:r w:rsidR="00293505" w:rsidRPr="007061D3">
        <w:rPr>
          <w:rFonts w:ascii="Times New Roman" w:eastAsia="Times New Roman" w:hAnsi="Times New Roman" w:cs="Times New Roman"/>
          <w:sz w:val="24"/>
          <w:szCs w:val="24"/>
        </w:rPr>
        <w:t>passing’s</w:t>
      </w:r>
      <w:r w:rsidRPr="007061D3">
        <w:rPr>
          <w:rFonts w:ascii="Times New Roman" w:eastAsia="Times New Roman" w:hAnsi="Times New Roman" w:cs="Times New Roman"/>
          <w:sz w:val="24"/>
          <w:szCs w:val="24"/>
        </w:rPr>
        <w:t xml:space="preserve"> happen because of opportune blood deficiencies. There are many blood donor social orders in Pakistan, however a couple of web stages might aid convenient blood game plans and the safeguarding of extremely valuable lives. In this quick world, manual frameworks take a great deal of time. We can diminish the weight on NGOs and blood banks by utilizing data innovation around here, and we can help with distinguishing givers who will be equipped for gift </w:t>
      </w:r>
      <w:proofErr w:type="gramStart"/>
      <w:r w:rsidRPr="007061D3">
        <w:rPr>
          <w:rFonts w:ascii="Times New Roman" w:eastAsia="Times New Roman" w:hAnsi="Times New Roman" w:cs="Times New Roman"/>
          <w:sz w:val="24"/>
          <w:szCs w:val="24"/>
        </w:rPr>
        <w:t>in light of</w:t>
      </w:r>
      <w:proofErr w:type="gramEnd"/>
      <w:r w:rsidRPr="007061D3">
        <w:rPr>
          <w:rFonts w:ascii="Times New Roman" w:eastAsia="Times New Roman" w:hAnsi="Times New Roman" w:cs="Times New Roman"/>
          <w:sz w:val="24"/>
          <w:szCs w:val="24"/>
        </w:rPr>
        <w:t xml:space="preserve"> their ailments. Our drive is principally </w:t>
      </w:r>
      <w:r w:rsidR="001D685A">
        <w:rPr>
          <w:rFonts w:ascii="Times New Roman" w:eastAsia="Times New Roman" w:hAnsi="Times New Roman" w:cs="Times New Roman"/>
          <w:sz w:val="24"/>
          <w:szCs w:val="24"/>
        </w:rPr>
        <w:t>Center</w:t>
      </w:r>
      <w:r w:rsidRPr="007061D3">
        <w:rPr>
          <w:rFonts w:ascii="Times New Roman" w:eastAsia="Times New Roman" w:hAnsi="Times New Roman" w:cs="Times New Roman"/>
          <w:sz w:val="24"/>
          <w:szCs w:val="24"/>
        </w:rPr>
        <w:t xml:space="preserve">ed around giving clients the choice to give blood as well as get blood in a crisis. For the individual going through troublesome circumstances as of now, that saves a great deal of time and exertion. Managed Learning Models in view of various variables will be utilized to characterize people as givers or non-contributors. Cosmology will be utilized in machine learning since it will raise the nature of the information used to prepare the datasets. We will utilize Protégé to make the cosmology. Since cosmology offers a unique information premise, it can work on the precision of machine learning calculations. </w:t>
      </w:r>
    </w:p>
    <w:p w14:paraId="5185654E"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One of the obligations of blood banks is to track blood type graphs of different blood givers who utilize the office. However, most times, that poor person yet completely integrated into the advanced clinical records, you see that the records get excessively enormous to oversee </w:t>
      </w:r>
      <w:proofErr w:type="gramStart"/>
      <w:r w:rsidRPr="007061D3">
        <w:rPr>
          <w:rFonts w:ascii="Times New Roman" w:hAnsi="Times New Roman" w:cs="Times New Roman"/>
          <w:sz w:val="24"/>
          <w:szCs w:val="24"/>
        </w:rPr>
        <w:t>in light of the fact that</w:t>
      </w:r>
      <w:proofErr w:type="gramEnd"/>
      <w:r w:rsidRPr="007061D3">
        <w:rPr>
          <w:rFonts w:ascii="Times New Roman" w:hAnsi="Times New Roman" w:cs="Times New Roman"/>
          <w:sz w:val="24"/>
          <w:szCs w:val="24"/>
        </w:rPr>
        <w:t xml:space="preserve"> they are essentially gotten written down. So regardless of whether ordinary contributors visit such offices, they will in any case have to go through the conventions of blood passing all the blood donation prerequisites. This is time-wasting for both the blood giver and the blood bank and is a significant blood donation challenge in the country.</w:t>
      </w:r>
    </w:p>
    <w:p w14:paraId="058C3E8D"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The accessibility of blood banks is one issue, and the maintenance of currently accessible blood banks is another significant blood donation challenge in the country. The unfortunate maintenance originates from the unfortunate power supply and maintenance culture. This outcomes in the </w:t>
      </w:r>
      <w:r w:rsidRPr="007061D3">
        <w:rPr>
          <w:rFonts w:ascii="Times New Roman" w:hAnsi="Times New Roman" w:cs="Times New Roman"/>
          <w:sz w:val="24"/>
          <w:szCs w:val="24"/>
        </w:rPr>
        <w:lastRenderedPageBreak/>
        <w:t>unfortunate utilization of autologous blood units which as a rule should be put away in the blood banks for a more drawn out time frame contingent upon when the giver needs it.</w:t>
      </w:r>
    </w:p>
    <w:p w14:paraId="704864A9"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The blood banks are very little in number to match the necessities of voluntary blood donation. The most utilitarian blood banks in the nation are found essentially in College Educating Emergency clinics. Furthermore, the miserable news is that few out of every odd state in the nation has a College Educating Emergency clinic. In any event, for those that have, they are possibly a couple of, implying that the inclusion doesn't arrive at most country networks in the state.</w:t>
      </w:r>
    </w:p>
    <w:p w14:paraId="244AA580"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Likewise, a portion of the accessible blood banks don't run on a 24-hour premise. Issues that add to this incorporate; power disappointment and low staffing. The inaccessibility of blood banks is one of the significant blood donation challenges. So, in our system we will resolve all the conflicts related to time and resource management as well.</w:t>
      </w:r>
    </w:p>
    <w:p w14:paraId="5EBBEDF3" w14:textId="77777777" w:rsidR="003C0EAF" w:rsidRPr="007061D3" w:rsidRDefault="003C0EAF" w:rsidP="00946D78">
      <w:pPr>
        <w:rPr>
          <w:rFonts w:ascii="Times New Roman" w:hAnsi="Times New Roman" w:cs="Times New Roman"/>
        </w:rPr>
      </w:pPr>
    </w:p>
    <w:p w14:paraId="339BDEA5" w14:textId="4204ABD1" w:rsidR="005852FB" w:rsidRPr="007061D3" w:rsidRDefault="005852FB" w:rsidP="00491EF7">
      <w:pPr>
        <w:pStyle w:val="Heading2"/>
        <w:numPr>
          <w:ilvl w:val="1"/>
          <w:numId w:val="1"/>
        </w:numPr>
        <w:rPr>
          <w:rFonts w:ascii="Times New Roman" w:hAnsi="Times New Roman" w:cs="Times New Roman"/>
          <w:sz w:val="32"/>
          <w:szCs w:val="32"/>
        </w:rPr>
      </w:pPr>
      <w:bookmarkStart w:id="13" w:name="_Toc137078778"/>
      <w:r w:rsidRPr="007061D3">
        <w:rPr>
          <w:rFonts w:ascii="Times New Roman" w:hAnsi="Times New Roman" w:cs="Times New Roman"/>
          <w:sz w:val="32"/>
          <w:szCs w:val="32"/>
        </w:rPr>
        <w:t>Assumptions and Constraints</w:t>
      </w:r>
      <w:bookmarkEnd w:id="13"/>
    </w:p>
    <w:p w14:paraId="096708B4" w14:textId="4EEF713C" w:rsidR="005852FB" w:rsidRPr="007061D3" w:rsidRDefault="00491EF7" w:rsidP="005852FB">
      <w:pPr>
        <w:pStyle w:val="Heading2"/>
        <w:numPr>
          <w:ilvl w:val="2"/>
          <w:numId w:val="1"/>
        </w:numPr>
        <w:rPr>
          <w:rFonts w:ascii="Times New Roman" w:hAnsi="Times New Roman" w:cs="Times New Roman"/>
          <w:sz w:val="32"/>
          <w:szCs w:val="32"/>
        </w:rPr>
      </w:pPr>
      <w:bookmarkStart w:id="14" w:name="_Toc137078779"/>
      <w:r w:rsidRPr="007061D3">
        <w:rPr>
          <w:rFonts w:ascii="Times New Roman" w:hAnsi="Times New Roman" w:cs="Times New Roman"/>
          <w:sz w:val="32"/>
          <w:szCs w:val="32"/>
        </w:rPr>
        <w:t>Assu</w:t>
      </w:r>
      <w:r w:rsidR="005852FB" w:rsidRPr="007061D3">
        <w:rPr>
          <w:rFonts w:ascii="Times New Roman" w:hAnsi="Times New Roman" w:cs="Times New Roman"/>
          <w:sz w:val="32"/>
          <w:szCs w:val="32"/>
        </w:rPr>
        <w:t>mption</w:t>
      </w:r>
      <w:bookmarkEnd w:id="14"/>
    </w:p>
    <w:p w14:paraId="3F9AADCD"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Assumptions are given below:</w:t>
      </w:r>
    </w:p>
    <w:p w14:paraId="2C0A737B"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waterfall methodology will be used</w:t>
      </w:r>
    </w:p>
    <w:p w14:paraId="27FCFFA4"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In the whole process, all team members will be available</w:t>
      </w:r>
    </w:p>
    <w:p w14:paraId="2FE7F4C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The solution will write using the MERN Stack technologies</w:t>
      </w:r>
    </w:p>
    <w:p w14:paraId="70A5FA43"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Ontology learning, Protégé and SPARQL Query will be used</w:t>
      </w:r>
    </w:p>
    <w:p w14:paraId="2A7ECE3C"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different skills of team members will be enhanced</w:t>
      </w:r>
    </w:p>
    <w:p w14:paraId="5DBA8ADE"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implementation, REST Architecture will be used</w:t>
      </w:r>
    </w:p>
    <w:p w14:paraId="586E53E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UML Diagrams, Visio tool will be used</w:t>
      </w:r>
    </w:p>
    <w:p w14:paraId="1B954B97" w14:textId="2730179D"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MVC Architecture will be used for Implementation</w:t>
      </w:r>
    </w:p>
    <w:p w14:paraId="7B06B6DA" w14:textId="77777777" w:rsidR="005852FB" w:rsidRPr="007061D3" w:rsidRDefault="005852FB" w:rsidP="005852FB">
      <w:pPr>
        <w:pStyle w:val="ListParagraph"/>
        <w:spacing w:after="0" w:line="240" w:lineRule="auto"/>
        <w:ind w:left="785"/>
        <w:jc w:val="both"/>
        <w:textAlignment w:val="baseline"/>
        <w:rPr>
          <w:rFonts w:ascii="Times New Roman" w:eastAsia="Times New Roman" w:hAnsi="Times New Roman" w:cs="Times New Roman"/>
          <w:color w:val="000000"/>
        </w:rPr>
      </w:pPr>
    </w:p>
    <w:p w14:paraId="498199B3" w14:textId="3EA90E2C" w:rsidR="003C0EAF" w:rsidRPr="007061D3" w:rsidRDefault="005852FB" w:rsidP="003C0EAF">
      <w:pPr>
        <w:pStyle w:val="Heading2"/>
        <w:numPr>
          <w:ilvl w:val="2"/>
          <w:numId w:val="1"/>
        </w:numPr>
        <w:rPr>
          <w:rFonts w:ascii="Times New Roman" w:hAnsi="Times New Roman" w:cs="Times New Roman"/>
          <w:sz w:val="32"/>
          <w:szCs w:val="32"/>
        </w:rPr>
      </w:pPr>
      <w:bookmarkStart w:id="15" w:name="_Toc137078780"/>
      <w:r w:rsidRPr="007061D3">
        <w:rPr>
          <w:rFonts w:ascii="Times New Roman" w:hAnsi="Times New Roman" w:cs="Times New Roman"/>
          <w:sz w:val="32"/>
          <w:szCs w:val="32"/>
        </w:rPr>
        <w:t>Constraints</w:t>
      </w:r>
      <w:bookmarkEnd w:id="15"/>
    </w:p>
    <w:p w14:paraId="0BF24A90"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Constraints are given below:</w:t>
      </w:r>
    </w:p>
    <w:p w14:paraId="69232451"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Different tasks of the Project must be completed within the deadline</w:t>
      </w:r>
    </w:p>
    <w:p w14:paraId="04352580"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development process, team members must follow defined project scope</w:t>
      </w:r>
    </w:p>
    <w:p w14:paraId="05EC4C76" w14:textId="74F6F97A" w:rsidR="003C0EAF" w:rsidRPr="007061D3" w:rsidRDefault="003C0EAF" w:rsidP="003C0EAF">
      <w:pPr>
        <w:rPr>
          <w:rFonts w:ascii="Times New Roman" w:hAnsi="Times New Roman" w:cs="Times New Roman"/>
        </w:rPr>
      </w:pPr>
    </w:p>
    <w:p w14:paraId="41CDA70B" w14:textId="098E363A" w:rsidR="004D5BA3" w:rsidRPr="007061D3" w:rsidRDefault="004D5BA3" w:rsidP="003C0EAF">
      <w:pPr>
        <w:rPr>
          <w:rFonts w:ascii="Times New Roman" w:hAnsi="Times New Roman" w:cs="Times New Roman"/>
        </w:rPr>
      </w:pPr>
    </w:p>
    <w:p w14:paraId="2FC311C2" w14:textId="698D0C47" w:rsidR="004D5BA3" w:rsidRPr="007061D3" w:rsidRDefault="004D5BA3" w:rsidP="003C0EAF">
      <w:pPr>
        <w:rPr>
          <w:rFonts w:ascii="Times New Roman" w:hAnsi="Times New Roman" w:cs="Times New Roman"/>
        </w:rPr>
      </w:pPr>
    </w:p>
    <w:p w14:paraId="631CE099" w14:textId="77777777" w:rsidR="004D5BA3" w:rsidRPr="007061D3" w:rsidRDefault="004D5BA3" w:rsidP="003C0EAF">
      <w:pPr>
        <w:rPr>
          <w:rFonts w:ascii="Times New Roman" w:hAnsi="Times New Roman" w:cs="Times New Roman"/>
        </w:rPr>
      </w:pPr>
    </w:p>
    <w:p w14:paraId="553DFDBE" w14:textId="77777777" w:rsidR="003C0EAF" w:rsidRPr="007061D3" w:rsidRDefault="003C0EAF" w:rsidP="003C0EAF">
      <w:pPr>
        <w:rPr>
          <w:rFonts w:ascii="Times New Roman" w:hAnsi="Times New Roman" w:cs="Times New Roman"/>
        </w:rPr>
      </w:pPr>
    </w:p>
    <w:p w14:paraId="463C48AD" w14:textId="53D238B4" w:rsidR="00491EF7" w:rsidRDefault="00491EF7" w:rsidP="00491EF7">
      <w:pPr>
        <w:pStyle w:val="Heading2"/>
        <w:numPr>
          <w:ilvl w:val="1"/>
          <w:numId w:val="1"/>
        </w:numPr>
        <w:rPr>
          <w:rFonts w:ascii="Times New Roman" w:hAnsi="Times New Roman" w:cs="Times New Roman"/>
          <w:sz w:val="32"/>
          <w:szCs w:val="32"/>
        </w:rPr>
      </w:pPr>
      <w:bookmarkStart w:id="16" w:name="_Toc137078781"/>
      <w:r w:rsidRPr="007061D3">
        <w:rPr>
          <w:rFonts w:ascii="Times New Roman" w:hAnsi="Times New Roman" w:cs="Times New Roman"/>
          <w:sz w:val="32"/>
          <w:szCs w:val="32"/>
        </w:rPr>
        <w:t>Project Scope (what and what not to consider)</w:t>
      </w:r>
      <w:bookmarkEnd w:id="16"/>
    </w:p>
    <w:p w14:paraId="02C290A2" w14:textId="1361AAD9" w:rsidR="0053347F" w:rsidRDefault="0053347F">
      <w:pPr>
        <w:pStyle w:val="ListParagraph"/>
        <w:numPr>
          <w:ilvl w:val="0"/>
          <w:numId w:val="81"/>
        </w:numPr>
        <w:pPrChange w:id="17" w:author="Akash Ur Rehman" w:date="2023-06-08T17:47:00Z">
          <w:pPr>
            <w:pStyle w:val="ListParagraph"/>
            <w:numPr>
              <w:numId w:val="83"/>
            </w:numPr>
            <w:tabs>
              <w:tab w:val="num" w:pos="360"/>
              <w:tab w:val="num" w:pos="720"/>
            </w:tabs>
            <w:ind w:hanging="720"/>
          </w:pPr>
        </w:pPrChange>
      </w:pPr>
      <w:r>
        <w:t>The</w:t>
      </w:r>
      <w:r w:rsidRPr="0053347F">
        <w:t xml:space="preserve"> user can make a request for the blood at any time</w:t>
      </w:r>
      <w:r>
        <w:t>.</w:t>
      </w:r>
    </w:p>
    <w:p w14:paraId="24E3FAE9" w14:textId="7ACFC982" w:rsidR="0053347F" w:rsidRDefault="00CF5743">
      <w:pPr>
        <w:pStyle w:val="ListParagraph"/>
        <w:numPr>
          <w:ilvl w:val="0"/>
          <w:numId w:val="81"/>
        </w:numPr>
        <w:pPrChange w:id="18" w:author="Akash Ur Rehman" w:date="2023-06-08T17:47:00Z">
          <w:pPr>
            <w:pStyle w:val="ListParagraph"/>
            <w:numPr>
              <w:numId w:val="83"/>
            </w:numPr>
            <w:tabs>
              <w:tab w:val="num" w:pos="360"/>
              <w:tab w:val="num" w:pos="720"/>
            </w:tabs>
            <w:ind w:hanging="720"/>
          </w:pPr>
        </w:pPrChange>
      </w:pPr>
      <w:r w:rsidRPr="00CF5743">
        <w:t xml:space="preserve">All the Requests for blood will be shown to the users of the websites which include Administration, blood donation </w:t>
      </w:r>
      <w:r w:rsidR="001D685A">
        <w:t>Center</w:t>
      </w:r>
      <w:r w:rsidRPr="00CF5743">
        <w:t>s, and donors.</w:t>
      </w:r>
    </w:p>
    <w:p w14:paraId="5FC6D421" w14:textId="139BEEF3" w:rsidR="00CF5743" w:rsidRDefault="00CF5743">
      <w:pPr>
        <w:pStyle w:val="ListParagraph"/>
        <w:numPr>
          <w:ilvl w:val="0"/>
          <w:numId w:val="81"/>
        </w:numPr>
        <w:pPrChange w:id="19" w:author="Akash Ur Rehman" w:date="2023-06-08T17:47:00Z">
          <w:pPr>
            <w:pStyle w:val="ListParagraph"/>
            <w:numPr>
              <w:numId w:val="83"/>
            </w:numPr>
            <w:tabs>
              <w:tab w:val="num" w:pos="360"/>
              <w:tab w:val="num" w:pos="720"/>
            </w:tabs>
            <w:ind w:hanging="720"/>
          </w:pPr>
        </w:pPrChange>
      </w:pPr>
      <w:r w:rsidRPr="00CF5743">
        <w:lastRenderedPageBreak/>
        <w:t xml:space="preserve">All the Blood donation </w:t>
      </w:r>
      <w:r w:rsidR="001D685A">
        <w:t>Center</w:t>
      </w:r>
      <w:r w:rsidRPr="00CF5743">
        <w:t>s of Lahore city can register them on the Website after providing all the information.</w:t>
      </w:r>
    </w:p>
    <w:p w14:paraId="1039AF08" w14:textId="5E47AFB4" w:rsidR="00CF5743" w:rsidRDefault="00CF5743">
      <w:pPr>
        <w:pStyle w:val="ListParagraph"/>
        <w:numPr>
          <w:ilvl w:val="0"/>
          <w:numId w:val="81"/>
        </w:numPr>
        <w:pPrChange w:id="20" w:author="Akash Ur Rehman" w:date="2023-06-08T17:47:00Z">
          <w:pPr>
            <w:pStyle w:val="ListParagraph"/>
            <w:numPr>
              <w:numId w:val="83"/>
            </w:numPr>
            <w:tabs>
              <w:tab w:val="num" w:pos="360"/>
              <w:tab w:val="num" w:pos="720"/>
            </w:tabs>
            <w:ind w:hanging="720"/>
          </w:pPr>
        </w:pPrChange>
      </w:pPr>
      <w:r w:rsidRPr="00CF5743">
        <w:t xml:space="preserve">Admin will approve the request of the blood donation </w:t>
      </w:r>
      <w:r w:rsidR="001D685A">
        <w:t>Center</w:t>
      </w:r>
      <w:r w:rsidRPr="00CF5743">
        <w:t xml:space="preserve"> for registration.</w:t>
      </w:r>
    </w:p>
    <w:p w14:paraId="654C3D53" w14:textId="05700C42" w:rsidR="00CF5743" w:rsidRDefault="00CF5743">
      <w:pPr>
        <w:pStyle w:val="ListParagraph"/>
        <w:numPr>
          <w:ilvl w:val="0"/>
          <w:numId w:val="81"/>
        </w:numPr>
        <w:pPrChange w:id="21" w:author="Akash Ur Rehman" w:date="2023-06-08T17:47:00Z">
          <w:pPr>
            <w:pStyle w:val="ListParagraph"/>
            <w:numPr>
              <w:numId w:val="83"/>
            </w:numPr>
            <w:tabs>
              <w:tab w:val="num" w:pos="360"/>
              <w:tab w:val="num" w:pos="720"/>
            </w:tabs>
            <w:ind w:hanging="720"/>
          </w:pPr>
        </w:pPrChange>
      </w:pPr>
      <w:r w:rsidRPr="00CF5743">
        <w:t>Before making the appointment, the eligibility of the donor for the blood donation will be checked through ML ontology</w:t>
      </w:r>
    </w:p>
    <w:p w14:paraId="3692E5D1" w14:textId="681AF76B" w:rsidR="00CF5743" w:rsidRDefault="00CF5743">
      <w:pPr>
        <w:pStyle w:val="ListParagraph"/>
        <w:numPr>
          <w:ilvl w:val="0"/>
          <w:numId w:val="81"/>
        </w:numPr>
        <w:pPrChange w:id="22" w:author="Akash Ur Rehman" w:date="2023-06-08T17:47:00Z">
          <w:pPr>
            <w:pStyle w:val="ListParagraph"/>
            <w:numPr>
              <w:numId w:val="83"/>
            </w:numPr>
            <w:tabs>
              <w:tab w:val="num" w:pos="360"/>
              <w:tab w:val="num" w:pos="720"/>
            </w:tabs>
            <w:ind w:hanging="720"/>
          </w:pPr>
        </w:pPrChange>
      </w:pPr>
      <w:r w:rsidRPr="00CF5743">
        <w:t xml:space="preserve">Users can also update and cancel the appointment and notifications will be sent to the respective donation </w:t>
      </w:r>
      <w:r w:rsidR="001D685A">
        <w:t>Center</w:t>
      </w:r>
      <w:r w:rsidRPr="00CF5743">
        <w:t>.</w:t>
      </w:r>
    </w:p>
    <w:p w14:paraId="62A023F7" w14:textId="3095F44D" w:rsidR="00CF5743" w:rsidRPr="00CF5743" w:rsidRDefault="00CF5743">
      <w:pPr>
        <w:pStyle w:val="ListParagraph"/>
        <w:numPr>
          <w:ilvl w:val="0"/>
          <w:numId w:val="81"/>
        </w:numPr>
        <w:rPr>
          <w:rFonts w:ascii="Times New Roman" w:eastAsia="Times New Roman" w:hAnsi="Times New Roman" w:cs="Times New Roman"/>
          <w:color w:val="000000"/>
        </w:rPr>
        <w:pPrChange w:id="23" w:author="Akash Ur Rehman" w:date="2023-06-08T17:47:00Z">
          <w:pPr>
            <w:pStyle w:val="ListParagraph"/>
            <w:numPr>
              <w:numId w:val="83"/>
            </w:numPr>
            <w:tabs>
              <w:tab w:val="num" w:pos="360"/>
              <w:tab w:val="num" w:pos="720"/>
            </w:tabs>
            <w:ind w:hanging="720"/>
          </w:pPr>
        </w:pPrChange>
      </w:pPr>
      <w:r w:rsidRPr="00CF5743">
        <w:t xml:space="preserve">The blood donation </w:t>
      </w:r>
      <w:r w:rsidR="001D685A">
        <w:t>Center</w:t>
      </w:r>
      <w:r w:rsidRPr="00CF5743">
        <w:t xml:space="preserve"> can generate the report of all the </w:t>
      </w:r>
      <w:proofErr w:type="gramStart"/>
      <w:r w:rsidRPr="00CF5743">
        <w:t>appointments, and</w:t>
      </w:r>
      <w:proofErr w:type="gramEnd"/>
      <w:r w:rsidRPr="00CF5743">
        <w:t xml:space="preserve"> add or accept</w:t>
      </w:r>
      <w:r>
        <w:t>.</w:t>
      </w:r>
    </w:p>
    <w:p w14:paraId="0C6D60E7" w14:textId="30BE8100" w:rsidR="00CF5743" w:rsidRPr="00CF5743" w:rsidRDefault="00CF5743">
      <w:pPr>
        <w:pStyle w:val="ListParagraph"/>
        <w:numPr>
          <w:ilvl w:val="0"/>
          <w:numId w:val="81"/>
        </w:numPr>
        <w:spacing w:before="120" w:after="0" w:line="240" w:lineRule="auto"/>
        <w:jc w:val="both"/>
        <w:rPr>
          <w:rFonts w:ascii="Times New Roman" w:eastAsia="Times New Roman" w:hAnsi="Times New Roman" w:cs="Times New Roman"/>
          <w:sz w:val="24"/>
          <w:szCs w:val="24"/>
        </w:rPr>
        <w:pPrChange w:id="24" w:author="Akash Ur Rehman" w:date="2023-06-08T17:47:00Z">
          <w:pPr>
            <w:pStyle w:val="ListParagraph"/>
            <w:numPr>
              <w:numId w:val="83"/>
            </w:numPr>
            <w:tabs>
              <w:tab w:val="num" w:pos="360"/>
              <w:tab w:val="num" w:pos="720"/>
            </w:tabs>
            <w:spacing w:before="120" w:after="0" w:line="240" w:lineRule="auto"/>
            <w:ind w:hanging="720"/>
            <w:jc w:val="both"/>
          </w:pPr>
        </w:pPrChange>
      </w:pPr>
      <w:r>
        <w:rPr>
          <w:rFonts w:ascii="Times New Roman" w:eastAsia="Times New Roman" w:hAnsi="Times New Roman" w:cs="Times New Roman"/>
          <w:color w:val="000000"/>
        </w:rPr>
        <w:t>T</w:t>
      </w:r>
      <w:r w:rsidRPr="00CF5743">
        <w:rPr>
          <w:rFonts w:ascii="Times New Roman" w:eastAsia="Times New Roman" w:hAnsi="Times New Roman" w:cs="Times New Roman"/>
          <w:color w:val="000000"/>
        </w:rPr>
        <w:t>he users can see blood donation appointments and all the donations since the account creation. </w:t>
      </w:r>
    </w:p>
    <w:p w14:paraId="12A2D90C" w14:textId="75E38BAD" w:rsidR="00CF5743" w:rsidRDefault="00CF5743">
      <w:pPr>
        <w:pStyle w:val="ListParagraph"/>
        <w:numPr>
          <w:ilvl w:val="0"/>
          <w:numId w:val="81"/>
        </w:numPr>
        <w:rPr>
          <w:rFonts w:ascii="Times New Roman" w:eastAsia="Times New Roman" w:hAnsi="Times New Roman" w:cs="Times New Roman"/>
          <w:color w:val="000000"/>
        </w:rPr>
        <w:pPrChange w:id="25" w:author="Akash Ur Rehman" w:date="2023-06-08T17:47:00Z">
          <w:pPr>
            <w:pStyle w:val="ListParagraph"/>
            <w:numPr>
              <w:numId w:val="83"/>
            </w:numPr>
            <w:tabs>
              <w:tab w:val="num" w:pos="360"/>
              <w:tab w:val="num" w:pos="720"/>
            </w:tabs>
            <w:ind w:hanging="720"/>
          </w:pPr>
        </w:pPrChange>
      </w:pPr>
      <w:r w:rsidRPr="00CF5743">
        <w:rPr>
          <w:rFonts w:ascii="Times New Roman" w:eastAsia="Times New Roman" w:hAnsi="Times New Roman" w:cs="Times New Roman"/>
          <w:color w:val="000000"/>
        </w:rPr>
        <w:t>All the blood donors will be displayed on the website with blood type and other information</w:t>
      </w:r>
    </w:p>
    <w:p w14:paraId="4DB320D3" w14:textId="78D405A5" w:rsidR="00CF5743" w:rsidRPr="00CF5743" w:rsidRDefault="00CF5743">
      <w:pPr>
        <w:pStyle w:val="ListParagraph"/>
        <w:numPr>
          <w:ilvl w:val="0"/>
          <w:numId w:val="81"/>
        </w:numPr>
        <w:spacing w:before="120" w:after="0" w:line="240" w:lineRule="auto"/>
        <w:jc w:val="both"/>
        <w:rPr>
          <w:rFonts w:ascii="Times New Roman" w:eastAsia="Times New Roman" w:hAnsi="Times New Roman" w:cs="Times New Roman"/>
          <w:sz w:val="24"/>
          <w:szCs w:val="24"/>
        </w:rPr>
        <w:pPrChange w:id="26" w:author="Akash Ur Rehman" w:date="2023-06-08T17:47:00Z">
          <w:pPr>
            <w:pStyle w:val="ListParagraph"/>
            <w:numPr>
              <w:numId w:val="83"/>
            </w:numPr>
            <w:tabs>
              <w:tab w:val="num" w:pos="360"/>
              <w:tab w:val="num" w:pos="720"/>
            </w:tabs>
            <w:spacing w:before="120" w:after="0" w:line="240" w:lineRule="auto"/>
            <w:ind w:hanging="720"/>
            <w:jc w:val="both"/>
          </w:pPr>
        </w:pPrChange>
      </w:pPr>
      <w:r w:rsidRPr="00CF5743">
        <w:rPr>
          <w:rFonts w:ascii="Times New Roman" w:eastAsia="Times New Roman" w:hAnsi="Times New Roman" w:cs="Times New Roman"/>
          <w:color w:val="000000"/>
        </w:rPr>
        <w:t xml:space="preserve">In the future, we can add a module in which the blood details of the donor can check through machine learning but it is not in our scope. Also, this system can be built at the National level by adding all Blood donation </w:t>
      </w:r>
      <w:r w:rsidR="001D685A">
        <w:rPr>
          <w:rFonts w:ascii="Times New Roman" w:eastAsia="Times New Roman" w:hAnsi="Times New Roman" w:cs="Times New Roman"/>
          <w:color w:val="000000"/>
        </w:rPr>
        <w:t>Center</w:t>
      </w:r>
      <w:r w:rsidRPr="00CF5743">
        <w:rPr>
          <w:rFonts w:ascii="Times New Roman" w:eastAsia="Times New Roman" w:hAnsi="Times New Roman" w:cs="Times New Roman"/>
          <w:color w:val="000000"/>
        </w:rPr>
        <w:t>s in the whole country that will provide ease in emergency cases. </w:t>
      </w:r>
    </w:p>
    <w:p w14:paraId="357268C1" w14:textId="77777777" w:rsidR="00CF5743" w:rsidRPr="007061D3" w:rsidRDefault="00CF5743" w:rsidP="00CF5743">
      <w:pPr>
        <w:pStyle w:val="ListParagraph"/>
        <w:rPr>
          <w:rFonts w:ascii="Times New Roman" w:eastAsia="Times New Roman" w:hAnsi="Times New Roman" w:cs="Times New Roman"/>
          <w:color w:val="000000"/>
        </w:rPr>
      </w:pPr>
    </w:p>
    <w:p w14:paraId="2B3FA197" w14:textId="77777777" w:rsidR="00946D78" w:rsidRPr="007061D3" w:rsidRDefault="00946D78" w:rsidP="00946D78">
      <w:pPr>
        <w:spacing w:after="0" w:line="240" w:lineRule="auto"/>
        <w:jc w:val="both"/>
        <w:rPr>
          <w:rFonts w:ascii="Times New Roman" w:eastAsia="Times New Roman" w:hAnsi="Times New Roman" w:cs="Times New Roman"/>
          <w:sz w:val="24"/>
          <w:szCs w:val="24"/>
        </w:rPr>
      </w:pPr>
    </w:p>
    <w:p w14:paraId="4326F539" w14:textId="77777777" w:rsidR="00946D78" w:rsidRPr="00CF5743" w:rsidRDefault="00946D78" w:rsidP="00946D78">
      <w:pPr>
        <w:spacing w:before="120" w:after="0" w:line="240" w:lineRule="auto"/>
        <w:jc w:val="both"/>
        <w:rPr>
          <w:rFonts w:ascii="Times New Roman" w:eastAsia="Times New Roman" w:hAnsi="Times New Roman" w:cs="Times New Roman"/>
          <w:b/>
          <w:sz w:val="24"/>
          <w:szCs w:val="24"/>
        </w:rPr>
      </w:pPr>
      <w:r w:rsidRPr="00CF5743">
        <w:rPr>
          <w:rFonts w:ascii="Times New Roman" w:eastAsia="Times New Roman" w:hAnsi="Times New Roman" w:cs="Times New Roman"/>
          <w:b/>
          <w:color w:val="000000"/>
        </w:rPr>
        <w:t>Different tools and technologies will be used to develop the Blood donation website such as</w:t>
      </w:r>
    </w:p>
    <w:p w14:paraId="489A5D9A"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Editors such as Visual Studio Code and Protégé</w:t>
      </w:r>
    </w:p>
    <w:p w14:paraId="6505CB3D"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Languages for web development including HTML, CSS, and JavaScript. Frameworks include NodeJS, ReactJS, Bootstrap, and Material UI. </w:t>
      </w:r>
    </w:p>
    <w:p w14:paraId="2A52CB63"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making the Ontology model, Protégé will be used</w:t>
      </w:r>
    </w:p>
    <w:p w14:paraId="455161D7"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sending the Query to the ontology model, Sparql will be used</w:t>
      </w:r>
    </w:p>
    <w:p w14:paraId="5E235CE1"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MongoDB to store the Data</w:t>
      </w:r>
    </w:p>
    <w:p w14:paraId="0DAF1389" w14:textId="77777777" w:rsidR="00946D78"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Visio for making different diagrams</w:t>
      </w:r>
    </w:p>
    <w:p w14:paraId="11731C0B" w14:textId="77777777" w:rsidR="00491EF7" w:rsidRPr="007061D3" w:rsidRDefault="00491EF7" w:rsidP="004F60D7">
      <w:pPr>
        <w:pStyle w:val="Heading1"/>
        <w:numPr>
          <w:ilvl w:val="0"/>
          <w:numId w:val="3"/>
        </w:numPr>
        <w:rPr>
          <w:rFonts w:ascii="Times New Roman" w:hAnsi="Times New Roman" w:cs="Times New Roman"/>
          <w:sz w:val="36"/>
          <w:szCs w:val="36"/>
        </w:rPr>
      </w:pPr>
      <w:bookmarkStart w:id="27" w:name="_Toc137078782"/>
      <w:r w:rsidRPr="007061D3">
        <w:rPr>
          <w:rFonts w:ascii="Times New Roman" w:hAnsi="Times New Roman" w:cs="Times New Roman"/>
          <w:sz w:val="36"/>
          <w:szCs w:val="36"/>
        </w:rPr>
        <w:t>Chapter 2: Requirements Analysis</w:t>
      </w:r>
      <w:bookmarkEnd w:id="27"/>
    </w:p>
    <w:p w14:paraId="08079AE8" w14:textId="77777777" w:rsidR="004F60D7" w:rsidRPr="007061D3" w:rsidRDefault="004F60D7" w:rsidP="004F60D7">
      <w:pPr>
        <w:rPr>
          <w:rFonts w:ascii="Times New Roman" w:hAnsi="Times New Roman" w:cs="Times New Roman"/>
        </w:rPr>
      </w:pPr>
    </w:p>
    <w:p w14:paraId="26CE5FA5" w14:textId="77777777" w:rsidR="00491EF7" w:rsidRPr="007061D3" w:rsidRDefault="00491EF7" w:rsidP="00491EF7">
      <w:pPr>
        <w:pStyle w:val="Heading2"/>
        <w:numPr>
          <w:ilvl w:val="1"/>
          <w:numId w:val="2"/>
        </w:numPr>
        <w:rPr>
          <w:rFonts w:ascii="Times New Roman" w:hAnsi="Times New Roman" w:cs="Times New Roman"/>
          <w:sz w:val="32"/>
          <w:szCs w:val="32"/>
        </w:rPr>
      </w:pPr>
      <w:bookmarkStart w:id="28" w:name="_Toc137078783"/>
      <w:r w:rsidRPr="007061D3">
        <w:rPr>
          <w:rFonts w:ascii="Times New Roman" w:hAnsi="Times New Roman" w:cs="Times New Roman"/>
          <w:sz w:val="32"/>
          <w:szCs w:val="32"/>
        </w:rPr>
        <w:t>Literature Review / Existing system study</w:t>
      </w:r>
      <w:bookmarkEnd w:id="28"/>
    </w:p>
    <w:p w14:paraId="5637FA9B" w14:textId="77777777" w:rsidR="00F536C6" w:rsidRPr="007061D3" w:rsidRDefault="00F536C6" w:rsidP="00F536C6">
      <w:pPr>
        <w:spacing w:line="276" w:lineRule="auto"/>
        <w:jc w:val="both"/>
        <w:rPr>
          <w:rFonts w:ascii="Times New Roman" w:hAnsi="Times New Roman" w:cs="Times New Roman"/>
        </w:rPr>
      </w:pPr>
      <w:r w:rsidRPr="007061D3">
        <w:rPr>
          <w:rFonts w:ascii="Times New Roman" w:hAnsi="Times New Roman" w:cs="Times New Roman"/>
        </w:rPr>
        <w:tab/>
      </w:r>
    </w:p>
    <w:p w14:paraId="3C95F8F5"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“Haemoglobinopathies in India: estimates of blood requirements and treatment costs for the decade 2017-2026,” [1] </w:t>
      </w:r>
    </w:p>
    <w:p w14:paraId="607C91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i/>
          <w:sz w:val="24"/>
          <w:szCs w:val="24"/>
        </w:rPr>
        <w:t>“And those who saved the life of one, it shall be as if he had saved the life of all mankind”. The best one among you is one who is beneficial to others. (Prophet Muhammad P.B.U.H).</w:t>
      </w:r>
      <w:r w:rsidRPr="007061D3">
        <w:rPr>
          <w:rFonts w:ascii="Times New Roman" w:hAnsi="Times New Roman" w:cs="Times New Roman"/>
          <w:sz w:val="24"/>
          <w:szCs w:val="24"/>
        </w:rPr>
        <w:t xml:space="preserve"> </w:t>
      </w:r>
      <w:r w:rsidR="003F4998" w:rsidRPr="007061D3">
        <w:rPr>
          <w:rFonts w:ascii="Times New Roman" w:hAnsi="Times New Roman" w:cs="Times New Roman"/>
          <w:sz w:val="24"/>
          <w:szCs w:val="24"/>
        </w:rPr>
        <w:t xml:space="preserve">In this study, it is </w:t>
      </w:r>
      <w:proofErr w:type="gramStart"/>
      <w:r w:rsidR="003F4998" w:rsidRPr="007061D3">
        <w:rPr>
          <w:rFonts w:ascii="Times New Roman" w:hAnsi="Times New Roman" w:cs="Times New Roman"/>
          <w:sz w:val="24"/>
          <w:szCs w:val="24"/>
        </w:rPr>
        <w:t>explore</w:t>
      </w:r>
      <w:proofErr w:type="gramEnd"/>
      <w:r w:rsidR="003F4998" w:rsidRPr="007061D3">
        <w:rPr>
          <w:rFonts w:ascii="Times New Roman" w:hAnsi="Times New Roman" w:cs="Times New Roman"/>
          <w:sz w:val="24"/>
          <w:szCs w:val="24"/>
        </w:rPr>
        <w:t xml:space="preserve"> </w:t>
      </w:r>
      <w:r w:rsidRPr="007061D3">
        <w:rPr>
          <w:rFonts w:ascii="Times New Roman" w:hAnsi="Times New Roman" w:cs="Times New Roman"/>
          <w:sz w:val="24"/>
          <w:szCs w:val="24"/>
        </w:rPr>
        <w:t xml:space="preserve">that collecting blood from the donor and making it available for different types of patients (thalassemia patients, cancer patients, etc.) in developing countries is very intense. </w:t>
      </w:r>
      <w:r w:rsidR="004F0209" w:rsidRPr="007061D3">
        <w:rPr>
          <w:rFonts w:ascii="Times New Roman" w:hAnsi="Times New Roman" w:cs="Times New Roman"/>
          <w:sz w:val="24"/>
          <w:szCs w:val="24"/>
        </w:rPr>
        <w:t>Number of patients</w:t>
      </w:r>
      <w:r w:rsidRPr="007061D3">
        <w:rPr>
          <w:rFonts w:ascii="Times New Roman" w:hAnsi="Times New Roman" w:cs="Times New Roman"/>
          <w:sz w:val="24"/>
          <w:szCs w:val="24"/>
        </w:rPr>
        <w:t xml:space="preserve"> die </w:t>
      </w:r>
      <w:r w:rsidR="004F0209" w:rsidRPr="007061D3">
        <w:rPr>
          <w:rFonts w:ascii="Times New Roman" w:hAnsi="Times New Roman" w:cs="Times New Roman"/>
          <w:sz w:val="24"/>
          <w:szCs w:val="24"/>
        </w:rPr>
        <w:t xml:space="preserve">because </w:t>
      </w:r>
      <w:r w:rsidRPr="007061D3">
        <w:rPr>
          <w:rFonts w:ascii="Times New Roman" w:hAnsi="Times New Roman" w:cs="Times New Roman"/>
          <w:sz w:val="24"/>
          <w:szCs w:val="24"/>
        </w:rPr>
        <w:t xml:space="preserve">a lack of blood supply on time or transfusion with </w:t>
      </w:r>
      <w:r w:rsidR="004F0209" w:rsidRPr="007061D3">
        <w:rPr>
          <w:rFonts w:ascii="Times New Roman" w:hAnsi="Times New Roman" w:cs="Times New Roman"/>
          <w:sz w:val="24"/>
          <w:szCs w:val="24"/>
        </w:rPr>
        <w:t>affected</w:t>
      </w:r>
      <w:r w:rsidRPr="007061D3">
        <w:rPr>
          <w:rFonts w:ascii="Times New Roman" w:hAnsi="Times New Roman" w:cs="Times New Roman"/>
          <w:sz w:val="24"/>
          <w:szCs w:val="24"/>
        </w:rPr>
        <w:t xml:space="preserve"> blood.</w:t>
      </w:r>
      <w:r w:rsidR="00B72FCE" w:rsidRPr="007061D3">
        <w:rPr>
          <w:rFonts w:ascii="Times New Roman" w:hAnsi="Times New Roman" w:cs="Times New Roman"/>
          <w:sz w:val="24"/>
          <w:szCs w:val="24"/>
        </w:rPr>
        <w:t xml:space="preserve"> Now,</w:t>
      </w:r>
      <w:r w:rsidRPr="007061D3">
        <w:rPr>
          <w:rFonts w:ascii="Times New Roman" w:hAnsi="Times New Roman" w:cs="Times New Roman"/>
          <w:sz w:val="24"/>
          <w:szCs w:val="24"/>
        </w:rPr>
        <w:t xml:space="preserve"> Pakistan Health Organizations (PHO) </w:t>
      </w:r>
      <w:r w:rsidR="00B72FCE" w:rsidRPr="007061D3">
        <w:rPr>
          <w:rFonts w:ascii="Times New Roman" w:hAnsi="Times New Roman" w:cs="Times New Roman"/>
          <w:sz w:val="24"/>
          <w:szCs w:val="24"/>
        </w:rPr>
        <w:t>is providing</w:t>
      </w:r>
      <w:r w:rsidRPr="007061D3">
        <w:rPr>
          <w:rFonts w:ascii="Times New Roman" w:hAnsi="Times New Roman" w:cs="Times New Roman"/>
          <w:sz w:val="24"/>
          <w:szCs w:val="24"/>
        </w:rPr>
        <w:t xml:space="preserve"> facilities to patients to save their lives in any emergency. Gathering correct data from the person who desires to donate the blood results prevention of hazardous blood that infects the patients.</w:t>
      </w:r>
    </w:p>
    <w:p w14:paraId="25D42145" w14:textId="77777777" w:rsidR="00F536C6" w:rsidRPr="007061D3" w:rsidRDefault="00F536C6" w:rsidP="00F536C6">
      <w:pPr>
        <w:spacing w:line="276" w:lineRule="auto"/>
        <w:jc w:val="both"/>
        <w:rPr>
          <w:rFonts w:ascii="Times New Roman" w:hAnsi="Times New Roman" w:cs="Times New Roman"/>
          <w:sz w:val="24"/>
          <w:szCs w:val="24"/>
        </w:rPr>
      </w:pPr>
    </w:p>
    <w:p w14:paraId="560D0D3C"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lastRenderedPageBreak/>
        <w:t xml:space="preserve">“Profiling blood donors in Egypt: A neural network analysis, Expert system with Applications,” [2] </w:t>
      </w:r>
    </w:p>
    <w:p w14:paraId="4DC1A757" w14:textId="16CB5EE3"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needed in </w:t>
      </w:r>
      <w:r w:rsidR="00776251" w:rsidRPr="007061D3">
        <w:rPr>
          <w:rFonts w:ascii="Times New Roman" w:hAnsi="Times New Roman" w:cs="Times New Roman"/>
          <w:sz w:val="24"/>
          <w:szCs w:val="24"/>
        </w:rPr>
        <w:t xml:space="preserve">emergency as well as </w:t>
      </w:r>
      <w:r w:rsidRPr="007061D3">
        <w:rPr>
          <w:rFonts w:ascii="Times New Roman" w:hAnsi="Times New Roman" w:cs="Times New Roman"/>
          <w:sz w:val="24"/>
          <w:szCs w:val="24"/>
        </w:rPr>
        <w:t xml:space="preserve">routine operations like medical disease (cancer), heart bypass, etc. </w:t>
      </w:r>
      <w:r w:rsidR="00AC17C1" w:rsidRPr="007061D3">
        <w:rPr>
          <w:rFonts w:ascii="Times New Roman" w:hAnsi="Times New Roman" w:cs="Times New Roman"/>
          <w:sz w:val="24"/>
          <w:szCs w:val="24"/>
        </w:rPr>
        <w:t>Different models such as</w:t>
      </w:r>
      <w:r w:rsidR="00EB43E6" w:rsidRPr="007061D3">
        <w:rPr>
          <w:rFonts w:ascii="Times New Roman" w:hAnsi="Times New Roman" w:cs="Times New Roman"/>
          <w:sz w:val="24"/>
          <w:szCs w:val="24"/>
        </w:rPr>
        <w:t xml:space="preserve"> </w:t>
      </w:r>
      <w:r w:rsidRPr="007061D3">
        <w:rPr>
          <w:rFonts w:ascii="Times New Roman" w:hAnsi="Times New Roman" w:cs="Times New Roman"/>
          <w:sz w:val="24"/>
          <w:szCs w:val="24"/>
        </w:rPr>
        <w:t xml:space="preserve">Multi-layer perceptron neural network (MLP) and probabilistic neural network (PNN) models are used for predicting the values. Also, compare the performance of Neutral Networks and traditional techniques like linear discriminant analysis (LDA). World Health Organization (WHO) suggests that </w:t>
      </w:r>
      <w:r w:rsidR="00FF2B78" w:rsidRPr="007061D3">
        <w:rPr>
          <w:rFonts w:ascii="Times New Roman" w:hAnsi="Times New Roman" w:cs="Times New Roman"/>
          <w:sz w:val="24"/>
          <w:szCs w:val="24"/>
        </w:rPr>
        <w:t>blood should be collect</w:t>
      </w:r>
      <w:r w:rsidRPr="007061D3">
        <w:rPr>
          <w:rFonts w:ascii="Times New Roman" w:hAnsi="Times New Roman" w:cs="Times New Roman"/>
          <w:sz w:val="24"/>
          <w:szCs w:val="24"/>
        </w:rPr>
        <w:t xml:space="preserve"> by outstanding regular donors </w:t>
      </w:r>
      <w:r w:rsidR="00FF2B78" w:rsidRPr="007061D3">
        <w:rPr>
          <w:rFonts w:ascii="Times New Roman" w:hAnsi="Times New Roman" w:cs="Times New Roman"/>
          <w:sz w:val="24"/>
          <w:szCs w:val="24"/>
        </w:rPr>
        <w:t xml:space="preserve">through </w:t>
      </w:r>
      <w:r w:rsidRPr="007061D3">
        <w:rPr>
          <w:rFonts w:ascii="Times New Roman" w:hAnsi="Times New Roman" w:cs="Times New Roman"/>
          <w:sz w:val="24"/>
          <w:szCs w:val="24"/>
        </w:rPr>
        <w:t xml:space="preserve">strengthening the blood donation system. This research study fills the different gaps like </w:t>
      </w:r>
      <w:r w:rsidR="00FF2B78" w:rsidRPr="007061D3">
        <w:rPr>
          <w:rFonts w:ascii="Times New Roman" w:hAnsi="Times New Roman" w:cs="Times New Roman"/>
          <w:sz w:val="24"/>
          <w:szCs w:val="24"/>
        </w:rPr>
        <w:t xml:space="preserve">no communication facility </w:t>
      </w:r>
      <w:r w:rsidRPr="007061D3">
        <w:rPr>
          <w:rFonts w:ascii="Times New Roman" w:hAnsi="Times New Roman" w:cs="Times New Roman"/>
          <w:sz w:val="24"/>
          <w:szCs w:val="24"/>
        </w:rPr>
        <w:t xml:space="preserve">between donor and patient, searching the </w:t>
      </w:r>
      <w:r w:rsidR="00EB43E6"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 xml:space="preserve">donor </w:t>
      </w:r>
      <w:r w:rsidR="00EB43E6" w:rsidRPr="007061D3">
        <w:rPr>
          <w:rFonts w:ascii="Times New Roman" w:hAnsi="Times New Roman" w:cs="Times New Roman"/>
          <w:sz w:val="24"/>
          <w:szCs w:val="24"/>
        </w:rPr>
        <w:t>by checking their status</w:t>
      </w:r>
      <w:r w:rsidRPr="007061D3">
        <w:rPr>
          <w:rFonts w:ascii="Times New Roman" w:hAnsi="Times New Roman" w:cs="Times New Roman"/>
          <w:sz w:val="24"/>
          <w:szCs w:val="24"/>
        </w:rPr>
        <w:t xml:space="preserve"> (Available or Not Available) and blood group type. Profiling the donors is a good and important approach to </w:t>
      </w:r>
      <w:r w:rsidR="004505F4" w:rsidRPr="007061D3">
        <w:rPr>
          <w:rFonts w:ascii="Times New Roman" w:hAnsi="Times New Roman" w:cs="Times New Roman"/>
          <w:sz w:val="24"/>
          <w:szCs w:val="24"/>
        </w:rPr>
        <w:t xml:space="preserve">reach the donors </w:t>
      </w:r>
      <w:r w:rsidR="00740D88">
        <w:rPr>
          <w:rFonts w:ascii="Times New Roman" w:hAnsi="Times New Roman" w:cs="Times New Roman"/>
          <w:sz w:val="24"/>
          <w:szCs w:val="24"/>
        </w:rPr>
        <w:t>in</w:t>
      </w:r>
      <w:r w:rsidR="004505F4" w:rsidRPr="007061D3">
        <w:rPr>
          <w:rFonts w:ascii="Times New Roman" w:hAnsi="Times New Roman" w:cs="Times New Roman"/>
          <w:sz w:val="24"/>
          <w:szCs w:val="24"/>
        </w:rPr>
        <w:t xml:space="preserve"> emergency cases</w:t>
      </w:r>
      <w:r w:rsidRPr="007061D3">
        <w:rPr>
          <w:rFonts w:ascii="Times New Roman" w:hAnsi="Times New Roman" w:cs="Times New Roman"/>
          <w:sz w:val="24"/>
          <w:szCs w:val="24"/>
        </w:rPr>
        <w:t>.</w:t>
      </w:r>
    </w:p>
    <w:p w14:paraId="193D87B4" w14:textId="77777777" w:rsidR="00F536C6" w:rsidRPr="007061D3" w:rsidRDefault="00F536C6" w:rsidP="00F536C6">
      <w:pPr>
        <w:spacing w:line="276" w:lineRule="auto"/>
        <w:jc w:val="both"/>
        <w:rPr>
          <w:rFonts w:ascii="Times New Roman" w:hAnsi="Times New Roman" w:cs="Times New Roman"/>
          <w:sz w:val="24"/>
          <w:szCs w:val="24"/>
        </w:rPr>
      </w:pPr>
    </w:p>
    <w:p w14:paraId="688BC8B9"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“A Research Paper on Blood Donation Management,” [3] </w:t>
      </w:r>
    </w:p>
    <w:p w14:paraId="55A0543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shortage has been an ever-serious issue throughout the world. </w:t>
      </w:r>
      <w:r w:rsidR="00AF7014" w:rsidRPr="007061D3">
        <w:rPr>
          <w:rFonts w:ascii="Times New Roman" w:hAnsi="Times New Roman" w:cs="Times New Roman"/>
          <w:sz w:val="24"/>
          <w:szCs w:val="24"/>
        </w:rPr>
        <w:t>N</w:t>
      </w:r>
      <w:r w:rsidRPr="007061D3">
        <w:rPr>
          <w:rFonts w:ascii="Times New Roman" w:hAnsi="Times New Roman" w:cs="Times New Roman"/>
          <w:sz w:val="24"/>
          <w:szCs w:val="24"/>
        </w:rPr>
        <w:t>atural science</w:t>
      </w:r>
      <w:r w:rsidR="00AF7014" w:rsidRPr="007061D3">
        <w:rPr>
          <w:rFonts w:ascii="Times New Roman" w:hAnsi="Times New Roman" w:cs="Times New Roman"/>
          <w:sz w:val="24"/>
          <w:szCs w:val="24"/>
        </w:rPr>
        <w:t xml:space="preserve"> progresses</w:t>
      </w:r>
      <w:r w:rsidRPr="007061D3">
        <w:rPr>
          <w:rFonts w:ascii="Times New Roman" w:hAnsi="Times New Roman" w:cs="Times New Roman"/>
          <w:sz w:val="24"/>
          <w:szCs w:val="24"/>
        </w:rPr>
        <w:t xml:space="preserve"> </w:t>
      </w:r>
      <w:proofErr w:type="gramStart"/>
      <w:r w:rsidRPr="007061D3">
        <w:rPr>
          <w:rFonts w:ascii="Times New Roman" w:hAnsi="Times New Roman" w:cs="Times New Roman"/>
          <w:sz w:val="24"/>
          <w:szCs w:val="24"/>
        </w:rPr>
        <w:t>has</w:t>
      </w:r>
      <w:proofErr w:type="gramEnd"/>
      <w:r w:rsidRPr="007061D3">
        <w:rPr>
          <w:rFonts w:ascii="Times New Roman" w:hAnsi="Times New Roman" w:cs="Times New Roman"/>
          <w:sz w:val="24"/>
          <w:szCs w:val="24"/>
        </w:rPr>
        <w:t xml:space="preserve"> raised the </w:t>
      </w:r>
      <w:r w:rsidR="00AF7014" w:rsidRPr="007061D3">
        <w:rPr>
          <w:rFonts w:ascii="Times New Roman" w:hAnsi="Times New Roman" w:cs="Times New Roman"/>
          <w:sz w:val="24"/>
          <w:szCs w:val="24"/>
        </w:rPr>
        <w:t>blood demand</w:t>
      </w:r>
      <w:r w:rsidRPr="007061D3">
        <w:rPr>
          <w:rFonts w:ascii="Times New Roman" w:hAnsi="Times New Roman" w:cs="Times New Roman"/>
          <w:sz w:val="24"/>
          <w:szCs w:val="24"/>
        </w:rPr>
        <w:t xml:space="preserve"> significantly. This issue </w:t>
      </w:r>
      <w:r w:rsidR="00AF7014" w:rsidRPr="007061D3">
        <w:rPr>
          <w:rFonts w:ascii="Times New Roman" w:hAnsi="Times New Roman" w:cs="Times New Roman"/>
          <w:sz w:val="24"/>
          <w:szCs w:val="24"/>
        </w:rPr>
        <w:t>motivates</w:t>
      </w:r>
      <w:r w:rsidRPr="007061D3">
        <w:rPr>
          <w:rFonts w:ascii="Times New Roman" w:hAnsi="Times New Roman" w:cs="Times New Roman"/>
          <w:sz w:val="24"/>
          <w:szCs w:val="24"/>
        </w:rPr>
        <w:t xml:space="preserve"> us to </w:t>
      </w:r>
      <w:r w:rsidR="00AF7014" w:rsidRPr="007061D3">
        <w:rPr>
          <w:rFonts w:ascii="Times New Roman" w:hAnsi="Times New Roman" w:cs="Times New Roman"/>
          <w:sz w:val="24"/>
          <w:szCs w:val="24"/>
        </w:rPr>
        <w:t xml:space="preserve">build or </w:t>
      </w:r>
      <w:r w:rsidRPr="007061D3">
        <w:rPr>
          <w:rFonts w:ascii="Times New Roman" w:hAnsi="Times New Roman" w:cs="Times New Roman"/>
          <w:sz w:val="24"/>
          <w:szCs w:val="24"/>
        </w:rPr>
        <w:t xml:space="preserve">grow the system that will help people in an emergency. The </w:t>
      </w:r>
      <w:r w:rsidR="00AF7014" w:rsidRPr="007061D3">
        <w:rPr>
          <w:rFonts w:ascii="Times New Roman" w:hAnsi="Times New Roman" w:cs="Times New Roman"/>
          <w:sz w:val="24"/>
          <w:szCs w:val="24"/>
        </w:rPr>
        <w:t>drawback</w:t>
      </w:r>
      <w:r w:rsidRPr="007061D3">
        <w:rPr>
          <w:rFonts w:ascii="Times New Roman" w:hAnsi="Times New Roman" w:cs="Times New Roman"/>
          <w:sz w:val="24"/>
          <w:szCs w:val="24"/>
        </w:rPr>
        <w:t xml:space="preserve"> of the previous</w:t>
      </w:r>
      <w:r w:rsidR="00AF7014" w:rsidRPr="007061D3">
        <w:rPr>
          <w:rFonts w:ascii="Times New Roman" w:hAnsi="Times New Roman" w:cs="Times New Roman"/>
          <w:sz w:val="24"/>
          <w:szCs w:val="24"/>
        </w:rPr>
        <w:t>ly build</w:t>
      </w:r>
      <w:r w:rsidRPr="007061D3">
        <w:rPr>
          <w:rFonts w:ascii="Times New Roman" w:hAnsi="Times New Roman" w:cs="Times New Roman"/>
          <w:sz w:val="24"/>
          <w:szCs w:val="24"/>
        </w:rPr>
        <w:t xml:space="preserve"> system was that there was no database</w:t>
      </w:r>
      <w:r w:rsidR="00AF7014" w:rsidRPr="007061D3">
        <w:rPr>
          <w:rFonts w:ascii="Times New Roman" w:hAnsi="Times New Roman" w:cs="Times New Roman"/>
          <w:sz w:val="24"/>
          <w:szCs w:val="24"/>
        </w:rPr>
        <w:t xml:space="preserve"> storage</w:t>
      </w:r>
      <w:r w:rsidRPr="007061D3">
        <w:rPr>
          <w:rFonts w:ascii="Times New Roman" w:hAnsi="Times New Roman" w:cs="Times New Roman"/>
          <w:sz w:val="24"/>
          <w:szCs w:val="24"/>
        </w:rPr>
        <w:t xml:space="preserve"> for registered </w:t>
      </w:r>
      <w:r w:rsidR="00AF7014" w:rsidRPr="007061D3">
        <w:rPr>
          <w:rFonts w:ascii="Times New Roman" w:hAnsi="Times New Roman" w:cs="Times New Roman"/>
          <w:sz w:val="24"/>
          <w:szCs w:val="24"/>
        </w:rPr>
        <w:t>users like blood donors</w:t>
      </w:r>
      <w:r w:rsidRPr="007061D3">
        <w:rPr>
          <w:rFonts w:ascii="Times New Roman" w:hAnsi="Times New Roman" w:cs="Times New Roman"/>
          <w:sz w:val="24"/>
          <w:szCs w:val="24"/>
        </w:rPr>
        <w:t xml:space="preserve">. </w:t>
      </w:r>
      <w:r w:rsidR="00AF7014" w:rsidRPr="007061D3">
        <w:rPr>
          <w:rFonts w:ascii="Times New Roman" w:hAnsi="Times New Roman" w:cs="Times New Roman"/>
          <w:sz w:val="24"/>
          <w:szCs w:val="24"/>
        </w:rPr>
        <w:t>In addition,</w:t>
      </w:r>
      <w:r w:rsidRPr="007061D3">
        <w:rPr>
          <w:rFonts w:ascii="Times New Roman" w:hAnsi="Times New Roman" w:cs="Times New Roman"/>
          <w:sz w:val="24"/>
          <w:szCs w:val="24"/>
        </w:rPr>
        <w:t xml:space="preserve"> hospitals were not easy to contact the </w:t>
      </w:r>
      <w:r w:rsidR="00AF7014"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donors. The retrieval</w:t>
      </w:r>
      <w:r w:rsidR="00AF7014" w:rsidRPr="007061D3">
        <w:rPr>
          <w:rFonts w:ascii="Times New Roman" w:hAnsi="Times New Roman" w:cs="Times New Roman"/>
          <w:sz w:val="24"/>
          <w:szCs w:val="24"/>
        </w:rPr>
        <w:t xml:space="preserve"> information process</w:t>
      </w:r>
      <w:r w:rsidRPr="007061D3">
        <w:rPr>
          <w:rFonts w:ascii="Times New Roman" w:hAnsi="Times New Roman" w:cs="Times New Roman"/>
          <w:sz w:val="24"/>
          <w:szCs w:val="24"/>
        </w:rPr>
        <w:t xml:space="preserve"> of blood donors is a very </w:t>
      </w:r>
      <w:r w:rsidR="00AF7014" w:rsidRPr="007061D3">
        <w:rPr>
          <w:rFonts w:ascii="Times New Roman" w:hAnsi="Times New Roman" w:cs="Times New Roman"/>
          <w:sz w:val="24"/>
          <w:szCs w:val="24"/>
        </w:rPr>
        <w:t>hard and tough</w:t>
      </w:r>
      <w:r w:rsidRPr="007061D3">
        <w:rPr>
          <w:rFonts w:ascii="Times New Roman" w:hAnsi="Times New Roman" w:cs="Times New Roman"/>
          <w:sz w:val="24"/>
          <w:szCs w:val="24"/>
        </w:rPr>
        <w:t xml:space="preserve"> process and makes it </w:t>
      </w:r>
      <w:r w:rsidR="00AF7014" w:rsidRPr="007061D3">
        <w:rPr>
          <w:rFonts w:ascii="Times New Roman" w:hAnsi="Times New Roman" w:cs="Times New Roman"/>
          <w:sz w:val="24"/>
          <w:szCs w:val="24"/>
        </w:rPr>
        <w:t>difficult</w:t>
      </w:r>
      <w:r w:rsidRPr="007061D3">
        <w:rPr>
          <w:rFonts w:ascii="Times New Roman" w:hAnsi="Times New Roman" w:cs="Times New Roman"/>
          <w:sz w:val="24"/>
          <w:szCs w:val="24"/>
        </w:rPr>
        <w:t xml:space="preserve"> for hospitals to save </w:t>
      </w:r>
      <w:r w:rsidR="00AF7014" w:rsidRPr="007061D3">
        <w:rPr>
          <w:rFonts w:ascii="Times New Roman" w:hAnsi="Times New Roman" w:cs="Times New Roman"/>
          <w:sz w:val="24"/>
          <w:szCs w:val="24"/>
        </w:rPr>
        <w:t xml:space="preserve">serious </w:t>
      </w:r>
      <w:r w:rsidRPr="007061D3">
        <w:rPr>
          <w:rFonts w:ascii="Times New Roman" w:hAnsi="Times New Roman" w:cs="Times New Roman"/>
          <w:sz w:val="24"/>
          <w:szCs w:val="24"/>
        </w:rPr>
        <w:t>critical lives. The new automated system would provide different facilities (like searching for available donors and user-friendly interfaces) for donors to make themselves available for blood donation. In the new system, all records are stored in manageable databases.</w:t>
      </w:r>
    </w:p>
    <w:p w14:paraId="02CBE195" w14:textId="77777777" w:rsidR="00F536C6" w:rsidRPr="007061D3" w:rsidRDefault="00F536C6" w:rsidP="00F536C6">
      <w:pPr>
        <w:spacing w:line="276" w:lineRule="auto"/>
        <w:jc w:val="both"/>
        <w:rPr>
          <w:rFonts w:ascii="Times New Roman" w:hAnsi="Times New Roman" w:cs="Times New Roman"/>
          <w:b/>
          <w:bCs/>
          <w:sz w:val="28"/>
          <w:szCs w:val="28"/>
        </w:rPr>
      </w:pPr>
    </w:p>
    <w:p w14:paraId="6299C08F"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Study of Blood Donation in Pakistan” [4]</w:t>
      </w:r>
    </w:p>
    <w:p w14:paraId="3F7D06F7"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The overall number of blood donation facilities in Pakistan is 183, and 3.5 million units of blood are thought to be collected annually. In Pakistan, voluntary blood donation is currently a very unsatisfactory practice. Only 10.6% of people donate blood voluntarily, with the remaining 88.3% coming from family, friends, or replacement donors, according to data gathered in 2013 from 300 blood banks for the WHO global database on blood safety. The estimated blood collection per 1,000 populations is 16.6, and only 16.6 people donate blood on a regular basis.</w:t>
      </w:r>
    </w:p>
    <w:p w14:paraId="3A811A7B" w14:textId="77777777" w:rsidR="00F536C6" w:rsidRPr="007061D3" w:rsidRDefault="00F536C6" w:rsidP="00F536C6">
      <w:pPr>
        <w:spacing w:line="276" w:lineRule="auto"/>
        <w:jc w:val="both"/>
        <w:rPr>
          <w:rFonts w:ascii="Times New Roman" w:hAnsi="Times New Roman" w:cs="Times New Roman"/>
          <w:sz w:val="24"/>
          <w:szCs w:val="24"/>
        </w:rPr>
      </w:pPr>
    </w:p>
    <w:p w14:paraId="05E1B7FB"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“People fear for Blood Donation, A study on People attitude towards Blood Donation” [5]</w:t>
      </w:r>
    </w:p>
    <w:p w14:paraId="3F5BBCC0"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Respondents were questioned to evaluate the cause of either a positive or negative attitude regarding the good results of a blood donation that might later be examined</w:t>
      </w:r>
    </w:p>
    <w:p w14:paraId="3D64DDCD" w14:textId="5E881719"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lastRenderedPageBreak/>
        <w:t xml:space="preserve">Positivity might be </w:t>
      </w:r>
      <w:proofErr w:type="gramStart"/>
      <w:r w:rsidRPr="007061D3">
        <w:rPr>
          <w:rFonts w:ascii="Times New Roman" w:hAnsi="Times New Roman" w:cs="Times New Roman"/>
          <w:sz w:val="24"/>
          <w:szCs w:val="24"/>
        </w:rPr>
        <w:t>encouraged</w:t>
      </w:r>
      <w:proofErr w:type="gramEnd"/>
      <w:r w:rsidRPr="007061D3">
        <w:rPr>
          <w:rFonts w:ascii="Times New Roman" w:hAnsi="Times New Roman" w:cs="Times New Roman"/>
          <w:sz w:val="24"/>
          <w:szCs w:val="24"/>
        </w:rPr>
        <w:t xml:space="preserve"> and negativity could be reduced. Positive Altruism informed their blood donation philosophy. In 56% of cases, a desire to assist others, along with other </w:t>
      </w:r>
      <w:r w:rsidR="001D685A" w:rsidRPr="007061D3">
        <w:rPr>
          <w:rFonts w:ascii="Times New Roman" w:hAnsi="Times New Roman" w:cs="Times New Roman"/>
          <w:sz w:val="24"/>
          <w:szCs w:val="24"/>
        </w:rPr>
        <w:t>favorable</w:t>
      </w:r>
      <w:r w:rsidRPr="007061D3">
        <w:rPr>
          <w:rFonts w:ascii="Times New Roman" w:hAnsi="Times New Roman" w:cs="Times New Roman"/>
          <w:sz w:val="24"/>
          <w:szCs w:val="24"/>
        </w:rPr>
        <w:t xml:space="preserve"> family and friend motivation was a source of reinforcement (28%) and (16%) Religious </w:t>
      </w:r>
      <w:r w:rsidR="001D685A" w:rsidRPr="007061D3">
        <w:rPr>
          <w:rFonts w:ascii="Times New Roman" w:hAnsi="Times New Roman" w:cs="Times New Roman"/>
          <w:sz w:val="24"/>
          <w:szCs w:val="24"/>
        </w:rPr>
        <w:t>organizations</w:t>
      </w:r>
      <w:r w:rsidRPr="007061D3">
        <w:rPr>
          <w:rFonts w:ascii="Times New Roman" w:hAnsi="Times New Roman" w:cs="Times New Roman"/>
          <w:sz w:val="24"/>
          <w:szCs w:val="24"/>
        </w:rPr>
        <w:t xml:space="preserve">. The </w:t>
      </w:r>
      <w:r w:rsidR="001D685A" w:rsidRPr="007061D3">
        <w:rPr>
          <w:rFonts w:ascii="Times New Roman" w:hAnsi="Times New Roman" w:cs="Times New Roman"/>
          <w:sz w:val="24"/>
          <w:szCs w:val="24"/>
        </w:rPr>
        <w:t>unfavorable</w:t>
      </w:r>
      <w:r w:rsidRPr="007061D3">
        <w:rPr>
          <w:rFonts w:ascii="Times New Roman" w:hAnsi="Times New Roman" w:cs="Times New Roman"/>
          <w:sz w:val="24"/>
          <w:szCs w:val="24"/>
        </w:rPr>
        <w:t xml:space="preserve"> perception of the Fear of the process and other factors led to the </w:t>
      </w:r>
      <w:r w:rsidR="001D685A" w:rsidRPr="007061D3">
        <w:rPr>
          <w:rFonts w:ascii="Times New Roman" w:hAnsi="Times New Roman" w:cs="Times New Roman"/>
          <w:sz w:val="24"/>
          <w:szCs w:val="24"/>
        </w:rPr>
        <w:t>practice</w:t>
      </w:r>
      <w:r w:rsidRPr="007061D3">
        <w:rPr>
          <w:rFonts w:ascii="Times New Roman" w:hAnsi="Times New Roman" w:cs="Times New Roman"/>
          <w:sz w:val="24"/>
          <w:szCs w:val="24"/>
        </w:rPr>
        <w:t xml:space="preserve"> of blood donation the idea that blood banks mishandle or sell blood products for financial gains.</w:t>
      </w:r>
    </w:p>
    <w:p w14:paraId="619DE952" w14:textId="77777777" w:rsidR="00F536C6" w:rsidRPr="007061D3" w:rsidRDefault="00F536C6" w:rsidP="00F536C6">
      <w:pPr>
        <w:spacing w:line="276" w:lineRule="auto"/>
        <w:jc w:val="both"/>
        <w:rPr>
          <w:rFonts w:ascii="Times New Roman" w:hAnsi="Times New Roman" w:cs="Times New Roman"/>
          <w:sz w:val="24"/>
          <w:szCs w:val="24"/>
        </w:rPr>
      </w:pPr>
    </w:p>
    <w:p w14:paraId="020CE58E"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“Relationship between religion and blood transfusion habits” [6]</w:t>
      </w:r>
    </w:p>
    <w:p w14:paraId="43CF283E"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Young people make up the bulk of the population of Pakistan. Our investigation revealed that the study group's average age was 21.84 years, falling within the expected range of 20 to 25 years. Given that </w:t>
      </w:r>
      <w:proofErr w:type="gramStart"/>
      <w:r w:rsidRPr="007061D3">
        <w:rPr>
          <w:rFonts w:ascii="Times New Roman" w:hAnsi="Times New Roman" w:cs="Times New Roman"/>
          <w:sz w:val="24"/>
          <w:szCs w:val="24"/>
        </w:rPr>
        <w:t>the majority of</w:t>
      </w:r>
      <w:proofErr w:type="gramEnd"/>
      <w:r w:rsidRPr="007061D3">
        <w:rPr>
          <w:rFonts w:ascii="Times New Roman" w:hAnsi="Times New Roman" w:cs="Times New Roman"/>
          <w:sz w:val="24"/>
          <w:szCs w:val="24"/>
        </w:rPr>
        <w:t xml:space="preserve"> participants were Muslims, the current study did not examine the relationship between religion and blood transfusion habits in great detail. The fundamental importance of religion cannot be overstated if we are to develop a targeted campaign for public and donor awareness. The analysis revealed a distorted representation of the provincial population for ethnicity as well. For best results, efforts must be made to include equal representation in a national research or a KAP initiative divided up by area, as well as the adoption of appropriate directed, effective methods.</w:t>
      </w:r>
    </w:p>
    <w:p w14:paraId="5B725A8F" w14:textId="77777777" w:rsidR="002F5D18" w:rsidRDefault="002F5D18" w:rsidP="00F536C6">
      <w:pPr>
        <w:spacing w:line="276" w:lineRule="auto"/>
        <w:jc w:val="both"/>
        <w:rPr>
          <w:rFonts w:ascii="Times New Roman" w:hAnsi="Times New Roman" w:cs="Times New Roman"/>
          <w:b/>
          <w:bCs/>
          <w:sz w:val="26"/>
          <w:szCs w:val="26"/>
        </w:rPr>
      </w:pPr>
    </w:p>
    <w:p w14:paraId="6CBF87EA" w14:textId="77777777" w:rsidR="002F5D18" w:rsidRDefault="002F5D18" w:rsidP="00F536C6">
      <w:pPr>
        <w:spacing w:line="276" w:lineRule="auto"/>
        <w:jc w:val="both"/>
        <w:rPr>
          <w:rFonts w:ascii="Times New Roman" w:hAnsi="Times New Roman" w:cs="Times New Roman"/>
          <w:b/>
          <w:bCs/>
          <w:sz w:val="26"/>
          <w:szCs w:val="26"/>
        </w:rPr>
      </w:pPr>
    </w:p>
    <w:p w14:paraId="7D479A14" w14:textId="4D08FC2F"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ontology Learning” [7]</w:t>
      </w:r>
    </w:p>
    <w:p w14:paraId="3EEEF4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Zhou released a paper in 2007 that provided a thorough overview of the outstanding problems and difficulties in ontology learning and detailed illustrations of the process of ontology learning. They put up a fictitious framework for the process of ontology learning. The following are the paper's concluding facts: I they recommended improvements for ontology learning systems that excluded users from all levels of ontology learning; (ii) they emphasized the significance of knowledge representation in the ontology learning domain; and (iii) they clarified the necessity of moving from coarse relationship classes to fine relationships. After careful examination, we discovered that this review neglected important logic-based methods that are employed to create axioms.</w:t>
      </w:r>
    </w:p>
    <w:p w14:paraId="701415F1" w14:textId="5BFCED79" w:rsidR="00F536C6" w:rsidRPr="007061D3" w:rsidRDefault="00322C39"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“Predicting donor’s likelihood of donating blood given various factors”</w:t>
      </w:r>
      <w:r w:rsidR="00F536C6" w:rsidRPr="007061D3">
        <w:rPr>
          <w:rFonts w:ascii="Times New Roman" w:hAnsi="Times New Roman" w:cs="Times New Roman"/>
          <w:b/>
          <w:sz w:val="26"/>
          <w:szCs w:val="26"/>
        </w:rPr>
        <w:t xml:space="preserve"> [8]</w:t>
      </w:r>
    </w:p>
    <w:p w14:paraId="4D9AAC3F" w14:textId="31A026CB"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required for different medical purposes and emergencies, so we </w:t>
      </w:r>
      <w:proofErr w:type="gramStart"/>
      <w:r w:rsidRPr="007061D3">
        <w:rPr>
          <w:rFonts w:ascii="Times New Roman" w:hAnsi="Times New Roman" w:cs="Times New Roman"/>
          <w:sz w:val="24"/>
          <w:szCs w:val="24"/>
        </w:rPr>
        <w:t>have to</w:t>
      </w:r>
      <w:proofErr w:type="gramEnd"/>
      <w:r w:rsidRPr="007061D3">
        <w:rPr>
          <w:rFonts w:ascii="Times New Roman" w:hAnsi="Times New Roman" w:cs="Times New Roman"/>
          <w:sz w:val="24"/>
          <w:szCs w:val="24"/>
        </w:rPr>
        <w:t xml:space="preserve"> determine the perfect donors. There are multiple which help us to determine the perfect donors. These factors include the age of donors, weight, and height, the minimum gap between the blood donation is 86 days. The donors should not have had any kind of disease in the past one to two weeks. On this website, only the donors </w:t>
      </w:r>
      <w:proofErr w:type="gramStart"/>
      <w:r w:rsidRPr="007061D3">
        <w:rPr>
          <w:rFonts w:ascii="Times New Roman" w:hAnsi="Times New Roman" w:cs="Times New Roman"/>
          <w:sz w:val="24"/>
          <w:szCs w:val="24"/>
        </w:rPr>
        <w:t>are allowed to</w:t>
      </w:r>
      <w:proofErr w:type="gramEnd"/>
      <w:r w:rsidRPr="007061D3">
        <w:rPr>
          <w:rFonts w:ascii="Times New Roman" w:hAnsi="Times New Roman" w:cs="Times New Roman"/>
          <w:sz w:val="24"/>
          <w:szCs w:val="24"/>
        </w:rPr>
        <w:t xml:space="preserve"> donate blood to the users or blood donation </w:t>
      </w:r>
      <w:r w:rsidR="001D685A">
        <w:rPr>
          <w:rFonts w:ascii="Times New Roman" w:hAnsi="Times New Roman" w:cs="Times New Roman"/>
          <w:sz w:val="24"/>
          <w:szCs w:val="24"/>
        </w:rPr>
        <w:t>Center</w:t>
      </w:r>
      <w:r w:rsidRPr="007061D3">
        <w:rPr>
          <w:rFonts w:ascii="Times New Roman" w:hAnsi="Times New Roman" w:cs="Times New Roman"/>
          <w:sz w:val="24"/>
          <w:szCs w:val="24"/>
        </w:rPr>
        <w:t xml:space="preserve">s that passed the test or have the stated requirements. According to the survey, middle-category people donate a large amount of blood while the highest-educated people donate the least amount of blood. </w:t>
      </w:r>
      <w:r w:rsidRPr="007061D3">
        <w:rPr>
          <w:rFonts w:ascii="Times New Roman" w:hAnsi="Times New Roman" w:cs="Times New Roman"/>
          <w:sz w:val="24"/>
          <w:szCs w:val="24"/>
        </w:rPr>
        <w:lastRenderedPageBreak/>
        <w:t xml:space="preserve">There are also </w:t>
      </w:r>
      <w:proofErr w:type="gramStart"/>
      <w:r w:rsidRPr="007061D3">
        <w:rPr>
          <w:rFonts w:ascii="Times New Roman" w:hAnsi="Times New Roman" w:cs="Times New Roman"/>
          <w:sz w:val="24"/>
          <w:szCs w:val="24"/>
        </w:rPr>
        <w:t>a number of</w:t>
      </w:r>
      <w:proofErr w:type="gramEnd"/>
      <w:r w:rsidRPr="007061D3">
        <w:rPr>
          <w:rFonts w:ascii="Times New Roman" w:hAnsi="Times New Roman" w:cs="Times New Roman"/>
          <w:sz w:val="24"/>
          <w:szCs w:val="24"/>
        </w:rPr>
        <w:t xml:space="preserve"> factors available that can be considered in the project to calculate the donor score and the availability of the donor on time. </w:t>
      </w:r>
    </w:p>
    <w:p w14:paraId="41CEC3BB" w14:textId="77777777" w:rsidR="00F536C6" w:rsidRPr="007061D3" w:rsidRDefault="00F536C6" w:rsidP="00F536C6">
      <w:pPr>
        <w:spacing w:line="276" w:lineRule="auto"/>
        <w:jc w:val="both"/>
        <w:rPr>
          <w:rFonts w:ascii="Times New Roman" w:hAnsi="Times New Roman" w:cs="Times New Roman"/>
          <w:sz w:val="24"/>
          <w:szCs w:val="24"/>
        </w:rPr>
      </w:pPr>
    </w:p>
    <w:p w14:paraId="3437A46B"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“Blood Donor Classification Using Neural Network and Decision Tree Techniques” [9]</w:t>
      </w:r>
    </w:p>
    <w:p w14:paraId="55AB5B49" w14:textId="72C87474"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Data is gathered through an online questionnaire to </w:t>
      </w:r>
      <w:r w:rsidR="007A72F4" w:rsidRPr="007061D3">
        <w:rPr>
          <w:rFonts w:ascii="Times New Roman" w:hAnsi="Times New Roman" w:cs="Times New Roman"/>
          <w:sz w:val="24"/>
          <w:szCs w:val="24"/>
        </w:rPr>
        <w:t xml:space="preserve">check that donor </w:t>
      </w:r>
      <w:r w:rsidR="0099640E" w:rsidRPr="007061D3">
        <w:rPr>
          <w:rFonts w:ascii="Times New Roman" w:hAnsi="Times New Roman" w:cs="Times New Roman"/>
          <w:sz w:val="24"/>
          <w:szCs w:val="24"/>
        </w:rPr>
        <w:t>will able to</w:t>
      </w:r>
      <w:r w:rsidR="007A72F4" w:rsidRPr="007061D3">
        <w:rPr>
          <w:rFonts w:ascii="Times New Roman" w:hAnsi="Times New Roman" w:cs="Times New Roman"/>
          <w:sz w:val="24"/>
          <w:szCs w:val="24"/>
        </w:rPr>
        <w:t xml:space="preserve"> </w:t>
      </w:r>
      <w:r w:rsidRPr="007061D3">
        <w:rPr>
          <w:rFonts w:ascii="Times New Roman" w:hAnsi="Times New Roman" w:cs="Times New Roman"/>
          <w:sz w:val="24"/>
          <w:szCs w:val="24"/>
        </w:rPr>
        <w:t>donate blood or not</w:t>
      </w:r>
      <w:r w:rsidR="0099640E" w:rsidRPr="007061D3">
        <w:rPr>
          <w:rFonts w:ascii="Times New Roman" w:hAnsi="Times New Roman" w:cs="Times New Roman"/>
          <w:sz w:val="24"/>
          <w:szCs w:val="24"/>
        </w:rPr>
        <w:t xml:space="preserve"> when required. Different type of data is </w:t>
      </w:r>
      <w:proofErr w:type="gramStart"/>
      <w:r w:rsidR="0099640E" w:rsidRPr="007061D3">
        <w:rPr>
          <w:rFonts w:ascii="Times New Roman" w:hAnsi="Times New Roman" w:cs="Times New Roman"/>
          <w:sz w:val="24"/>
          <w:szCs w:val="24"/>
        </w:rPr>
        <w:t>gather</w:t>
      </w:r>
      <w:proofErr w:type="gramEnd"/>
      <w:r w:rsidRPr="007061D3">
        <w:rPr>
          <w:rFonts w:ascii="Times New Roman" w:hAnsi="Times New Roman" w:cs="Times New Roman"/>
          <w:sz w:val="24"/>
          <w:szCs w:val="24"/>
        </w:rPr>
        <w:t xml:space="preserve"> for the machine learning techniques to </w:t>
      </w:r>
      <w:r w:rsidR="0099640E" w:rsidRPr="007061D3">
        <w:rPr>
          <w:rFonts w:ascii="Times New Roman" w:hAnsi="Times New Roman" w:cs="Times New Roman"/>
          <w:sz w:val="24"/>
          <w:szCs w:val="24"/>
        </w:rPr>
        <w:t>categorize the donors into liable or not</w:t>
      </w:r>
      <w:r w:rsidRPr="007061D3">
        <w:rPr>
          <w:rFonts w:ascii="Times New Roman" w:hAnsi="Times New Roman" w:cs="Times New Roman"/>
          <w:sz w:val="24"/>
          <w:szCs w:val="24"/>
        </w:rPr>
        <w:t xml:space="preserve">. Artificial neural networks and decision tree techniques are </w:t>
      </w:r>
      <w:r w:rsidR="0099640E" w:rsidRPr="007061D3">
        <w:rPr>
          <w:rFonts w:ascii="Times New Roman" w:hAnsi="Times New Roman" w:cs="Times New Roman"/>
          <w:sz w:val="24"/>
          <w:szCs w:val="24"/>
        </w:rPr>
        <w:t xml:space="preserve">adapted </w:t>
      </w:r>
      <w:r w:rsidRPr="007061D3">
        <w:rPr>
          <w:rFonts w:ascii="Times New Roman" w:hAnsi="Times New Roman" w:cs="Times New Roman"/>
          <w:sz w:val="24"/>
          <w:szCs w:val="24"/>
        </w:rPr>
        <w:t xml:space="preserve">to predict from the series of questions whether </w:t>
      </w:r>
      <w:proofErr w:type="gramStart"/>
      <w:r w:rsidRPr="007061D3">
        <w:rPr>
          <w:rFonts w:ascii="Times New Roman" w:hAnsi="Times New Roman" w:cs="Times New Roman"/>
          <w:sz w:val="24"/>
          <w:szCs w:val="24"/>
        </w:rPr>
        <w:t>each individual</w:t>
      </w:r>
      <w:proofErr w:type="gramEnd"/>
      <w:r w:rsidRPr="007061D3">
        <w:rPr>
          <w:rFonts w:ascii="Times New Roman" w:hAnsi="Times New Roman" w:cs="Times New Roman"/>
          <w:sz w:val="24"/>
          <w:szCs w:val="24"/>
        </w:rPr>
        <w:t xml:space="preserve"> is liable for blood donation or not. F</w:t>
      </w:r>
      <w:r w:rsidR="0099640E" w:rsidRPr="007061D3">
        <w:rPr>
          <w:rFonts w:ascii="Times New Roman" w:hAnsi="Times New Roman" w:cs="Times New Roman"/>
          <w:sz w:val="24"/>
          <w:szCs w:val="24"/>
        </w:rPr>
        <w:t xml:space="preserve">rom the results, it was </w:t>
      </w:r>
      <w:proofErr w:type="gramStart"/>
      <w:r w:rsidR="0099640E" w:rsidRPr="007061D3">
        <w:rPr>
          <w:rFonts w:ascii="Times New Roman" w:hAnsi="Times New Roman" w:cs="Times New Roman"/>
          <w:sz w:val="24"/>
          <w:szCs w:val="24"/>
        </w:rPr>
        <w:t>observe</w:t>
      </w:r>
      <w:proofErr w:type="gramEnd"/>
      <w:r w:rsidRPr="007061D3">
        <w:rPr>
          <w:rFonts w:ascii="Times New Roman" w:hAnsi="Times New Roman" w:cs="Times New Roman"/>
          <w:sz w:val="24"/>
          <w:szCs w:val="24"/>
        </w:rPr>
        <w:t xml:space="preserve"> that the </w:t>
      </w:r>
      <w:r w:rsidR="0099640E" w:rsidRPr="007061D3">
        <w:rPr>
          <w:rFonts w:ascii="Times New Roman" w:hAnsi="Times New Roman" w:cs="Times New Roman"/>
          <w:sz w:val="24"/>
          <w:szCs w:val="24"/>
        </w:rPr>
        <w:t>accuracy of the ANN technique is</w:t>
      </w:r>
      <w:r w:rsidRPr="007061D3">
        <w:rPr>
          <w:rFonts w:ascii="Times New Roman" w:hAnsi="Times New Roman" w:cs="Times New Roman"/>
          <w:sz w:val="24"/>
          <w:szCs w:val="24"/>
        </w:rPr>
        <w:t xml:space="preserve"> greater than a decision tree. Developing the classification model will improve blood acquisition. Through this donor classification model, they also observe whether the donor will donate the blood or not in the future. This information will improve the blood recruiting process of donors for the blood donation </w:t>
      </w:r>
      <w:r w:rsidR="001D685A">
        <w:rPr>
          <w:rFonts w:ascii="Times New Roman" w:hAnsi="Times New Roman" w:cs="Times New Roman"/>
          <w:sz w:val="24"/>
          <w:szCs w:val="24"/>
        </w:rPr>
        <w:t>Center</w:t>
      </w:r>
      <w:r w:rsidRPr="007061D3">
        <w:rPr>
          <w:rFonts w:ascii="Times New Roman" w:hAnsi="Times New Roman" w:cs="Times New Roman"/>
          <w:sz w:val="24"/>
          <w:szCs w:val="24"/>
        </w:rPr>
        <w:t xml:space="preserve">s. </w:t>
      </w:r>
    </w:p>
    <w:p w14:paraId="29D9E520" w14:textId="0ACE0AFB" w:rsidR="004F60D7" w:rsidRDefault="004F60D7" w:rsidP="00F536C6">
      <w:pPr>
        <w:spacing w:line="276" w:lineRule="auto"/>
        <w:jc w:val="both"/>
        <w:rPr>
          <w:rFonts w:ascii="Times New Roman" w:hAnsi="Times New Roman" w:cs="Times New Roman"/>
        </w:rPr>
      </w:pPr>
    </w:p>
    <w:p w14:paraId="1D87F31D" w14:textId="207DE21F" w:rsidR="002F5D18" w:rsidRDefault="002F5D18" w:rsidP="00F536C6">
      <w:pPr>
        <w:spacing w:line="276" w:lineRule="auto"/>
        <w:jc w:val="both"/>
        <w:rPr>
          <w:rFonts w:ascii="Times New Roman" w:hAnsi="Times New Roman" w:cs="Times New Roman"/>
        </w:rPr>
      </w:pPr>
    </w:p>
    <w:p w14:paraId="185875E3" w14:textId="77777777" w:rsidR="002F5D18" w:rsidRPr="007061D3" w:rsidRDefault="002F5D18" w:rsidP="00F536C6">
      <w:pPr>
        <w:spacing w:line="276" w:lineRule="auto"/>
        <w:jc w:val="both"/>
        <w:rPr>
          <w:rFonts w:ascii="Times New Roman" w:hAnsi="Times New Roman" w:cs="Times New Roman"/>
        </w:rPr>
      </w:pPr>
    </w:p>
    <w:p w14:paraId="2737BBCB" w14:textId="1C5E7BC1" w:rsidR="00491EF7" w:rsidRPr="007061D3" w:rsidRDefault="00491EF7" w:rsidP="00491EF7">
      <w:pPr>
        <w:pStyle w:val="Heading2"/>
        <w:numPr>
          <w:ilvl w:val="1"/>
          <w:numId w:val="2"/>
        </w:numPr>
        <w:rPr>
          <w:rFonts w:ascii="Times New Roman" w:hAnsi="Times New Roman" w:cs="Times New Roman"/>
          <w:sz w:val="32"/>
          <w:szCs w:val="32"/>
        </w:rPr>
      </w:pPr>
      <w:bookmarkStart w:id="29" w:name="_Toc137078784"/>
      <w:r w:rsidRPr="007061D3">
        <w:rPr>
          <w:rFonts w:ascii="Times New Roman" w:hAnsi="Times New Roman" w:cs="Times New Roman"/>
          <w:sz w:val="32"/>
          <w:szCs w:val="32"/>
        </w:rPr>
        <w:t>Stakeholder List (Actors)</w:t>
      </w:r>
      <w:bookmarkEnd w:id="29"/>
    </w:p>
    <w:p w14:paraId="366D35CB" w14:textId="16B57C66" w:rsidR="00C32588" w:rsidRPr="007061D3" w:rsidRDefault="00C32588" w:rsidP="00C32588">
      <w:pPr>
        <w:rPr>
          <w:rFonts w:ascii="Times New Roman" w:hAnsi="Times New Roman" w:cs="Times New Roman"/>
        </w:rPr>
      </w:pPr>
    </w:p>
    <w:p w14:paraId="202C12F2" w14:textId="77777777" w:rsidR="004F60D7" w:rsidRPr="007061D3" w:rsidRDefault="004F60D7" w:rsidP="004F60D7">
      <w:pPr>
        <w:spacing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Stakeholders are the group of people, individuals, or organizations who are directly connected, affected, and link</w:t>
      </w:r>
      <w:r w:rsidR="00B36275" w:rsidRPr="007061D3">
        <w:rPr>
          <w:rFonts w:ascii="Times New Roman" w:eastAsia="Times New Roman" w:hAnsi="Times New Roman" w:cs="Times New Roman"/>
          <w:color w:val="000000"/>
        </w:rPr>
        <w:t xml:space="preserve">ed by the blood donation system </w:t>
      </w:r>
      <w:r w:rsidRPr="007061D3">
        <w:rPr>
          <w:rFonts w:ascii="Times New Roman" w:eastAsia="Times New Roman" w:hAnsi="Times New Roman" w:cs="Times New Roman"/>
          <w:color w:val="000000"/>
        </w:rPr>
        <w:t>project. These actors have their goals and desires regarding the implementation of our project.</w:t>
      </w:r>
      <w:r w:rsidRPr="007061D3">
        <w:rPr>
          <w:rFonts w:ascii="Times New Roman" w:eastAsia="Times New Roman" w:hAnsi="Times New Roman" w:cs="Times New Roman"/>
          <w:b/>
          <w:bCs/>
          <w:color w:val="000000"/>
        </w:rPr>
        <w:t xml:space="preserve"> </w:t>
      </w:r>
      <w:r w:rsidRPr="007061D3">
        <w:rPr>
          <w:rFonts w:ascii="Times New Roman" w:eastAsia="Times New Roman" w:hAnsi="Times New Roman" w:cs="Times New Roman"/>
          <w:color w:val="000000"/>
        </w:rPr>
        <w:t>There are different types of stakeholders who are involved in the Blood Donation System project. O</w:t>
      </w:r>
      <w:r w:rsidR="00B36275" w:rsidRPr="007061D3">
        <w:rPr>
          <w:rFonts w:ascii="Times New Roman" w:eastAsia="Times New Roman" w:hAnsi="Times New Roman" w:cs="Times New Roman"/>
          <w:color w:val="000000"/>
        </w:rPr>
        <w:t xml:space="preserve">ur project stakeholders list is </w:t>
      </w:r>
      <w:r w:rsidRPr="007061D3">
        <w:rPr>
          <w:rFonts w:ascii="Times New Roman" w:eastAsia="Times New Roman" w:hAnsi="Times New Roman" w:cs="Times New Roman"/>
          <w:color w:val="000000"/>
        </w:rPr>
        <w:t>given below:</w:t>
      </w:r>
      <w:r w:rsidRPr="007061D3">
        <w:rPr>
          <w:rFonts w:ascii="Times New Roman" w:eastAsia="Times New Roman" w:hAnsi="Times New Roman" w:cs="Times New Roman"/>
          <w:sz w:val="24"/>
          <w:szCs w:val="24"/>
        </w:rPr>
        <w:br/>
      </w:r>
    </w:p>
    <w:p w14:paraId="55DF8A3B" w14:textId="77777777" w:rsidR="00782149" w:rsidRPr="007061D3" w:rsidRDefault="004F60D7" w:rsidP="00782149">
      <w:pPr>
        <w:pStyle w:val="ListParagraph"/>
        <w:numPr>
          <w:ilvl w:val="0"/>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Users</w:t>
      </w:r>
    </w:p>
    <w:p w14:paraId="7BC6DBBC" w14:textId="77777777" w:rsidR="00782149" w:rsidRPr="007061D3" w:rsidRDefault="004F60D7" w:rsidP="00782149">
      <w:pPr>
        <w:pStyle w:val="ListParagraph"/>
        <w:numPr>
          <w:ilvl w:val="1"/>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Donors</w:t>
      </w:r>
    </w:p>
    <w:p w14:paraId="16E8C77E" w14:textId="77777777" w:rsidR="00782149" w:rsidRPr="007061D3" w:rsidRDefault="004F60D7" w:rsidP="00782149">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Request </w:t>
      </w:r>
      <w:r w:rsidR="00782149" w:rsidRPr="007061D3">
        <w:rPr>
          <w:rFonts w:ascii="Times New Roman" w:eastAsia="Times New Roman" w:hAnsi="Times New Roman" w:cs="Times New Roman"/>
          <w:color w:val="000000"/>
        </w:rPr>
        <w:t>Maker</w:t>
      </w:r>
    </w:p>
    <w:p w14:paraId="7B39DA8D"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Admin</w:t>
      </w:r>
    </w:p>
    <w:p w14:paraId="758252BF" w14:textId="2112AB94"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Blood Donation </w:t>
      </w:r>
      <w:r w:rsidR="001D685A">
        <w:rPr>
          <w:rFonts w:ascii="Times New Roman" w:eastAsia="Times New Roman" w:hAnsi="Times New Roman" w:cs="Times New Roman"/>
          <w:color w:val="000000"/>
        </w:rPr>
        <w:t>Center</w:t>
      </w:r>
    </w:p>
    <w:p w14:paraId="23AD6F96"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Customers</w:t>
      </w:r>
    </w:p>
    <w:p w14:paraId="4F9E8D41"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Team Members</w:t>
      </w:r>
    </w:p>
    <w:p w14:paraId="109DE68F"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Supervisor</w:t>
      </w:r>
    </w:p>
    <w:p w14:paraId="14A2BDAA"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Manager</w:t>
      </w:r>
    </w:p>
    <w:p w14:paraId="4252E1B3"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Development Team</w:t>
      </w:r>
    </w:p>
    <w:p w14:paraId="00A959B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Front-End Developer</w:t>
      </w:r>
    </w:p>
    <w:p w14:paraId="7BE2574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Back-End Developer</w:t>
      </w:r>
    </w:p>
    <w:p w14:paraId="353A39CC"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Designer</w:t>
      </w:r>
    </w:p>
    <w:p w14:paraId="5F62FC1D" w14:textId="36769824" w:rsidR="00B61F70" w:rsidRPr="007061D3" w:rsidRDefault="004F60D7" w:rsidP="00B61F70">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Software Tester</w:t>
      </w:r>
    </w:p>
    <w:p w14:paraId="7EB774E4" w14:textId="5F0C4A88"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5943F69" w14:textId="53519096"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B24A4A1" w14:textId="47CCA209"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1070FC54" w14:textId="598CD9D0"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B8CDC5A" w14:textId="35EE2FBA"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DA9D3E8" w14:textId="77777777"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D89B803" w14:textId="77777777" w:rsidR="00B61F70" w:rsidRPr="007061D3" w:rsidRDefault="00B61F70" w:rsidP="00B61F70">
      <w:pPr>
        <w:spacing w:after="0" w:line="240" w:lineRule="auto"/>
        <w:jc w:val="both"/>
        <w:textAlignment w:val="baseline"/>
        <w:rPr>
          <w:rFonts w:ascii="Times New Roman" w:eastAsia="Times New Roman" w:hAnsi="Times New Roman" w:cs="Times New Roman"/>
          <w:color w:val="000000"/>
        </w:rPr>
      </w:pPr>
    </w:p>
    <w:p w14:paraId="3903E331" w14:textId="77777777" w:rsidR="00401F76" w:rsidRPr="007061D3" w:rsidRDefault="00401F76" w:rsidP="00305E59">
      <w:pPr>
        <w:rPr>
          <w:rFonts w:ascii="Times New Roman" w:hAnsi="Times New Roman" w:cs="Times New Roman"/>
        </w:rPr>
      </w:pPr>
    </w:p>
    <w:tbl>
      <w:tblPr>
        <w:tblStyle w:val="TableGridLight"/>
        <w:tblW w:w="9351" w:type="dxa"/>
        <w:tblLook w:val="04A0" w:firstRow="1" w:lastRow="0" w:firstColumn="1" w:lastColumn="0" w:noHBand="0" w:noVBand="1"/>
      </w:tblPr>
      <w:tblGrid>
        <w:gridCol w:w="2274"/>
        <w:gridCol w:w="1683"/>
        <w:gridCol w:w="5394"/>
      </w:tblGrid>
      <w:tr w:rsidR="00401F76" w:rsidRPr="007061D3" w14:paraId="41A04749" w14:textId="77777777" w:rsidTr="001336FB">
        <w:trPr>
          <w:trHeight w:val="557"/>
        </w:trPr>
        <w:tc>
          <w:tcPr>
            <w:tcW w:w="2274" w:type="dxa"/>
          </w:tcPr>
          <w:p w14:paraId="652FA8CA"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Name</w:t>
            </w:r>
          </w:p>
        </w:tc>
        <w:tc>
          <w:tcPr>
            <w:tcW w:w="1683" w:type="dxa"/>
          </w:tcPr>
          <w:p w14:paraId="706B2CFD"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Role</w:t>
            </w:r>
          </w:p>
        </w:tc>
        <w:tc>
          <w:tcPr>
            <w:tcW w:w="5394" w:type="dxa"/>
          </w:tcPr>
          <w:p w14:paraId="5AA9DD6B"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Responsibilities</w:t>
            </w:r>
          </w:p>
        </w:tc>
      </w:tr>
      <w:tr w:rsidR="00401F76" w:rsidRPr="007061D3" w14:paraId="5600F9BC" w14:textId="77777777" w:rsidTr="001336FB">
        <w:trPr>
          <w:trHeight w:val="2506"/>
        </w:trPr>
        <w:tc>
          <w:tcPr>
            <w:tcW w:w="2274" w:type="dxa"/>
          </w:tcPr>
          <w:p w14:paraId="3CDB873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Mam Sana Rizwan</w:t>
            </w:r>
          </w:p>
        </w:tc>
        <w:tc>
          <w:tcPr>
            <w:tcW w:w="1683" w:type="dxa"/>
          </w:tcPr>
          <w:p w14:paraId="4CDE7489"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Project Supervisor</w:t>
            </w:r>
          </w:p>
        </w:tc>
        <w:tc>
          <w:tcPr>
            <w:tcW w:w="5394" w:type="dxa"/>
          </w:tcPr>
          <w:p w14:paraId="0D2990C7" w14:textId="77777777" w:rsidR="00401F76" w:rsidRPr="007061D3" w:rsidRDefault="00DC5DD5">
            <w:pPr>
              <w:pStyle w:val="ListParagraph"/>
              <w:numPr>
                <w:ilvl w:val="0"/>
                <w:numId w:val="11"/>
              </w:numPr>
              <w:jc w:val="both"/>
              <w:rPr>
                <w:rFonts w:ascii="Times New Roman" w:hAnsi="Times New Roman" w:cs="Times New Roman"/>
              </w:rPr>
              <w:pPrChange w:id="30" w:author="Akash Ur Rehman" w:date="2023-06-08T17:47:00Z">
                <w:pPr>
                  <w:pStyle w:val="ListParagraph"/>
                  <w:numPr>
                    <w:numId w:val="12"/>
                  </w:numPr>
                  <w:ind w:left="360" w:hanging="360"/>
                  <w:jc w:val="both"/>
                </w:pPr>
              </w:pPrChange>
            </w:pPr>
            <w:r w:rsidRPr="007061D3">
              <w:rPr>
                <w:rFonts w:ascii="Times New Roman" w:hAnsi="Times New Roman" w:cs="Times New Roman"/>
              </w:rPr>
              <w:t>Determine</w:t>
            </w:r>
            <w:r w:rsidR="00401F76" w:rsidRPr="007061D3">
              <w:rPr>
                <w:rFonts w:ascii="Times New Roman" w:hAnsi="Times New Roman" w:cs="Times New Roman"/>
              </w:rPr>
              <w:t xml:space="preserve"> and </w:t>
            </w:r>
            <w:r w:rsidRPr="007061D3">
              <w:rPr>
                <w:rFonts w:ascii="Times New Roman" w:hAnsi="Times New Roman" w:cs="Times New Roman"/>
              </w:rPr>
              <w:t>validate or verify</w:t>
            </w:r>
            <w:r w:rsidR="00401F76" w:rsidRPr="007061D3">
              <w:rPr>
                <w:rFonts w:ascii="Times New Roman" w:hAnsi="Times New Roman" w:cs="Times New Roman"/>
              </w:rPr>
              <w:t xml:space="preserve"> project scope.</w:t>
            </w:r>
          </w:p>
          <w:p w14:paraId="0EA3D014" w14:textId="77777777" w:rsidR="00401F76" w:rsidRPr="007061D3" w:rsidRDefault="00401F76">
            <w:pPr>
              <w:pStyle w:val="ListParagraph"/>
              <w:numPr>
                <w:ilvl w:val="0"/>
                <w:numId w:val="11"/>
              </w:numPr>
              <w:jc w:val="both"/>
              <w:rPr>
                <w:rFonts w:ascii="Times New Roman" w:hAnsi="Times New Roman" w:cs="Times New Roman"/>
              </w:rPr>
              <w:pPrChange w:id="31" w:author="Akash Ur Rehman" w:date="2023-06-08T17:47:00Z">
                <w:pPr>
                  <w:pStyle w:val="ListParagraph"/>
                  <w:numPr>
                    <w:numId w:val="12"/>
                  </w:numPr>
                  <w:ind w:left="360" w:hanging="360"/>
                  <w:jc w:val="both"/>
                </w:pPr>
              </w:pPrChange>
            </w:pPr>
            <w:r w:rsidRPr="007061D3">
              <w:rPr>
                <w:rFonts w:ascii="Times New Roman" w:hAnsi="Times New Roman" w:cs="Times New Roman"/>
              </w:rPr>
              <w:t xml:space="preserve">Facilitate </w:t>
            </w:r>
            <w:r w:rsidR="00DC5DD5" w:rsidRPr="007061D3">
              <w:rPr>
                <w:rFonts w:ascii="Times New Roman" w:hAnsi="Times New Roman" w:cs="Times New Roman"/>
              </w:rPr>
              <w:t>alteration</w:t>
            </w:r>
            <w:r w:rsidRPr="007061D3">
              <w:rPr>
                <w:rFonts w:ascii="Times New Roman" w:hAnsi="Times New Roman" w:cs="Times New Roman"/>
              </w:rPr>
              <w:t xml:space="preserve"> requests</w:t>
            </w:r>
            <w:r w:rsidR="00DC5DD5" w:rsidRPr="007061D3">
              <w:rPr>
                <w:rFonts w:ascii="Times New Roman" w:hAnsi="Times New Roman" w:cs="Times New Roman"/>
              </w:rPr>
              <w:t xml:space="preserve"> made by team</w:t>
            </w:r>
            <w:r w:rsidRPr="007061D3">
              <w:rPr>
                <w:rFonts w:ascii="Times New Roman" w:hAnsi="Times New Roman" w:cs="Times New Roman"/>
              </w:rPr>
              <w:t>.</w:t>
            </w:r>
          </w:p>
          <w:p w14:paraId="3D724211" w14:textId="77777777" w:rsidR="00401F76" w:rsidRPr="007061D3" w:rsidRDefault="00401F76">
            <w:pPr>
              <w:pStyle w:val="ListParagraph"/>
              <w:numPr>
                <w:ilvl w:val="0"/>
                <w:numId w:val="11"/>
              </w:numPr>
              <w:jc w:val="both"/>
              <w:rPr>
                <w:rFonts w:ascii="Times New Roman" w:hAnsi="Times New Roman" w:cs="Times New Roman"/>
              </w:rPr>
              <w:pPrChange w:id="32" w:author="Akash Ur Rehman" w:date="2023-06-08T17:47:00Z">
                <w:pPr>
                  <w:pStyle w:val="ListParagraph"/>
                  <w:numPr>
                    <w:numId w:val="12"/>
                  </w:numPr>
                  <w:ind w:left="360" w:hanging="360"/>
                  <w:jc w:val="both"/>
                </w:pPr>
              </w:pPrChange>
            </w:pPr>
            <w:r w:rsidRPr="007061D3">
              <w:rPr>
                <w:rFonts w:ascii="Times New Roman" w:hAnsi="Times New Roman" w:cs="Times New Roman"/>
              </w:rPr>
              <w:t xml:space="preserve">Facilitate impact </w:t>
            </w:r>
            <w:r w:rsidR="00DC5DD5" w:rsidRPr="007061D3">
              <w:rPr>
                <w:rFonts w:ascii="Times New Roman" w:hAnsi="Times New Roman" w:cs="Times New Roman"/>
              </w:rPr>
              <w:t xml:space="preserve">evaluations </w:t>
            </w:r>
            <w:r w:rsidRPr="007061D3">
              <w:rPr>
                <w:rFonts w:ascii="Times New Roman" w:hAnsi="Times New Roman" w:cs="Times New Roman"/>
              </w:rPr>
              <w:t>of change requests.</w:t>
            </w:r>
          </w:p>
          <w:p w14:paraId="635D65DB" w14:textId="77777777" w:rsidR="00401F76" w:rsidRPr="007061D3" w:rsidRDefault="00401F76">
            <w:pPr>
              <w:pStyle w:val="ListParagraph"/>
              <w:numPr>
                <w:ilvl w:val="0"/>
                <w:numId w:val="11"/>
              </w:numPr>
              <w:jc w:val="both"/>
              <w:rPr>
                <w:rFonts w:ascii="Times New Roman" w:hAnsi="Times New Roman" w:cs="Times New Roman"/>
              </w:rPr>
              <w:pPrChange w:id="33" w:author="Akash Ur Rehman" w:date="2023-06-08T17:47:00Z">
                <w:pPr>
                  <w:pStyle w:val="ListParagraph"/>
                  <w:numPr>
                    <w:numId w:val="12"/>
                  </w:numPr>
                  <w:ind w:left="360" w:hanging="360"/>
                  <w:jc w:val="both"/>
                </w:pPr>
              </w:pPrChange>
            </w:pPr>
            <w:r w:rsidRPr="007061D3">
              <w:rPr>
                <w:rFonts w:ascii="Times New Roman" w:hAnsi="Times New Roman" w:cs="Times New Roman"/>
              </w:rPr>
              <w:t>Make schedules for deliverables.</w:t>
            </w:r>
          </w:p>
          <w:p w14:paraId="1119810A" w14:textId="77777777" w:rsidR="00401F76" w:rsidRPr="007061D3" w:rsidRDefault="00401F76">
            <w:pPr>
              <w:pStyle w:val="ListParagraph"/>
              <w:numPr>
                <w:ilvl w:val="0"/>
                <w:numId w:val="11"/>
              </w:numPr>
              <w:jc w:val="both"/>
              <w:rPr>
                <w:rFonts w:ascii="Times New Roman" w:hAnsi="Times New Roman" w:cs="Times New Roman"/>
              </w:rPr>
              <w:pPrChange w:id="34" w:author="Akash Ur Rehman" w:date="2023-06-08T17:47:00Z">
                <w:pPr>
                  <w:pStyle w:val="ListParagraph"/>
                  <w:numPr>
                    <w:numId w:val="12"/>
                  </w:numPr>
                  <w:ind w:left="360" w:hanging="360"/>
                  <w:jc w:val="both"/>
                </w:pPr>
              </w:pPrChange>
            </w:pPr>
            <w:r w:rsidRPr="007061D3">
              <w:rPr>
                <w:rFonts w:ascii="Times New Roman" w:hAnsi="Times New Roman" w:cs="Times New Roman"/>
              </w:rPr>
              <w:t>Organize and facilitate scheduled change control meetings</w:t>
            </w:r>
            <w:r w:rsidR="00DC5DD5" w:rsidRPr="007061D3">
              <w:rPr>
                <w:rFonts w:ascii="Times New Roman" w:hAnsi="Times New Roman" w:cs="Times New Roman"/>
              </w:rPr>
              <w:t xml:space="preserve"> for team</w:t>
            </w:r>
            <w:r w:rsidRPr="007061D3">
              <w:rPr>
                <w:rFonts w:ascii="Times New Roman" w:hAnsi="Times New Roman" w:cs="Times New Roman"/>
              </w:rPr>
              <w:t>.</w:t>
            </w:r>
          </w:p>
          <w:p w14:paraId="1A78277D" w14:textId="77777777" w:rsidR="00401F76" w:rsidRPr="007061D3" w:rsidRDefault="00401F76">
            <w:pPr>
              <w:pStyle w:val="ListParagraph"/>
              <w:numPr>
                <w:ilvl w:val="0"/>
                <w:numId w:val="11"/>
              </w:numPr>
              <w:jc w:val="both"/>
              <w:rPr>
                <w:rFonts w:ascii="Times New Roman" w:hAnsi="Times New Roman" w:cs="Times New Roman"/>
              </w:rPr>
              <w:pPrChange w:id="35" w:author="Akash Ur Rehman" w:date="2023-06-08T17:47:00Z">
                <w:pPr>
                  <w:pStyle w:val="ListParagraph"/>
                  <w:numPr>
                    <w:numId w:val="12"/>
                  </w:numPr>
                  <w:ind w:left="360" w:hanging="360"/>
                  <w:jc w:val="both"/>
                </w:pPr>
              </w:pPrChange>
            </w:pPr>
            <w:r w:rsidRPr="007061D3">
              <w:rPr>
                <w:rFonts w:ascii="Times New Roman" w:hAnsi="Times New Roman" w:cs="Times New Roman"/>
              </w:rPr>
              <w:t xml:space="preserve">Communicate </w:t>
            </w:r>
            <w:r w:rsidR="00DC5DD5" w:rsidRPr="007061D3">
              <w:rPr>
                <w:rFonts w:ascii="Times New Roman" w:hAnsi="Times New Roman" w:cs="Times New Roman"/>
              </w:rPr>
              <w:t xml:space="preserve">with </w:t>
            </w:r>
            <w:r w:rsidRPr="007061D3">
              <w:rPr>
                <w:rFonts w:ascii="Times New Roman" w:hAnsi="Times New Roman" w:cs="Times New Roman"/>
              </w:rPr>
              <w:t>team leader and team members.</w:t>
            </w:r>
          </w:p>
          <w:p w14:paraId="0E8FAB7F" w14:textId="77777777" w:rsidR="00401F76" w:rsidRPr="007061D3" w:rsidRDefault="00401F76">
            <w:pPr>
              <w:pStyle w:val="ListParagraph"/>
              <w:numPr>
                <w:ilvl w:val="0"/>
                <w:numId w:val="11"/>
              </w:numPr>
              <w:jc w:val="both"/>
              <w:rPr>
                <w:rFonts w:ascii="Times New Roman" w:hAnsi="Times New Roman" w:cs="Times New Roman"/>
              </w:rPr>
              <w:pPrChange w:id="36" w:author="Akash Ur Rehman" w:date="2023-06-08T17:47:00Z">
                <w:pPr>
                  <w:pStyle w:val="ListParagraph"/>
                  <w:numPr>
                    <w:numId w:val="12"/>
                  </w:numPr>
                  <w:ind w:left="360" w:hanging="360"/>
                  <w:jc w:val="both"/>
                </w:pPr>
              </w:pPrChange>
            </w:pPr>
            <w:r w:rsidRPr="007061D3">
              <w:rPr>
                <w:rFonts w:ascii="Times New Roman" w:hAnsi="Times New Roman" w:cs="Times New Roman"/>
              </w:rPr>
              <w:t>Assign project development activities tasks.</w:t>
            </w:r>
          </w:p>
          <w:p w14:paraId="38B2ECBF" w14:textId="77777777" w:rsidR="00401F76" w:rsidRPr="007061D3" w:rsidRDefault="00401F76">
            <w:pPr>
              <w:pStyle w:val="ListParagraph"/>
              <w:numPr>
                <w:ilvl w:val="0"/>
                <w:numId w:val="11"/>
              </w:numPr>
              <w:jc w:val="both"/>
              <w:rPr>
                <w:rFonts w:ascii="Times New Roman" w:hAnsi="Times New Roman" w:cs="Times New Roman"/>
              </w:rPr>
              <w:pPrChange w:id="37" w:author="Akash Ur Rehman" w:date="2023-06-08T17:47:00Z">
                <w:pPr>
                  <w:pStyle w:val="ListParagraph"/>
                  <w:numPr>
                    <w:numId w:val="12"/>
                  </w:numPr>
                  <w:ind w:left="360" w:hanging="360"/>
                  <w:jc w:val="both"/>
                </w:pPr>
              </w:pPrChange>
            </w:pPr>
            <w:r w:rsidRPr="007061D3">
              <w:rPr>
                <w:rFonts w:ascii="Times New Roman" w:hAnsi="Times New Roman" w:cs="Times New Roman"/>
              </w:rPr>
              <w:t>Review all the project documents.</w:t>
            </w:r>
          </w:p>
          <w:p w14:paraId="43312B69" w14:textId="77777777" w:rsidR="00401F76" w:rsidRPr="007061D3" w:rsidRDefault="00401F76">
            <w:pPr>
              <w:pStyle w:val="ListParagraph"/>
              <w:numPr>
                <w:ilvl w:val="0"/>
                <w:numId w:val="11"/>
              </w:numPr>
              <w:jc w:val="both"/>
              <w:rPr>
                <w:rFonts w:ascii="Times New Roman" w:hAnsi="Times New Roman" w:cs="Times New Roman"/>
              </w:rPr>
              <w:pPrChange w:id="38" w:author="Akash Ur Rehman" w:date="2023-06-08T17:47:00Z">
                <w:pPr>
                  <w:pStyle w:val="ListParagraph"/>
                  <w:numPr>
                    <w:numId w:val="12"/>
                  </w:numPr>
                  <w:ind w:left="360" w:hanging="360"/>
                  <w:jc w:val="both"/>
                </w:pPr>
              </w:pPrChange>
            </w:pPr>
            <w:r w:rsidRPr="007061D3">
              <w:rPr>
                <w:rFonts w:ascii="Times New Roman" w:hAnsi="Times New Roman" w:cs="Times New Roman"/>
              </w:rPr>
              <w:t>Check performance of team.</w:t>
            </w:r>
          </w:p>
          <w:p w14:paraId="505B34AF" w14:textId="77777777" w:rsidR="00401F76" w:rsidRPr="007061D3" w:rsidRDefault="00401F76">
            <w:pPr>
              <w:pStyle w:val="ListParagraph"/>
              <w:numPr>
                <w:ilvl w:val="0"/>
                <w:numId w:val="11"/>
              </w:numPr>
              <w:jc w:val="both"/>
              <w:rPr>
                <w:rFonts w:ascii="Times New Roman" w:hAnsi="Times New Roman" w:cs="Times New Roman"/>
              </w:rPr>
              <w:pPrChange w:id="39" w:author="Akash Ur Rehman" w:date="2023-06-08T17:47:00Z">
                <w:pPr>
                  <w:pStyle w:val="ListParagraph"/>
                  <w:numPr>
                    <w:numId w:val="12"/>
                  </w:numPr>
                  <w:ind w:left="360" w:hanging="360"/>
                  <w:jc w:val="both"/>
                </w:pPr>
              </w:pPrChange>
            </w:pPr>
            <w:r w:rsidRPr="007061D3">
              <w:rPr>
                <w:rFonts w:ascii="Times New Roman" w:hAnsi="Times New Roman" w:cs="Times New Roman"/>
              </w:rPr>
              <w:t>Document submission.</w:t>
            </w:r>
          </w:p>
        </w:tc>
      </w:tr>
      <w:tr w:rsidR="00401F76" w:rsidRPr="007061D3" w14:paraId="544B0A19" w14:textId="77777777" w:rsidTr="001336FB">
        <w:trPr>
          <w:trHeight w:val="4442"/>
        </w:trPr>
        <w:tc>
          <w:tcPr>
            <w:tcW w:w="2274" w:type="dxa"/>
          </w:tcPr>
          <w:p w14:paraId="7E798B2B"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Akash Ur Rehman</w:t>
            </w:r>
          </w:p>
        </w:tc>
        <w:tc>
          <w:tcPr>
            <w:tcW w:w="1683" w:type="dxa"/>
          </w:tcPr>
          <w:p w14:paraId="17DCE3B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Team Leader</w:t>
            </w:r>
          </w:p>
        </w:tc>
        <w:tc>
          <w:tcPr>
            <w:tcW w:w="5394" w:type="dxa"/>
          </w:tcPr>
          <w:p w14:paraId="101896F6" w14:textId="77777777" w:rsidR="00401F76" w:rsidRPr="007061D3" w:rsidRDefault="00401F76">
            <w:pPr>
              <w:pStyle w:val="ListParagraph"/>
              <w:numPr>
                <w:ilvl w:val="0"/>
                <w:numId w:val="12"/>
              </w:numPr>
              <w:jc w:val="both"/>
              <w:rPr>
                <w:rFonts w:ascii="Times New Roman" w:hAnsi="Times New Roman" w:cs="Times New Roman"/>
              </w:rPr>
              <w:pPrChange w:id="40" w:author="Akash Ur Rehman" w:date="2023-06-08T17:47:00Z">
                <w:pPr>
                  <w:pStyle w:val="ListParagraph"/>
                  <w:numPr>
                    <w:numId w:val="13"/>
                  </w:numPr>
                  <w:jc w:val="both"/>
                </w:pPr>
              </w:pPrChange>
            </w:pPr>
            <w:r w:rsidRPr="007061D3">
              <w:rPr>
                <w:rFonts w:ascii="Times New Roman" w:hAnsi="Times New Roman" w:cs="Times New Roman"/>
              </w:rPr>
              <w:t>Measure and verify project development.</w:t>
            </w:r>
          </w:p>
          <w:p w14:paraId="1A6406AE" w14:textId="77777777" w:rsidR="00401F76" w:rsidRPr="007061D3" w:rsidRDefault="00401F76">
            <w:pPr>
              <w:pStyle w:val="ListParagraph"/>
              <w:numPr>
                <w:ilvl w:val="0"/>
                <w:numId w:val="12"/>
              </w:numPr>
              <w:jc w:val="both"/>
              <w:rPr>
                <w:rFonts w:ascii="Times New Roman" w:hAnsi="Times New Roman" w:cs="Times New Roman"/>
              </w:rPr>
              <w:pPrChange w:id="41" w:author="Akash Ur Rehman" w:date="2023-06-08T17:47:00Z">
                <w:pPr>
                  <w:pStyle w:val="ListParagraph"/>
                  <w:numPr>
                    <w:numId w:val="13"/>
                  </w:numPr>
                  <w:jc w:val="both"/>
                </w:pPr>
              </w:pPrChange>
            </w:pPr>
            <w:r w:rsidRPr="007061D3">
              <w:rPr>
                <w:rFonts w:ascii="Times New Roman" w:hAnsi="Times New Roman" w:cs="Times New Roman"/>
              </w:rPr>
              <w:t>Integrate all the activities with each other performed by team.</w:t>
            </w:r>
          </w:p>
          <w:p w14:paraId="0A60F43E" w14:textId="77777777" w:rsidR="00401F76" w:rsidRPr="007061D3" w:rsidRDefault="00401F76">
            <w:pPr>
              <w:pStyle w:val="ListParagraph"/>
              <w:numPr>
                <w:ilvl w:val="0"/>
                <w:numId w:val="12"/>
              </w:numPr>
              <w:jc w:val="both"/>
              <w:rPr>
                <w:rFonts w:ascii="Times New Roman" w:hAnsi="Times New Roman" w:cs="Times New Roman"/>
              </w:rPr>
              <w:pPrChange w:id="42" w:author="Akash Ur Rehman" w:date="2023-06-08T17:47:00Z">
                <w:pPr>
                  <w:pStyle w:val="ListParagraph"/>
                  <w:numPr>
                    <w:numId w:val="13"/>
                  </w:numPr>
                  <w:jc w:val="both"/>
                </w:pPr>
              </w:pPrChange>
            </w:pPr>
            <w:r w:rsidRPr="007061D3">
              <w:rPr>
                <w:rFonts w:ascii="Times New Roman" w:hAnsi="Times New Roman" w:cs="Times New Roman"/>
              </w:rPr>
              <w:t>Validate change requests</w:t>
            </w:r>
            <w:r w:rsidR="00DC5DD5" w:rsidRPr="007061D3">
              <w:rPr>
                <w:rFonts w:ascii="Times New Roman" w:hAnsi="Times New Roman" w:cs="Times New Roman"/>
              </w:rPr>
              <w:t xml:space="preserve"> made by the team members</w:t>
            </w:r>
            <w:r w:rsidRPr="007061D3">
              <w:rPr>
                <w:rFonts w:ascii="Times New Roman" w:hAnsi="Times New Roman" w:cs="Times New Roman"/>
              </w:rPr>
              <w:t>.</w:t>
            </w:r>
          </w:p>
          <w:p w14:paraId="44869663" w14:textId="77777777" w:rsidR="00401F76" w:rsidRPr="007061D3" w:rsidRDefault="00401F76">
            <w:pPr>
              <w:pStyle w:val="ListParagraph"/>
              <w:numPr>
                <w:ilvl w:val="0"/>
                <w:numId w:val="12"/>
              </w:numPr>
              <w:jc w:val="both"/>
              <w:rPr>
                <w:rFonts w:ascii="Times New Roman" w:hAnsi="Times New Roman" w:cs="Times New Roman"/>
              </w:rPr>
              <w:pPrChange w:id="43" w:author="Akash Ur Rehman" w:date="2023-06-08T17:47:00Z">
                <w:pPr>
                  <w:pStyle w:val="ListParagraph"/>
                  <w:numPr>
                    <w:numId w:val="13"/>
                  </w:numPr>
                  <w:jc w:val="both"/>
                </w:pPr>
              </w:pPrChange>
            </w:pPr>
            <w:r w:rsidRPr="007061D3">
              <w:rPr>
                <w:rFonts w:ascii="Times New Roman" w:hAnsi="Times New Roman" w:cs="Times New Roman"/>
              </w:rPr>
              <w:t xml:space="preserve">Participate in impact </w:t>
            </w:r>
            <w:r w:rsidR="00DC5DD5" w:rsidRPr="007061D3">
              <w:rPr>
                <w:rFonts w:ascii="Times New Roman" w:hAnsi="Times New Roman" w:cs="Times New Roman"/>
              </w:rPr>
              <w:t>evaluations</w:t>
            </w:r>
            <w:r w:rsidRPr="007061D3">
              <w:rPr>
                <w:rFonts w:ascii="Times New Roman" w:hAnsi="Times New Roman" w:cs="Times New Roman"/>
              </w:rPr>
              <w:t xml:space="preserve"> of change requests.</w:t>
            </w:r>
          </w:p>
          <w:p w14:paraId="7A441FB7" w14:textId="77777777" w:rsidR="00401F76" w:rsidRPr="007061D3" w:rsidRDefault="00401F76">
            <w:pPr>
              <w:pStyle w:val="ListParagraph"/>
              <w:numPr>
                <w:ilvl w:val="0"/>
                <w:numId w:val="12"/>
              </w:numPr>
              <w:jc w:val="both"/>
              <w:rPr>
                <w:rFonts w:ascii="Times New Roman" w:hAnsi="Times New Roman" w:cs="Times New Roman"/>
              </w:rPr>
              <w:pPrChange w:id="44" w:author="Akash Ur Rehman" w:date="2023-06-08T17:47:00Z">
                <w:pPr>
                  <w:pStyle w:val="ListParagraph"/>
                  <w:numPr>
                    <w:numId w:val="13"/>
                  </w:numPr>
                  <w:jc w:val="both"/>
                </w:pPr>
              </w:pPrChange>
            </w:pPr>
            <w:r w:rsidRPr="007061D3">
              <w:rPr>
                <w:rFonts w:ascii="Times New Roman" w:hAnsi="Times New Roman" w:cs="Times New Roman"/>
              </w:rPr>
              <w:t xml:space="preserve">Communicate </w:t>
            </w:r>
            <w:r w:rsidR="00C05392" w:rsidRPr="007061D3">
              <w:rPr>
                <w:rFonts w:ascii="Times New Roman" w:hAnsi="Times New Roman" w:cs="Times New Roman"/>
              </w:rPr>
              <w:t>results</w:t>
            </w:r>
            <w:r w:rsidRPr="007061D3">
              <w:rPr>
                <w:rFonts w:ascii="Times New Roman" w:hAnsi="Times New Roman" w:cs="Times New Roman"/>
              </w:rPr>
              <w:t xml:space="preserve"> of change requests </w:t>
            </w:r>
            <w:r w:rsidR="0095782F" w:rsidRPr="007061D3">
              <w:rPr>
                <w:rFonts w:ascii="Times New Roman" w:hAnsi="Times New Roman" w:cs="Times New Roman"/>
              </w:rPr>
              <w:t>with</w:t>
            </w:r>
            <w:r w:rsidRPr="007061D3">
              <w:rPr>
                <w:rFonts w:ascii="Times New Roman" w:hAnsi="Times New Roman" w:cs="Times New Roman"/>
              </w:rPr>
              <w:t xml:space="preserve"> team.</w:t>
            </w:r>
          </w:p>
          <w:p w14:paraId="2281A1D3" w14:textId="77777777" w:rsidR="00401F76" w:rsidRPr="007061D3" w:rsidRDefault="00401F76">
            <w:pPr>
              <w:pStyle w:val="ListParagraph"/>
              <w:numPr>
                <w:ilvl w:val="0"/>
                <w:numId w:val="12"/>
              </w:numPr>
              <w:jc w:val="both"/>
              <w:rPr>
                <w:rFonts w:ascii="Times New Roman" w:hAnsi="Times New Roman" w:cs="Times New Roman"/>
              </w:rPr>
              <w:pPrChange w:id="45" w:author="Akash Ur Rehman" w:date="2023-06-08T17:47:00Z">
                <w:pPr>
                  <w:pStyle w:val="ListParagraph"/>
                  <w:numPr>
                    <w:numId w:val="13"/>
                  </w:numPr>
                  <w:jc w:val="both"/>
                </w:pPr>
              </w:pPrChange>
            </w:pPr>
            <w:r w:rsidRPr="007061D3">
              <w:rPr>
                <w:rFonts w:ascii="Times New Roman" w:hAnsi="Times New Roman" w:cs="Times New Roman"/>
              </w:rPr>
              <w:t>Facilitate team</w:t>
            </w:r>
            <w:r w:rsidR="00DC5DD5" w:rsidRPr="007061D3">
              <w:rPr>
                <w:rFonts w:ascii="Times New Roman" w:hAnsi="Times New Roman" w:cs="Times New Roman"/>
              </w:rPr>
              <w:t xml:space="preserve"> members requests for changings</w:t>
            </w:r>
            <w:r w:rsidRPr="007061D3">
              <w:rPr>
                <w:rFonts w:ascii="Times New Roman" w:hAnsi="Times New Roman" w:cs="Times New Roman"/>
              </w:rPr>
              <w:t>.</w:t>
            </w:r>
          </w:p>
          <w:p w14:paraId="6229D652" w14:textId="77777777" w:rsidR="00401F76" w:rsidRPr="007061D3" w:rsidRDefault="00401F76">
            <w:pPr>
              <w:pStyle w:val="ListParagraph"/>
              <w:numPr>
                <w:ilvl w:val="0"/>
                <w:numId w:val="12"/>
              </w:numPr>
              <w:jc w:val="both"/>
              <w:rPr>
                <w:rFonts w:ascii="Times New Roman" w:hAnsi="Times New Roman" w:cs="Times New Roman"/>
              </w:rPr>
              <w:pPrChange w:id="46" w:author="Akash Ur Rehman" w:date="2023-06-08T17:47:00Z">
                <w:pPr>
                  <w:pStyle w:val="ListParagraph"/>
                  <w:numPr>
                    <w:numId w:val="13"/>
                  </w:numPr>
                  <w:jc w:val="both"/>
                </w:pPr>
              </w:pPrChange>
            </w:pPr>
            <w:r w:rsidRPr="007061D3">
              <w:rPr>
                <w:rFonts w:ascii="Times New Roman" w:hAnsi="Times New Roman" w:cs="Times New Roman"/>
              </w:rPr>
              <w:t>Update project documents upon approval of all changes.</w:t>
            </w:r>
          </w:p>
          <w:p w14:paraId="7A0FEA3E" w14:textId="77777777" w:rsidR="00401F76" w:rsidRPr="007061D3" w:rsidRDefault="00401F76">
            <w:pPr>
              <w:pStyle w:val="ListParagraph"/>
              <w:numPr>
                <w:ilvl w:val="0"/>
                <w:numId w:val="12"/>
              </w:numPr>
              <w:jc w:val="both"/>
              <w:rPr>
                <w:rFonts w:ascii="Times New Roman" w:hAnsi="Times New Roman" w:cs="Times New Roman"/>
              </w:rPr>
              <w:pPrChange w:id="47" w:author="Akash Ur Rehman" w:date="2023-06-08T17:47:00Z">
                <w:pPr>
                  <w:pStyle w:val="ListParagraph"/>
                  <w:numPr>
                    <w:numId w:val="13"/>
                  </w:numPr>
                  <w:jc w:val="both"/>
                </w:pPr>
              </w:pPrChange>
            </w:pPr>
            <w:r w:rsidRPr="007061D3">
              <w:rPr>
                <w:rFonts w:ascii="Times New Roman" w:hAnsi="Times New Roman" w:cs="Times New Roman"/>
              </w:rPr>
              <w:t>Assign or distribute tasks to team members.</w:t>
            </w:r>
          </w:p>
          <w:p w14:paraId="4F9A4049" w14:textId="77777777" w:rsidR="00401F76" w:rsidRPr="007061D3" w:rsidRDefault="00401F76">
            <w:pPr>
              <w:pStyle w:val="ListParagraph"/>
              <w:numPr>
                <w:ilvl w:val="0"/>
                <w:numId w:val="12"/>
              </w:numPr>
              <w:jc w:val="both"/>
              <w:rPr>
                <w:rFonts w:ascii="Times New Roman" w:hAnsi="Times New Roman" w:cs="Times New Roman"/>
              </w:rPr>
              <w:pPrChange w:id="48" w:author="Akash Ur Rehman" w:date="2023-06-08T17:47:00Z">
                <w:pPr>
                  <w:pStyle w:val="ListParagraph"/>
                  <w:numPr>
                    <w:numId w:val="13"/>
                  </w:numPr>
                  <w:jc w:val="both"/>
                </w:pPr>
              </w:pPrChange>
            </w:pPr>
            <w:r w:rsidRPr="007061D3">
              <w:rPr>
                <w:rFonts w:ascii="Times New Roman" w:hAnsi="Times New Roman" w:cs="Times New Roman"/>
              </w:rPr>
              <w:t>Communicate with the team and project supervisor.</w:t>
            </w:r>
          </w:p>
          <w:p w14:paraId="6BA122C8" w14:textId="77777777" w:rsidR="00401F76" w:rsidRPr="007061D3" w:rsidRDefault="00401F76">
            <w:pPr>
              <w:pStyle w:val="ListParagraph"/>
              <w:numPr>
                <w:ilvl w:val="0"/>
                <w:numId w:val="12"/>
              </w:numPr>
              <w:jc w:val="both"/>
              <w:rPr>
                <w:rFonts w:ascii="Times New Roman" w:hAnsi="Times New Roman" w:cs="Times New Roman"/>
              </w:rPr>
              <w:pPrChange w:id="49" w:author="Akash Ur Rehman" w:date="2023-06-08T17:47:00Z">
                <w:pPr>
                  <w:pStyle w:val="ListParagraph"/>
                  <w:numPr>
                    <w:numId w:val="13"/>
                  </w:numPr>
                  <w:jc w:val="both"/>
                </w:pPr>
              </w:pPrChange>
            </w:pPr>
            <w:r w:rsidRPr="007061D3">
              <w:rPr>
                <w:rFonts w:ascii="Times New Roman" w:hAnsi="Times New Roman" w:cs="Times New Roman"/>
              </w:rPr>
              <w:t>Make all the documentation includes proposal, requirement specification document, project design.</w:t>
            </w:r>
          </w:p>
          <w:p w14:paraId="1FC052F0" w14:textId="77777777" w:rsidR="00401F76" w:rsidRPr="007061D3" w:rsidRDefault="00401F76">
            <w:pPr>
              <w:pStyle w:val="ListParagraph"/>
              <w:numPr>
                <w:ilvl w:val="0"/>
                <w:numId w:val="12"/>
              </w:numPr>
              <w:jc w:val="both"/>
              <w:rPr>
                <w:rFonts w:ascii="Times New Roman" w:hAnsi="Times New Roman" w:cs="Times New Roman"/>
              </w:rPr>
              <w:pPrChange w:id="50" w:author="Akash Ur Rehman" w:date="2023-06-08T17:47:00Z">
                <w:pPr>
                  <w:pStyle w:val="ListParagraph"/>
                  <w:numPr>
                    <w:numId w:val="13"/>
                  </w:numPr>
                  <w:jc w:val="both"/>
                </w:pPr>
              </w:pPrChange>
            </w:pPr>
            <w:r w:rsidRPr="007061D3">
              <w:rPr>
                <w:rFonts w:ascii="Times New Roman" w:hAnsi="Times New Roman" w:cs="Times New Roman"/>
              </w:rPr>
              <w:t>Develop front-end and back-end integration.</w:t>
            </w:r>
          </w:p>
          <w:p w14:paraId="303A7377" w14:textId="77777777" w:rsidR="00401F76" w:rsidRPr="007061D3" w:rsidRDefault="00401F76">
            <w:pPr>
              <w:pStyle w:val="ListParagraph"/>
              <w:numPr>
                <w:ilvl w:val="0"/>
                <w:numId w:val="12"/>
              </w:numPr>
              <w:jc w:val="both"/>
              <w:rPr>
                <w:rFonts w:ascii="Times New Roman" w:hAnsi="Times New Roman" w:cs="Times New Roman"/>
              </w:rPr>
              <w:pPrChange w:id="51" w:author="Akash Ur Rehman" w:date="2023-06-08T17:47:00Z">
                <w:pPr>
                  <w:pStyle w:val="ListParagraph"/>
                  <w:numPr>
                    <w:numId w:val="13"/>
                  </w:numPr>
                  <w:jc w:val="both"/>
                </w:pPr>
              </w:pPrChange>
            </w:pPr>
            <w:r w:rsidRPr="007061D3">
              <w:rPr>
                <w:rFonts w:ascii="Times New Roman" w:hAnsi="Times New Roman" w:cs="Times New Roman"/>
              </w:rPr>
              <w:t>Make test cases and execute on software.</w:t>
            </w:r>
          </w:p>
          <w:p w14:paraId="4D6C7180" w14:textId="77777777" w:rsidR="00401F76" w:rsidRPr="007061D3" w:rsidRDefault="00401F76">
            <w:pPr>
              <w:pStyle w:val="ListParagraph"/>
              <w:numPr>
                <w:ilvl w:val="0"/>
                <w:numId w:val="12"/>
              </w:numPr>
              <w:jc w:val="both"/>
              <w:rPr>
                <w:rFonts w:ascii="Times New Roman" w:hAnsi="Times New Roman" w:cs="Times New Roman"/>
              </w:rPr>
              <w:pPrChange w:id="52" w:author="Akash Ur Rehman" w:date="2023-06-08T17:47:00Z">
                <w:pPr>
                  <w:pStyle w:val="ListParagraph"/>
                  <w:numPr>
                    <w:numId w:val="13"/>
                  </w:numPr>
                  <w:jc w:val="both"/>
                </w:pPr>
              </w:pPrChange>
            </w:pPr>
            <w:r w:rsidRPr="007061D3">
              <w:rPr>
                <w:rFonts w:ascii="Times New Roman" w:hAnsi="Times New Roman" w:cs="Times New Roman"/>
              </w:rPr>
              <w:t>Submit all work to project supervisor</w:t>
            </w:r>
          </w:p>
        </w:tc>
      </w:tr>
      <w:tr w:rsidR="00401F76" w:rsidRPr="007061D3" w14:paraId="28AF23F1" w14:textId="77777777" w:rsidTr="001336FB">
        <w:trPr>
          <w:trHeight w:val="2791"/>
        </w:trPr>
        <w:tc>
          <w:tcPr>
            <w:tcW w:w="2274" w:type="dxa"/>
          </w:tcPr>
          <w:p w14:paraId="5DCF4FAD"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Muhammad Salman</w:t>
            </w:r>
          </w:p>
        </w:tc>
        <w:tc>
          <w:tcPr>
            <w:tcW w:w="1683" w:type="dxa"/>
          </w:tcPr>
          <w:p w14:paraId="75307D94"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-01</w:t>
            </w:r>
          </w:p>
        </w:tc>
        <w:tc>
          <w:tcPr>
            <w:tcW w:w="5394" w:type="dxa"/>
          </w:tcPr>
          <w:p w14:paraId="604E9FE2" w14:textId="77777777" w:rsidR="00401F76" w:rsidRPr="007061D3" w:rsidRDefault="00401F76">
            <w:pPr>
              <w:pStyle w:val="ListParagraph"/>
              <w:numPr>
                <w:ilvl w:val="0"/>
                <w:numId w:val="12"/>
              </w:numPr>
              <w:jc w:val="both"/>
              <w:rPr>
                <w:rFonts w:ascii="Times New Roman" w:hAnsi="Times New Roman" w:cs="Times New Roman"/>
              </w:rPr>
              <w:pPrChange w:id="53" w:author="Akash Ur Rehman" w:date="2023-06-08T17:47:00Z">
                <w:pPr>
                  <w:pStyle w:val="ListParagraph"/>
                  <w:numPr>
                    <w:numId w:val="13"/>
                  </w:numPr>
                  <w:jc w:val="both"/>
                </w:pPr>
              </w:pPrChange>
            </w:pPr>
            <w:r w:rsidRPr="007061D3">
              <w:rPr>
                <w:rFonts w:ascii="Times New Roman" w:hAnsi="Times New Roman" w:cs="Times New Roman"/>
              </w:rPr>
              <w:t>Participate in project development life cycle.</w:t>
            </w:r>
          </w:p>
          <w:p w14:paraId="43588A87" w14:textId="77777777" w:rsidR="00401F76" w:rsidRPr="007061D3" w:rsidRDefault="009A1051">
            <w:pPr>
              <w:pStyle w:val="ListParagraph"/>
              <w:numPr>
                <w:ilvl w:val="0"/>
                <w:numId w:val="12"/>
              </w:numPr>
              <w:jc w:val="both"/>
              <w:rPr>
                <w:rFonts w:ascii="Times New Roman" w:hAnsi="Times New Roman" w:cs="Times New Roman"/>
              </w:rPr>
              <w:pPrChange w:id="54" w:author="Akash Ur Rehman" w:date="2023-06-08T17:47:00Z">
                <w:pPr>
                  <w:pStyle w:val="ListParagraph"/>
                  <w:numPr>
                    <w:numId w:val="13"/>
                  </w:numPr>
                  <w:jc w:val="both"/>
                </w:pPr>
              </w:pPrChange>
            </w:pPr>
            <w:r w:rsidRPr="007061D3">
              <w:rPr>
                <w:rFonts w:ascii="Times New Roman" w:hAnsi="Times New Roman" w:cs="Times New Roman"/>
              </w:rPr>
              <w:t>Estimate</w:t>
            </w:r>
            <w:r w:rsidR="00401F76" w:rsidRPr="007061D3">
              <w:rPr>
                <w:rFonts w:ascii="Times New Roman" w:hAnsi="Times New Roman" w:cs="Times New Roman"/>
              </w:rPr>
              <w:t xml:space="preserve"> the need for </w:t>
            </w:r>
            <w:r w:rsidR="00B201E5" w:rsidRPr="007061D3">
              <w:rPr>
                <w:rFonts w:ascii="Times New Roman" w:hAnsi="Times New Roman" w:cs="Times New Roman"/>
              </w:rPr>
              <w:t xml:space="preserve">alterations </w:t>
            </w:r>
            <w:r w:rsidR="00401F76" w:rsidRPr="007061D3">
              <w:rPr>
                <w:rFonts w:ascii="Times New Roman" w:hAnsi="Times New Roman" w:cs="Times New Roman"/>
              </w:rPr>
              <w:t>and communicate them to the project supervisor as necessary.</w:t>
            </w:r>
          </w:p>
          <w:p w14:paraId="36C72653" w14:textId="77777777" w:rsidR="00401F76" w:rsidRPr="007061D3" w:rsidRDefault="00401F76">
            <w:pPr>
              <w:pStyle w:val="ListParagraph"/>
              <w:numPr>
                <w:ilvl w:val="0"/>
                <w:numId w:val="12"/>
              </w:numPr>
              <w:jc w:val="both"/>
              <w:rPr>
                <w:rFonts w:ascii="Times New Roman" w:hAnsi="Times New Roman" w:cs="Times New Roman"/>
              </w:rPr>
              <w:pPrChange w:id="55" w:author="Akash Ur Rehman" w:date="2023-06-08T17:47:00Z">
                <w:pPr>
                  <w:pStyle w:val="ListParagraph"/>
                  <w:numPr>
                    <w:numId w:val="13"/>
                  </w:numPr>
                  <w:jc w:val="both"/>
                </w:pPr>
              </w:pPrChange>
            </w:pPr>
            <w:r w:rsidRPr="007061D3">
              <w:rPr>
                <w:rFonts w:ascii="Times New Roman" w:hAnsi="Times New Roman" w:cs="Times New Roman"/>
              </w:rPr>
              <w:t>Communicate with team leader.</w:t>
            </w:r>
          </w:p>
          <w:p w14:paraId="11160A5C" w14:textId="77777777" w:rsidR="00401F76" w:rsidRPr="007061D3" w:rsidRDefault="00401F76">
            <w:pPr>
              <w:pStyle w:val="ListParagraph"/>
              <w:numPr>
                <w:ilvl w:val="0"/>
                <w:numId w:val="12"/>
              </w:numPr>
              <w:jc w:val="both"/>
              <w:rPr>
                <w:rFonts w:ascii="Times New Roman" w:hAnsi="Times New Roman" w:cs="Times New Roman"/>
              </w:rPr>
              <w:pPrChange w:id="56" w:author="Akash Ur Rehman" w:date="2023-06-08T17:47:00Z">
                <w:pPr>
                  <w:pStyle w:val="ListParagraph"/>
                  <w:numPr>
                    <w:numId w:val="13"/>
                  </w:numPr>
                  <w:jc w:val="both"/>
                </w:pPr>
              </w:pPrChange>
            </w:pPr>
            <w:r w:rsidRPr="007061D3">
              <w:rPr>
                <w:rFonts w:ascii="Times New Roman" w:hAnsi="Times New Roman" w:cs="Times New Roman"/>
              </w:rPr>
              <w:t>Make project proposal document</w:t>
            </w:r>
            <w:r w:rsidR="0095782F" w:rsidRPr="007061D3">
              <w:rPr>
                <w:rFonts w:ascii="Times New Roman" w:hAnsi="Times New Roman" w:cs="Times New Roman"/>
              </w:rPr>
              <w:t xml:space="preserve"> according to requirements</w:t>
            </w:r>
            <w:r w:rsidRPr="007061D3">
              <w:rPr>
                <w:rFonts w:ascii="Times New Roman" w:hAnsi="Times New Roman" w:cs="Times New Roman"/>
              </w:rPr>
              <w:t>.</w:t>
            </w:r>
          </w:p>
          <w:p w14:paraId="1598147C" w14:textId="77777777" w:rsidR="00401F76" w:rsidRPr="007061D3" w:rsidRDefault="00401F76">
            <w:pPr>
              <w:pStyle w:val="ListParagraph"/>
              <w:numPr>
                <w:ilvl w:val="0"/>
                <w:numId w:val="12"/>
              </w:numPr>
              <w:jc w:val="both"/>
              <w:rPr>
                <w:rFonts w:ascii="Times New Roman" w:hAnsi="Times New Roman" w:cs="Times New Roman"/>
              </w:rPr>
              <w:pPrChange w:id="57" w:author="Akash Ur Rehman" w:date="2023-06-08T17:47:00Z">
                <w:pPr>
                  <w:pStyle w:val="ListParagraph"/>
                  <w:numPr>
                    <w:numId w:val="13"/>
                  </w:numPr>
                  <w:jc w:val="both"/>
                </w:pPr>
              </w:pPrChange>
            </w:pPr>
            <w:r w:rsidRPr="007061D3">
              <w:rPr>
                <w:rFonts w:ascii="Times New Roman" w:hAnsi="Times New Roman" w:cs="Times New Roman"/>
              </w:rPr>
              <w:t xml:space="preserve">Make requirement specification </w:t>
            </w:r>
            <w:r w:rsidR="0095782F" w:rsidRPr="007061D3">
              <w:rPr>
                <w:rFonts w:ascii="Times New Roman" w:hAnsi="Times New Roman" w:cs="Times New Roman"/>
              </w:rPr>
              <w:t>document</w:t>
            </w:r>
            <w:r w:rsidRPr="007061D3">
              <w:rPr>
                <w:rFonts w:ascii="Times New Roman" w:hAnsi="Times New Roman" w:cs="Times New Roman"/>
              </w:rPr>
              <w:t>.</w:t>
            </w:r>
          </w:p>
          <w:p w14:paraId="0656A135" w14:textId="77777777" w:rsidR="00401F76" w:rsidRPr="007061D3" w:rsidRDefault="00401F76">
            <w:pPr>
              <w:pStyle w:val="ListParagraph"/>
              <w:numPr>
                <w:ilvl w:val="0"/>
                <w:numId w:val="12"/>
              </w:numPr>
              <w:jc w:val="both"/>
              <w:rPr>
                <w:rFonts w:ascii="Times New Roman" w:hAnsi="Times New Roman" w:cs="Times New Roman"/>
              </w:rPr>
              <w:pPrChange w:id="58" w:author="Akash Ur Rehman" w:date="2023-06-08T17:47:00Z">
                <w:pPr>
                  <w:pStyle w:val="ListParagraph"/>
                  <w:numPr>
                    <w:numId w:val="13"/>
                  </w:numPr>
                  <w:jc w:val="both"/>
                </w:pPr>
              </w:pPrChange>
            </w:pPr>
            <w:r w:rsidRPr="007061D3">
              <w:rPr>
                <w:rFonts w:ascii="Times New Roman" w:hAnsi="Times New Roman" w:cs="Times New Roman"/>
              </w:rPr>
              <w:t>Create project design.</w:t>
            </w:r>
          </w:p>
          <w:p w14:paraId="44731EA8" w14:textId="77777777" w:rsidR="00401F76" w:rsidRPr="007061D3" w:rsidRDefault="00401F76">
            <w:pPr>
              <w:pStyle w:val="ListParagraph"/>
              <w:numPr>
                <w:ilvl w:val="0"/>
                <w:numId w:val="12"/>
              </w:numPr>
              <w:jc w:val="both"/>
              <w:rPr>
                <w:rFonts w:ascii="Times New Roman" w:hAnsi="Times New Roman" w:cs="Times New Roman"/>
              </w:rPr>
              <w:pPrChange w:id="59" w:author="Akash Ur Rehman" w:date="2023-06-08T17:47:00Z">
                <w:pPr>
                  <w:pStyle w:val="ListParagraph"/>
                  <w:numPr>
                    <w:numId w:val="13"/>
                  </w:numPr>
                  <w:jc w:val="both"/>
                </w:pPr>
              </w:pPrChange>
            </w:pPr>
            <w:r w:rsidRPr="007061D3">
              <w:rPr>
                <w:rFonts w:ascii="Times New Roman" w:hAnsi="Times New Roman" w:cs="Times New Roman"/>
              </w:rPr>
              <w:t>Develop front-end interface.</w:t>
            </w:r>
          </w:p>
          <w:p w14:paraId="0F6BF9E9" w14:textId="77777777" w:rsidR="00401F76" w:rsidRPr="007061D3" w:rsidRDefault="00401F76">
            <w:pPr>
              <w:pStyle w:val="ListParagraph"/>
              <w:numPr>
                <w:ilvl w:val="0"/>
                <w:numId w:val="12"/>
              </w:numPr>
              <w:jc w:val="both"/>
              <w:rPr>
                <w:rFonts w:ascii="Times New Roman" w:hAnsi="Times New Roman" w:cs="Times New Roman"/>
              </w:rPr>
              <w:pPrChange w:id="60" w:author="Akash Ur Rehman" w:date="2023-06-08T17:47:00Z">
                <w:pPr>
                  <w:pStyle w:val="ListParagraph"/>
                  <w:numPr>
                    <w:numId w:val="13"/>
                  </w:numPr>
                  <w:jc w:val="both"/>
                </w:pPr>
              </w:pPrChange>
            </w:pPr>
            <w:r w:rsidRPr="007061D3">
              <w:rPr>
                <w:rFonts w:ascii="Times New Roman" w:hAnsi="Times New Roman" w:cs="Times New Roman"/>
              </w:rPr>
              <w:t>Develop back-end implementation.</w:t>
            </w:r>
          </w:p>
          <w:p w14:paraId="3C5F222E" w14:textId="77777777" w:rsidR="00401F76" w:rsidRPr="007061D3" w:rsidRDefault="00401F76">
            <w:pPr>
              <w:pStyle w:val="ListParagraph"/>
              <w:numPr>
                <w:ilvl w:val="0"/>
                <w:numId w:val="12"/>
              </w:numPr>
              <w:jc w:val="both"/>
              <w:rPr>
                <w:rFonts w:ascii="Times New Roman" w:hAnsi="Times New Roman" w:cs="Times New Roman"/>
              </w:rPr>
              <w:pPrChange w:id="61" w:author="Akash Ur Rehman" w:date="2023-06-08T17:47:00Z">
                <w:pPr>
                  <w:pStyle w:val="ListParagraph"/>
                  <w:numPr>
                    <w:numId w:val="13"/>
                  </w:numPr>
                  <w:jc w:val="both"/>
                </w:pPr>
              </w:pPrChange>
            </w:pPr>
            <w:r w:rsidRPr="007061D3">
              <w:rPr>
                <w:rFonts w:ascii="Times New Roman" w:hAnsi="Times New Roman" w:cs="Times New Roman"/>
              </w:rPr>
              <w:t>Make test cases and execute on software.</w:t>
            </w:r>
          </w:p>
        </w:tc>
      </w:tr>
      <w:tr w:rsidR="00401F76" w:rsidRPr="007061D3" w14:paraId="51AB4EF4" w14:textId="77777777" w:rsidTr="001336FB">
        <w:trPr>
          <w:trHeight w:val="2791"/>
        </w:trPr>
        <w:tc>
          <w:tcPr>
            <w:tcW w:w="2274" w:type="dxa"/>
          </w:tcPr>
          <w:p w14:paraId="6202973C"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lastRenderedPageBreak/>
              <w:t>Muhammad Abu Hurairah</w:t>
            </w:r>
          </w:p>
        </w:tc>
        <w:tc>
          <w:tcPr>
            <w:tcW w:w="1683" w:type="dxa"/>
          </w:tcPr>
          <w:p w14:paraId="1870CBF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-02</w:t>
            </w:r>
          </w:p>
        </w:tc>
        <w:tc>
          <w:tcPr>
            <w:tcW w:w="5394" w:type="dxa"/>
          </w:tcPr>
          <w:p w14:paraId="3A4D7D2D" w14:textId="77777777" w:rsidR="00401F76" w:rsidRPr="007061D3" w:rsidRDefault="00401F76">
            <w:pPr>
              <w:pStyle w:val="ListParagraph"/>
              <w:numPr>
                <w:ilvl w:val="0"/>
                <w:numId w:val="12"/>
              </w:numPr>
              <w:jc w:val="both"/>
              <w:rPr>
                <w:rFonts w:ascii="Times New Roman" w:hAnsi="Times New Roman" w:cs="Times New Roman"/>
              </w:rPr>
              <w:pPrChange w:id="62" w:author="Akash Ur Rehman" w:date="2023-06-08T17:47:00Z">
                <w:pPr>
                  <w:pStyle w:val="ListParagraph"/>
                  <w:numPr>
                    <w:numId w:val="13"/>
                  </w:numPr>
                  <w:jc w:val="both"/>
                </w:pPr>
              </w:pPrChange>
            </w:pPr>
            <w:r w:rsidRPr="007061D3">
              <w:rPr>
                <w:rFonts w:ascii="Times New Roman" w:hAnsi="Times New Roman" w:cs="Times New Roman"/>
              </w:rPr>
              <w:t>Participate in project development lifecycle.</w:t>
            </w:r>
          </w:p>
          <w:p w14:paraId="49C7F4E6" w14:textId="77777777" w:rsidR="00401F76" w:rsidRPr="007061D3" w:rsidRDefault="00401F76">
            <w:pPr>
              <w:pStyle w:val="ListParagraph"/>
              <w:numPr>
                <w:ilvl w:val="0"/>
                <w:numId w:val="12"/>
              </w:numPr>
              <w:jc w:val="both"/>
              <w:rPr>
                <w:rFonts w:ascii="Times New Roman" w:hAnsi="Times New Roman" w:cs="Times New Roman"/>
              </w:rPr>
              <w:pPrChange w:id="63" w:author="Akash Ur Rehman" w:date="2023-06-08T17:47:00Z">
                <w:pPr>
                  <w:pStyle w:val="ListParagraph"/>
                  <w:numPr>
                    <w:numId w:val="13"/>
                  </w:numPr>
                  <w:jc w:val="both"/>
                </w:pPr>
              </w:pPrChange>
            </w:pPr>
            <w:r w:rsidRPr="007061D3">
              <w:rPr>
                <w:rFonts w:ascii="Times New Roman" w:hAnsi="Times New Roman" w:cs="Times New Roman"/>
              </w:rPr>
              <w:t>Communicate with the team leader.</w:t>
            </w:r>
          </w:p>
          <w:p w14:paraId="170AF552" w14:textId="77777777" w:rsidR="00401F76" w:rsidRPr="007061D3" w:rsidRDefault="00401F76">
            <w:pPr>
              <w:pStyle w:val="ListParagraph"/>
              <w:numPr>
                <w:ilvl w:val="0"/>
                <w:numId w:val="12"/>
              </w:numPr>
              <w:jc w:val="both"/>
              <w:rPr>
                <w:rFonts w:ascii="Times New Roman" w:hAnsi="Times New Roman" w:cs="Times New Roman"/>
              </w:rPr>
              <w:pPrChange w:id="64" w:author="Akash Ur Rehman" w:date="2023-06-08T17:47:00Z">
                <w:pPr>
                  <w:pStyle w:val="ListParagraph"/>
                  <w:numPr>
                    <w:numId w:val="13"/>
                  </w:numPr>
                  <w:jc w:val="both"/>
                </w:pPr>
              </w:pPrChange>
            </w:pPr>
            <w:r w:rsidRPr="007061D3">
              <w:rPr>
                <w:rFonts w:ascii="Times New Roman" w:hAnsi="Times New Roman" w:cs="Times New Roman"/>
              </w:rPr>
              <w:t>Make project proposal document.</w:t>
            </w:r>
          </w:p>
          <w:p w14:paraId="1A72157F" w14:textId="77777777" w:rsidR="00401F76" w:rsidRPr="007061D3" w:rsidRDefault="00401F76">
            <w:pPr>
              <w:pStyle w:val="ListParagraph"/>
              <w:numPr>
                <w:ilvl w:val="0"/>
                <w:numId w:val="12"/>
              </w:numPr>
              <w:jc w:val="both"/>
              <w:rPr>
                <w:rFonts w:ascii="Times New Roman" w:hAnsi="Times New Roman" w:cs="Times New Roman"/>
              </w:rPr>
              <w:pPrChange w:id="65" w:author="Akash Ur Rehman" w:date="2023-06-08T17:47:00Z">
                <w:pPr>
                  <w:pStyle w:val="ListParagraph"/>
                  <w:numPr>
                    <w:numId w:val="13"/>
                  </w:numPr>
                  <w:jc w:val="both"/>
                </w:pPr>
              </w:pPrChange>
            </w:pPr>
            <w:r w:rsidRPr="007061D3">
              <w:rPr>
                <w:rFonts w:ascii="Times New Roman" w:hAnsi="Times New Roman" w:cs="Times New Roman"/>
              </w:rPr>
              <w:t>Make requirement specification document.</w:t>
            </w:r>
          </w:p>
          <w:p w14:paraId="25AF6049" w14:textId="77777777" w:rsidR="00401F76" w:rsidRPr="007061D3" w:rsidRDefault="00401F76">
            <w:pPr>
              <w:pStyle w:val="ListParagraph"/>
              <w:numPr>
                <w:ilvl w:val="0"/>
                <w:numId w:val="12"/>
              </w:numPr>
              <w:jc w:val="both"/>
              <w:rPr>
                <w:rFonts w:ascii="Times New Roman" w:hAnsi="Times New Roman" w:cs="Times New Roman"/>
              </w:rPr>
              <w:pPrChange w:id="66" w:author="Akash Ur Rehman" w:date="2023-06-08T17:47:00Z">
                <w:pPr>
                  <w:pStyle w:val="ListParagraph"/>
                  <w:numPr>
                    <w:numId w:val="13"/>
                  </w:numPr>
                  <w:jc w:val="both"/>
                </w:pPr>
              </w:pPrChange>
            </w:pPr>
            <w:r w:rsidRPr="007061D3">
              <w:rPr>
                <w:rFonts w:ascii="Times New Roman" w:hAnsi="Times New Roman" w:cs="Times New Roman"/>
              </w:rPr>
              <w:t>Create project design.</w:t>
            </w:r>
          </w:p>
          <w:p w14:paraId="540D9E5E" w14:textId="77777777" w:rsidR="00401F76" w:rsidRPr="007061D3" w:rsidRDefault="00401F76">
            <w:pPr>
              <w:pStyle w:val="ListParagraph"/>
              <w:numPr>
                <w:ilvl w:val="0"/>
                <w:numId w:val="12"/>
              </w:numPr>
              <w:jc w:val="both"/>
              <w:rPr>
                <w:rFonts w:ascii="Times New Roman" w:hAnsi="Times New Roman" w:cs="Times New Roman"/>
              </w:rPr>
              <w:pPrChange w:id="67" w:author="Akash Ur Rehman" w:date="2023-06-08T17:47:00Z">
                <w:pPr>
                  <w:pStyle w:val="ListParagraph"/>
                  <w:numPr>
                    <w:numId w:val="13"/>
                  </w:numPr>
                  <w:jc w:val="both"/>
                </w:pPr>
              </w:pPrChange>
            </w:pPr>
            <w:r w:rsidRPr="007061D3">
              <w:rPr>
                <w:rFonts w:ascii="Times New Roman" w:hAnsi="Times New Roman" w:cs="Times New Roman"/>
              </w:rPr>
              <w:t>Develop front-end interface.</w:t>
            </w:r>
          </w:p>
          <w:p w14:paraId="298171CA" w14:textId="77777777" w:rsidR="00401F76" w:rsidRPr="007061D3" w:rsidRDefault="00401F76">
            <w:pPr>
              <w:pStyle w:val="ListParagraph"/>
              <w:numPr>
                <w:ilvl w:val="0"/>
                <w:numId w:val="12"/>
              </w:numPr>
              <w:jc w:val="both"/>
              <w:rPr>
                <w:rFonts w:ascii="Times New Roman" w:hAnsi="Times New Roman" w:cs="Times New Roman"/>
              </w:rPr>
              <w:pPrChange w:id="68" w:author="Akash Ur Rehman" w:date="2023-06-08T17:47:00Z">
                <w:pPr>
                  <w:pStyle w:val="ListParagraph"/>
                  <w:numPr>
                    <w:numId w:val="13"/>
                  </w:numPr>
                  <w:jc w:val="both"/>
                </w:pPr>
              </w:pPrChange>
            </w:pPr>
            <w:r w:rsidRPr="007061D3">
              <w:rPr>
                <w:rFonts w:ascii="Times New Roman" w:hAnsi="Times New Roman" w:cs="Times New Roman"/>
              </w:rPr>
              <w:t>Develop back-end implementation.</w:t>
            </w:r>
          </w:p>
          <w:p w14:paraId="65F70C9A" w14:textId="77777777" w:rsidR="00401F76" w:rsidRPr="007061D3" w:rsidRDefault="00401F76">
            <w:pPr>
              <w:pStyle w:val="ListParagraph"/>
              <w:numPr>
                <w:ilvl w:val="0"/>
                <w:numId w:val="12"/>
              </w:numPr>
              <w:jc w:val="both"/>
              <w:rPr>
                <w:rFonts w:ascii="Times New Roman" w:hAnsi="Times New Roman" w:cs="Times New Roman"/>
              </w:rPr>
              <w:pPrChange w:id="69" w:author="Akash Ur Rehman" w:date="2023-06-08T17:47:00Z">
                <w:pPr>
                  <w:pStyle w:val="ListParagraph"/>
                  <w:numPr>
                    <w:numId w:val="13"/>
                  </w:numPr>
                  <w:jc w:val="both"/>
                </w:pPr>
              </w:pPrChange>
            </w:pPr>
            <w:r w:rsidRPr="007061D3">
              <w:rPr>
                <w:rFonts w:ascii="Times New Roman" w:hAnsi="Times New Roman" w:cs="Times New Roman"/>
              </w:rPr>
              <w:t>Make test cases and execute on software.</w:t>
            </w:r>
          </w:p>
        </w:tc>
      </w:tr>
      <w:tr w:rsidR="00401F76" w:rsidRPr="007061D3" w14:paraId="7F85579A" w14:textId="77777777" w:rsidTr="001336FB">
        <w:trPr>
          <w:trHeight w:val="1365"/>
        </w:trPr>
        <w:tc>
          <w:tcPr>
            <w:tcW w:w="2274" w:type="dxa"/>
          </w:tcPr>
          <w:p w14:paraId="3400CCC5" w14:textId="77777777" w:rsidR="00401F76" w:rsidRPr="007061D3" w:rsidRDefault="00401F76" w:rsidP="00024AE6">
            <w:pPr>
              <w:jc w:val="center"/>
              <w:rPr>
                <w:rFonts w:ascii="Times New Roman" w:hAnsi="Times New Roman" w:cs="Times New Roman"/>
              </w:rPr>
            </w:pPr>
          </w:p>
        </w:tc>
        <w:tc>
          <w:tcPr>
            <w:tcW w:w="1683" w:type="dxa"/>
          </w:tcPr>
          <w:p w14:paraId="1DBC6B26"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Donor</w:t>
            </w:r>
          </w:p>
        </w:tc>
        <w:tc>
          <w:tcPr>
            <w:tcW w:w="5394" w:type="dxa"/>
          </w:tcPr>
          <w:p w14:paraId="60675284" w14:textId="77777777" w:rsidR="00401F76" w:rsidRPr="007061D3" w:rsidRDefault="00401F76">
            <w:pPr>
              <w:pStyle w:val="ListParagraph"/>
              <w:numPr>
                <w:ilvl w:val="0"/>
                <w:numId w:val="12"/>
              </w:numPr>
              <w:jc w:val="both"/>
              <w:rPr>
                <w:rFonts w:ascii="Times New Roman" w:hAnsi="Times New Roman" w:cs="Times New Roman"/>
              </w:rPr>
              <w:pPrChange w:id="70" w:author="Akash Ur Rehman" w:date="2023-06-08T17:47:00Z">
                <w:pPr>
                  <w:pStyle w:val="ListParagraph"/>
                  <w:numPr>
                    <w:numId w:val="13"/>
                  </w:numPr>
                  <w:jc w:val="both"/>
                </w:pPr>
              </w:pPrChange>
            </w:pPr>
            <w:r w:rsidRPr="007061D3">
              <w:rPr>
                <w:rFonts w:ascii="Times New Roman" w:hAnsi="Times New Roman" w:cs="Times New Roman"/>
              </w:rPr>
              <w:t>Donate blood.</w:t>
            </w:r>
          </w:p>
          <w:p w14:paraId="76D57741" w14:textId="77777777" w:rsidR="00401F76" w:rsidRPr="007061D3" w:rsidRDefault="00401F76">
            <w:pPr>
              <w:pStyle w:val="ListParagraph"/>
              <w:numPr>
                <w:ilvl w:val="0"/>
                <w:numId w:val="12"/>
              </w:numPr>
              <w:jc w:val="both"/>
              <w:rPr>
                <w:rFonts w:ascii="Times New Roman" w:hAnsi="Times New Roman" w:cs="Times New Roman"/>
              </w:rPr>
              <w:pPrChange w:id="71" w:author="Akash Ur Rehman" w:date="2023-06-08T17:47:00Z">
                <w:pPr>
                  <w:pStyle w:val="ListParagraph"/>
                  <w:numPr>
                    <w:numId w:val="13"/>
                  </w:numPr>
                  <w:jc w:val="both"/>
                </w:pPr>
              </w:pPrChange>
            </w:pPr>
            <w:r w:rsidRPr="007061D3">
              <w:rPr>
                <w:rFonts w:ascii="Times New Roman" w:hAnsi="Times New Roman" w:cs="Times New Roman"/>
              </w:rPr>
              <w:t>Blood analysis (Check eligibility whether donate blood or not).</w:t>
            </w:r>
          </w:p>
          <w:p w14:paraId="764CE8A1" w14:textId="7D450BB2" w:rsidR="00401F76" w:rsidRPr="007061D3" w:rsidRDefault="00401F76">
            <w:pPr>
              <w:pStyle w:val="ListParagraph"/>
              <w:numPr>
                <w:ilvl w:val="0"/>
                <w:numId w:val="12"/>
              </w:numPr>
              <w:jc w:val="both"/>
              <w:rPr>
                <w:rFonts w:ascii="Times New Roman" w:hAnsi="Times New Roman" w:cs="Times New Roman"/>
              </w:rPr>
              <w:pPrChange w:id="72" w:author="Akash Ur Rehman" w:date="2023-06-08T17:47:00Z">
                <w:pPr>
                  <w:pStyle w:val="ListParagraph"/>
                  <w:numPr>
                    <w:numId w:val="13"/>
                  </w:numPr>
                  <w:jc w:val="both"/>
                </w:pPr>
              </w:pPrChange>
            </w:pPr>
            <w:r w:rsidRPr="007061D3">
              <w:rPr>
                <w:rFonts w:ascii="Times New Roman" w:hAnsi="Times New Roman" w:cs="Times New Roman"/>
              </w:rPr>
              <w:t xml:space="preserve">Make appointment for donation in Blood Donation </w:t>
            </w:r>
            <w:r w:rsidR="001D685A">
              <w:rPr>
                <w:rFonts w:ascii="Times New Roman" w:hAnsi="Times New Roman" w:cs="Times New Roman"/>
              </w:rPr>
              <w:t>Center</w:t>
            </w:r>
            <w:r w:rsidRPr="007061D3">
              <w:rPr>
                <w:rFonts w:ascii="Times New Roman" w:hAnsi="Times New Roman" w:cs="Times New Roman"/>
              </w:rPr>
              <w:t>.</w:t>
            </w:r>
          </w:p>
        </w:tc>
      </w:tr>
      <w:tr w:rsidR="00401F76" w:rsidRPr="007061D3" w14:paraId="7A50E829" w14:textId="77777777" w:rsidTr="001336FB">
        <w:trPr>
          <w:trHeight w:val="868"/>
        </w:trPr>
        <w:tc>
          <w:tcPr>
            <w:tcW w:w="2274" w:type="dxa"/>
          </w:tcPr>
          <w:p w14:paraId="397EBD89" w14:textId="77777777" w:rsidR="00401F76" w:rsidRPr="007061D3" w:rsidRDefault="00401F76" w:rsidP="00024AE6">
            <w:pPr>
              <w:jc w:val="center"/>
              <w:rPr>
                <w:rFonts w:ascii="Times New Roman" w:hAnsi="Times New Roman" w:cs="Times New Roman"/>
              </w:rPr>
            </w:pPr>
          </w:p>
        </w:tc>
        <w:tc>
          <w:tcPr>
            <w:tcW w:w="1683" w:type="dxa"/>
          </w:tcPr>
          <w:p w14:paraId="4E39FDB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Request Maker</w:t>
            </w:r>
          </w:p>
        </w:tc>
        <w:tc>
          <w:tcPr>
            <w:tcW w:w="5394" w:type="dxa"/>
          </w:tcPr>
          <w:p w14:paraId="21C76A97" w14:textId="77777777" w:rsidR="00401F76" w:rsidRPr="007061D3" w:rsidRDefault="00401F76">
            <w:pPr>
              <w:pStyle w:val="ListParagraph"/>
              <w:numPr>
                <w:ilvl w:val="0"/>
                <w:numId w:val="12"/>
              </w:numPr>
              <w:jc w:val="both"/>
              <w:rPr>
                <w:rFonts w:ascii="Times New Roman" w:hAnsi="Times New Roman" w:cs="Times New Roman"/>
              </w:rPr>
              <w:pPrChange w:id="73" w:author="Akash Ur Rehman" w:date="2023-06-08T17:47:00Z">
                <w:pPr>
                  <w:pStyle w:val="ListParagraph"/>
                  <w:numPr>
                    <w:numId w:val="13"/>
                  </w:numPr>
                  <w:jc w:val="both"/>
                </w:pPr>
              </w:pPrChange>
            </w:pPr>
            <w:r w:rsidRPr="007061D3">
              <w:rPr>
                <w:rFonts w:ascii="Times New Roman" w:hAnsi="Times New Roman" w:cs="Times New Roman"/>
              </w:rPr>
              <w:t>Post request for required blood.</w:t>
            </w:r>
          </w:p>
        </w:tc>
      </w:tr>
      <w:tr w:rsidR="00401F76" w:rsidRPr="007061D3" w14:paraId="0971016F" w14:textId="77777777" w:rsidTr="001336FB">
        <w:trPr>
          <w:trHeight w:val="696"/>
        </w:trPr>
        <w:tc>
          <w:tcPr>
            <w:tcW w:w="2274" w:type="dxa"/>
          </w:tcPr>
          <w:p w14:paraId="0CE76DC6" w14:textId="77777777" w:rsidR="00401F76" w:rsidRPr="007061D3" w:rsidRDefault="00401F76" w:rsidP="00024AE6">
            <w:pPr>
              <w:jc w:val="center"/>
              <w:rPr>
                <w:rFonts w:ascii="Times New Roman" w:hAnsi="Times New Roman" w:cs="Times New Roman"/>
              </w:rPr>
            </w:pPr>
          </w:p>
        </w:tc>
        <w:tc>
          <w:tcPr>
            <w:tcW w:w="1683" w:type="dxa"/>
          </w:tcPr>
          <w:p w14:paraId="256B089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Admin</w:t>
            </w:r>
          </w:p>
        </w:tc>
        <w:tc>
          <w:tcPr>
            <w:tcW w:w="5394" w:type="dxa"/>
          </w:tcPr>
          <w:p w14:paraId="16356386" w14:textId="77777777" w:rsidR="00401F76" w:rsidRPr="007061D3" w:rsidRDefault="00401F76">
            <w:pPr>
              <w:pStyle w:val="ListParagraph"/>
              <w:numPr>
                <w:ilvl w:val="0"/>
                <w:numId w:val="12"/>
              </w:numPr>
              <w:jc w:val="both"/>
              <w:rPr>
                <w:rFonts w:ascii="Times New Roman" w:hAnsi="Times New Roman" w:cs="Times New Roman"/>
              </w:rPr>
              <w:pPrChange w:id="74" w:author="Akash Ur Rehman" w:date="2023-06-08T17:47:00Z">
                <w:pPr>
                  <w:pStyle w:val="ListParagraph"/>
                  <w:numPr>
                    <w:numId w:val="13"/>
                  </w:numPr>
                  <w:jc w:val="both"/>
                </w:pPr>
              </w:pPrChange>
            </w:pPr>
            <w:r w:rsidRPr="007061D3">
              <w:rPr>
                <w:rFonts w:ascii="Times New Roman" w:hAnsi="Times New Roman" w:cs="Times New Roman"/>
              </w:rPr>
              <w:t>Manage users include donors and request makers.</w:t>
            </w:r>
          </w:p>
          <w:p w14:paraId="1937B6EA" w14:textId="63C228D9" w:rsidR="00401F76" w:rsidRPr="007061D3" w:rsidRDefault="00401F76">
            <w:pPr>
              <w:pStyle w:val="ListParagraph"/>
              <w:numPr>
                <w:ilvl w:val="0"/>
                <w:numId w:val="12"/>
              </w:numPr>
              <w:jc w:val="both"/>
              <w:rPr>
                <w:rFonts w:ascii="Times New Roman" w:hAnsi="Times New Roman" w:cs="Times New Roman"/>
              </w:rPr>
              <w:pPrChange w:id="75" w:author="Akash Ur Rehman" w:date="2023-06-08T17:47:00Z">
                <w:pPr>
                  <w:pStyle w:val="ListParagraph"/>
                  <w:numPr>
                    <w:numId w:val="13"/>
                  </w:numPr>
                  <w:jc w:val="both"/>
                </w:pPr>
              </w:pPrChange>
            </w:pPr>
            <w:r w:rsidRPr="007061D3">
              <w:rPr>
                <w:rFonts w:ascii="Times New Roman" w:hAnsi="Times New Roman" w:cs="Times New Roman"/>
              </w:rPr>
              <w:t xml:space="preserve">Manage Blood Donation </w:t>
            </w:r>
            <w:r w:rsidR="001D685A">
              <w:rPr>
                <w:rFonts w:ascii="Times New Roman" w:hAnsi="Times New Roman" w:cs="Times New Roman"/>
              </w:rPr>
              <w:t>Center</w:t>
            </w:r>
            <w:r w:rsidRPr="007061D3">
              <w:rPr>
                <w:rFonts w:ascii="Times New Roman" w:hAnsi="Times New Roman" w:cs="Times New Roman"/>
              </w:rPr>
              <w:t>s.</w:t>
            </w:r>
          </w:p>
        </w:tc>
      </w:tr>
      <w:tr w:rsidR="00401F76" w:rsidRPr="007061D3" w14:paraId="3A72A22A" w14:textId="77777777" w:rsidTr="001336FB">
        <w:trPr>
          <w:trHeight w:val="1117"/>
        </w:trPr>
        <w:tc>
          <w:tcPr>
            <w:tcW w:w="2274" w:type="dxa"/>
          </w:tcPr>
          <w:p w14:paraId="4F50AB4E" w14:textId="77777777" w:rsidR="00401F76" w:rsidRPr="007061D3" w:rsidRDefault="00401F76" w:rsidP="00024AE6">
            <w:pPr>
              <w:jc w:val="center"/>
              <w:rPr>
                <w:rFonts w:ascii="Times New Roman" w:hAnsi="Times New Roman" w:cs="Times New Roman"/>
              </w:rPr>
            </w:pPr>
          </w:p>
        </w:tc>
        <w:tc>
          <w:tcPr>
            <w:tcW w:w="1683" w:type="dxa"/>
          </w:tcPr>
          <w:p w14:paraId="64C8C113" w14:textId="3AC2B852" w:rsidR="00401F76" w:rsidRPr="007061D3" w:rsidRDefault="00401F76" w:rsidP="00024AE6">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p>
        </w:tc>
        <w:tc>
          <w:tcPr>
            <w:tcW w:w="5394" w:type="dxa"/>
          </w:tcPr>
          <w:p w14:paraId="04A3EBC5" w14:textId="77777777" w:rsidR="00401F76" w:rsidRPr="007061D3" w:rsidRDefault="00401F76">
            <w:pPr>
              <w:pStyle w:val="ListParagraph"/>
              <w:numPr>
                <w:ilvl w:val="0"/>
                <w:numId w:val="12"/>
              </w:numPr>
              <w:jc w:val="both"/>
              <w:rPr>
                <w:rFonts w:ascii="Times New Roman" w:hAnsi="Times New Roman" w:cs="Times New Roman"/>
              </w:rPr>
              <w:pPrChange w:id="76" w:author="Akash Ur Rehman" w:date="2023-06-08T17:47:00Z">
                <w:pPr>
                  <w:pStyle w:val="ListParagraph"/>
                  <w:numPr>
                    <w:numId w:val="13"/>
                  </w:numPr>
                  <w:jc w:val="both"/>
                </w:pPr>
              </w:pPrChange>
            </w:pPr>
            <w:r w:rsidRPr="007061D3">
              <w:rPr>
                <w:rFonts w:ascii="Times New Roman" w:hAnsi="Times New Roman" w:cs="Times New Roman"/>
              </w:rPr>
              <w:t>Manage donor’s appointments.</w:t>
            </w:r>
          </w:p>
          <w:p w14:paraId="1F988D54" w14:textId="77777777" w:rsidR="00401F76" w:rsidRPr="007061D3" w:rsidRDefault="00401F76">
            <w:pPr>
              <w:pStyle w:val="ListParagraph"/>
              <w:keepNext/>
              <w:numPr>
                <w:ilvl w:val="0"/>
                <w:numId w:val="12"/>
              </w:numPr>
              <w:jc w:val="both"/>
              <w:rPr>
                <w:rFonts w:ascii="Times New Roman" w:hAnsi="Times New Roman" w:cs="Times New Roman"/>
              </w:rPr>
              <w:pPrChange w:id="77" w:author="Akash Ur Rehman" w:date="2023-06-08T17:47:00Z">
                <w:pPr>
                  <w:pStyle w:val="ListParagraph"/>
                  <w:keepNext/>
                  <w:numPr>
                    <w:numId w:val="13"/>
                  </w:numPr>
                  <w:jc w:val="both"/>
                </w:pPr>
              </w:pPrChange>
            </w:pPr>
            <w:r w:rsidRPr="007061D3">
              <w:rPr>
                <w:rFonts w:ascii="Times New Roman" w:hAnsi="Times New Roman" w:cs="Times New Roman"/>
              </w:rPr>
              <w:t>Manage requests.</w:t>
            </w:r>
          </w:p>
        </w:tc>
      </w:tr>
    </w:tbl>
    <w:p w14:paraId="5AC3E625" w14:textId="2E8B716C" w:rsidR="004F60D7" w:rsidRDefault="00FF35D0" w:rsidP="00FF35D0">
      <w:pPr>
        <w:pStyle w:val="Caption"/>
      </w:pPr>
      <w:bookmarkStart w:id="78" w:name="_Toc123745172"/>
      <w:r>
        <w:t xml:space="preserve">Table </w:t>
      </w:r>
      <w:r w:rsidR="00F52418">
        <w:rPr>
          <w:noProof/>
        </w:rPr>
        <w:fldChar w:fldCharType="begin"/>
      </w:r>
      <w:r w:rsidR="00F52418">
        <w:rPr>
          <w:noProof/>
        </w:rPr>
        <w:instrText xml:space="preserve"> SEQ Table \* ARABIC </w:instrText>
      </w:r>
      <w:r w:rsidR="00F52418">
        <w:rPr>
          <w:noProof/>
        </w:rPr>
        <w:fldChar w:fldCharType="separate"/>
      </w:r>
      <w:r w:rsidR="000562DB">
        <w:rPr>
          <w:noProof/>
        </w:rPr>
        <w:t>1</w:t>
      </w:r>
      <w:r w:rsidR="00F52418">
        <w:rPr>
          <w:noProof/>
        </w:rPr>
        <w:fldChar w:fldCharType="end"/>
      </w:r>
      <w:r>
        <w:t>:2.2 Stakeholder Register</w:t>
      </w:r>
      <w:bookmarkEnd w:id="78"/>
    </w:p>
    <w:p w14:paraId="67EC3B9B" w14:textId="6CB7A5E9" w:rsidR="005F31BD" w:rsidRDefault="005F31BD" w:rsidP="005F31BD"/>
    <w:p w14:paraId="5C64DE78" w14:textId="24B78121" w:rsidR="005F31BD" w:rsidRDefault="005F31BD" w:rsidP="005F31BD"/>
    <w:p w14:paraId="2EE1992B" w14:textId="1FBDD9B8" w:rsidR="005F31BD" w:rsidRDefault="005F31BD" w:rsidP="005F31BD"/>
    <w:p w14:paraId="51562C2D" w14:textId="71E9AD5C" w:rsidR="005F31BD" w:rsidRDefault="005F31BD" w:rsidP="005F31BD"/>
    <w:p w14:paraId="2CAC9BA8" w14:textId="74DC51F9" w:rsidR="005F31BD" w:rsidRDefault="005F31BD" w:rsidP="005F31BD"/>
    <w:p w14:paraId="4341A469" w14:textId="484D19CD" w:rsidR="005F31BD" w:rsidRDefault="005F31BD" w:rsidP="005F31BD"/>
    <w:p w14:paraId="50E39627" w14:textId="4604375A" w:rsidR="005F31BD" w:rsidRDefault="005F31BD" w:rsidP="005F31BD"/>
    <w:p w14:paraId="2ACC41BA" w14:textId="790241BA" w:rsidR="005F31BD" w:rsidRDefault="005F31BD" w:rsidP="005F31BD"/>
    <w:p w14:paraId="66A06F82" w14:textId="33E2C0A5" w:rsidR="005F31BD" w:rsidRDefault="005F31BD" w:rsidP="005F31BD"/>
    <w:p w14:paraId="1D053B6E" w14:textId="6CC5BB5B" w:rsidR="005F31BD" w:rsidRDefault="005F31BD" w:rsidP="005F31BD"/>
    <w:p w14:paraId="78B18E70" w14:textId="4EB24C9B" w:rsidR="005F31BD" w:rsidRDefault="005F31BD" w:rsidP="005F31BD"/>
    <w:p w14:paraId="2931C222" w14:textId="74F1546F" w:rsidR="005F31BD" w:rsidRDefault="005F31BD" w:rsidP="005F31BD"/>
    <w:p w14:paraId="69412E77" w14:textId="04A08D16" w:rsidR="005F31BD" w:rsidRDefault="005F31BD" w:rsidP="005F31BD"/>
    <w:p w14:paraId="1E513027" w14:textId="2BB1139F" w:rsidR="005F31BD" w:rsidRDefault="005F31BD" w:rsidP="005F31BD"/>
    <w:p w14:paraId="434A913B" w14:textId="1EB24F70" w:rsidR="005F31BD" w:rsidRDefault="005F31BD" w:rsidP="005F31BD"/>
    <w:p w14:paraId="399E4EB5" w14:textId="093E597D" w:rsidR="005F31BD" w:rsidRDefault="005F31BD" w:rsidP="005F31BD"/>
    <w:p w14:paraId="37FBBAD2" w14:textId="28287E80" w:rsidR="005F31BD" w:rsidRDefault="005F31BD" w:rsidP="005F31BD"/>
    <w:p w14:paraId="3489C460" w14:textId="243F627B" w:rsidR="005F31BD" w:rsidRDefault="005F31BD" w:rsidP="005F31BD"/>
    <w:p w14:paraId="2EB1C6BA" w14:textId="75219054" w:rsidR="005F31BD" w:rsidRDefault="005F31BD" w:rsidP="005F31BD"/>
    <w:p w14:paraId="23AAE0A7" w14:textId="6D791D23" w:rsidR="005F31BD" w:rsidRDefault="005F31BD" w:rsidP="005F31BD"/>
    <w:p w14:paraId="5A5FC9F0" w14:textId="27D2F0B4" w:rsidR="005F31BD" w:rsidRDefault="005F31BD" w:rsidP="005F31BD"/>
    <w:p w14:paraId="6268EE2C" w14:textId="6E860472" w:rsidR="005F31BD" w:rsidRDefault="005F31BD" w:rsidP="005F31BD"/>
    <w:p w14:paraId="266569EC" w14:textId="77777777" w:rsidR="005F31BD" w:rsidRPr="005F31BD" w:rsidRDefault="005F31BD" w:rsidP="005F31BD"/>
    <w:p w14:paraId="114B5CCD" w14:textId="77777777" w:rsidR="00E64196" w:rsidRPr="007061D3" w:rsidRDefault="00E64196" w:rsidP="00E64196">
      <w:pPr>
        <w:pStyle w:val="Heading2"/>
        <w:numPr>
          <w:ilvl w:val="1"/>
          <w:numId w:val="2"/>
        </w:numPr>
        <w:rPr>
          <w:rFonts w:ascii="Times New Roman" w:hAnsi="Times New Roman" w:cs="Times New Roman"/>
          <w:sz w:val="32"/>
          <w:szCs w:val="32"/>
        </w:rPr>
      </w:pPr>
      <w:bookmarkStart w:id="79" w:name="_Toc137078785"/>
      <w:r w:rsidRPr="007061D3">
        <w:rPr>
          <w:rFonts w:ascii="Times New Roman" w:hAnsi="Times New Roman" w:cs="Times New Roman"/>
          <w:sz w:val="32"/>
          <w:szCs w:val="32"/>
        </w:rPr>
        <w:t>Requirement Elicitation</w:t>
      </w:r>
      <w:bookmarkEnd w:id="79"/>
    </w:p>
    <w:p w14:paraId="1333EAC2" w14:textId="77777777" w:rsidR="00E64196" w:rsidRPr="007061D3" w:rsidRDefault="00E64196" w:rsidP="00E64196">
      <w:pPr>
        <w:rPr>
          <w:rFonts w:ascii="Times New Roman" w:hAnsi="Times New Roman" w:cs="Times New Roman"/>
        </w:rPr>
      </w:pPr>
    </w:p>
    <w:p w14:paraId="49C1D67D" w14:textId="77777777" w:rsidR="00E64196" w:rsidRPr="007061D3" w:rsidRDefault="00E64196" w:rsidP="00E64196">
      <w:pPr>
        <w:pStyle w:val="Heading3"/>
        <w:numPr>
          <w:ilvl w:val="2"/>
          <w:numId w:val="2"/>
        </w:numPr>
        <w:rPr>
          <w:rFonts w:ascii="Times New Roman" w:hAnsi="Times New Roman" w:cs="Times New Roman"/>
          <w:sz w:val="28"/>
          <w:szCs w:val="28"/>
        </w:rPr>
      </w:pPr>
      <w:bookmarkStart w:id="80" w:name="_Toc137078786"/>
      <w:r w:rsidRPr="007061D3">
        <w:rPr>
          <w:rFonts w:ascii="Times New Roman" w:hAnsi="Times New Roman" w:cs="Times New Roman"/>
          <w:sz w:val="28"/>
          <w:szCs w:val="28"/>
        </w:rPr>
        <w:t>Functional Requirement</w:t>
      </w:r>
      <w:bookmarkEnd w:id="80"/>
    </w:p>
    <w:p w14:paraId="2C4E543A" w14:textId="77777777" w:rsidR="00E64196" w:rsidRPr="007061D3" w:rsidRDefault="00E64196" w:rsidP="00E64196">
      <w:pPr>
        <w:rPr>
          <w:rFonts w:ascii="Times New Roman" w:hAnsi="Times New Roman" w:cs="Times New Roman"/>
        </w:rPr>
      </w:pPr>
    </w:p>
    <w:p w14:paraId="5401EE3D" w14:textId="77777777" w:rsidR="00E64196" w:rsidRPr="007061D3" w:rsidRDefault="00E64196" w:rsidP="00E64196">
      <w:pPr>
        <w:pStyle w:val="Heading3"/>
      </w:pPr>
      <w:bookmarkStart w:id="81" w:name="_Toc137078787"/>
      <w:r w:rsidRPr="007061D3">
        <w:t>FR01- Login</w:t>
      </w:r>
      <w:bookmarkEnd w:id="81"/>
      <w:r w:rsidRPr="007061D3">
        <w:t xml:space="preserve">    </w:t>
      </w:r>
    </w:p>
    <w:p w14:paraId="691D8AB3"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6" w:type="dxa"/>
          <w:left w:w="108" w:type="dxa"/>
        </w:tblCellMar>
        <w:tblLook w:val="04A0" w:firstRow="1" w:lastRow="0" w:firstColumn="1" w:lastColumn="0" w:noHBand="0" w:noVBand="1"/>
      </w:tblPr>
      <w:tblGrid>
        <w:gridCol w:w="946"/>
        <w:gridCol w:w="8405"/>
      </w:tblGrid>
      <w:tr w:rsidR="00E64196" w:rsidRPr="007061D3" w14:paraId="57D989A8" w14:textId="77777777" w:rsidTr="004F5F3E">
        <w:trPr>
          <w:trHeight w:val="926"/>
          <w:jc w:val="center"/>
        </w:trPr>
        <w:tc>
          <w:tcPr>
            <w:tcW w:w="946" w:type="dxa"/>
            <w:tcBorders>
              <w:top w:val="single" w:sz="4" w:space="0" w:color="000000"/>
              <w:left w:val="single" w:sz="4" w:space="0" w:color="000000"/>
              <w:bottom w:val="single" w:sz="4" w:space="0" w:color="000000"/>
              <w:right w:val="single" w:sz="4" w:space="0" w:color="000000"/>
            </w:tcBorders>
            <w:hideMark/>
          </w:tcPr>
          <w:p w14:paraId="2D5EEE7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2DEFF5B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05" w:type="dxa"/>
            <w:tcBorders>
              <w:top w:val="single" w:sz="4" w:space="0" w:color="000000"/>
              <w:left w:val="single" w:sz="4" w:space="0" w:color="000000"/>
              <w:bottom w:val="single" w:sz="4" w:space="0" w:color="000000"/>
              <w:right w:val="single" w:sz="4" w:space="0" w:color="000000"/>
            </w:tcBorders>
            <w:hideMark/>
          </w:tcPr>
          <w:p w14:paraId="69B36D09" w14:textId="584AA2A8" w:rsidR="00E64196" w:rsidRPr="007061D3" w:rsidRDefault="00E64196" w:rsidP="004F5F3E">
            <w:pPr>
              <w:spacing w:line="316" w:lineRule="auto"/>
              <w:jc w:val="both"/>
              <w:rPr>
                <w:rFonts w:ascii="Times New Roman" w:hAnsi="Times New Roman" w:cs="Times New Roman"/>
              </w:rPr>
            </w:pPr>
            <w:r w:rsidRPr="007061D3">
              <w:rPr>
                <w:rFonts w:ascii="Times New Roman" w:hAnsi="Times New Roman" w:cs="Times New Roman"/>
              </w:rPr>
              <w:t xml:space="preserve">The system will allow the Admin, User and blood donation </w:t>
            </w:r>
            <w:r w:rsidR="001D685A">
              <w:rPr>
                <w:rFonts w:ascii="Times New Roman" w:hAnsi="Times New Roman" w:cs="Times New Roman"/>
              </w:rPr>
              <w:t>center</w:t>
            </w:r>
            <w:r w:rsidRPr="007061D3">
              <w:rPr>
                <w:rFonts w:ascii="Times New Roman" w:hAnsi="Times New Roman" w:cs="Times New Roman"/>
              </w:rPr>
              <w:t xml:space="preserve">s to enter the username or email and password in the “Login” Page of the Blood donation interface   </w:t>
            </w:r>
          </w:p>
          <w:p w14:paraId="236AEB8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B86FCB9"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4F82CB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67B45D1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05" w:type="dxa"/>
            <w:tcBorders>
              <w:top w:val="single" w:sz="4" w:space="0" w:color="000000"/>
              <w:left w:val="single" w:sz="4" w:space="0" w:color="000000"/>
              <w:bottom w:val="single" w:sz="4" w:space="0" w:color="000000"/>
              <w:right w:val="single" w:sz="4" w:space="0" w:color="000000"/>
            </w:tcBorders>
            <w:hideMark/>
          </w:tcPr>
          <w:p w14:paraId="0D64B52B" w14:textId="77777777" w:rsidR="00E64196" w:rsidRPr="007061D3" w:rsidRDefault="00E64196" w:rsidP="004F5F3E">
            <w:pPr>
              <w:ind w:right="14"/>
              <w:rPr>
                <w:rFonts w:ascii="Times New Roman" w:hAnsi="Times New Roman" w:cs="Times New Roman"/>
              </w:rPr>
            </w:pPr>
            <w:r w:rsidRPr="007061D3">
              <w:rPr>
                <w:rFonts w:ascii="Times New Roman" w:hAnsi="Times New Roman" w:cs="Times New Roman"/>
              </w:rPr>
              <w:t xml:space="preserve">The system will check if the users email and password are valid and available in the database.   </w:t>
            </w:r>
          </w:p>
        </w:tc>
      </w:tr>
      <w:tr w:rsidR="00E64196" w:rsidRPr="007061D3" w14:paraId="2968498C" w14:textId="77777777" w:rsidTr="004F5F3E">
        <w:trPr>
          <w:trHeight w:val="1034"/>
          <w:jc w:val="center"/>
        </w:trPr>
        <w:tc>
          <w:tcPr>
            <w:tcW w:w="946" w:type="dxa"/>
            <w:tcBorders>
              <w:top w:val="single" w:sz="4" w:space="0" w:color="000000"/>
              <w:left w:val="single" w:sz="4" w:space="0" w:color="000000"/>
              <w:bottom w:val="single" w:sz="4" w:space="0" w:color="000000"/>
              <w:right w:val="single" w:sz="4" w:space="0" w:color="000000"/>
            </w:tcBorders>
            <w:hideMark/>
          </w:tcPr>
          <w:p w14:paraId="349A37B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1B5796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05" w:type="dxa"/>
            <w:tcBorders>
              <w:top w:val="single" w:sz="4" w:space="0" w:color="000000"/>
              <w:left w:val="single" w:sz="4" w:space="0" w:color="000000"/>
              <w:bottom w:val="single" w:sz="4" w:space="0" w:color="000000"/>
              <w:right w:val="single" w:sz="4" w:space="0" w:color="000000"/>
            </w:tcBorders>
            <w:hideMark/>
          </w:tcPr>
          <w:p w14:paraId="0A34DF5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to enter his/her information by clicking on the “Login” button </w:t>
            </w:r>
          </w:p>
        </w:tc>
      </w:tr>
      <w:tr w:rsidR="00E64196" w:rsidRPr="007061D3" w14:paraId="234EA93E"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20DA43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706B7F5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05" w:type="dxa"/>
            <w:tcBorders>
              <w:top w:val="single" w:sz="4" w:space="0" w:color="000000"/>
              <w:left w:val="single" w:sz="4" w:space="0" w:color="000000"/>
              <w:bottom w:val="single" w:sz="4" w:space="0" w:color="000000"/>
              <w:right w:val="single" w:sz="4" w:space="0" w:color="000000"/>
            </w:tcBorders>
            <w:hideMark/>
          </w:tcPr>
          <w:p w14:paraId="6700C33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home page after the user’s information confirmed.   </w:t>
            </w:r>
          </w:p>
        </w:tc>
      </w:tr>
    </w:tbl>
    <w:p w14:paraId="26086E30" w14:textId="02ADB9F9" w:rsidR="00E64196" w:rsidRDefault="00E64196" w:rsidP="005F31BD">
      <w:pPr>
        <w:pStyle w:val="Caption"/>
      </w:pPr>
      <w:bookmarkStart w:id="82" w:name="_Toc123745173"/>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2</w:t>
      </w:r>
      <w:r w:rsidR="00252667">
        <w:rPr>
          <w:noProof/>
        </w:rPr>
        <w:fldChar w:fldCharType="end"/>
      </w:r>
      <w:r>
        <w:t>: FR01-Login</w:t>
      </w:r>
      <w:bookmarkEnd w:id="82"/>
    </w:p>
    <w:p w14:paraId="72B1AF6C" w14:textId="77777777" w:rsidR="005F31BD" w:rsidRPr="005F31BD" w:rsidRDefault="005F31BD" w:rsidP="005F31BD"/>
    <w:p w14:paraId="2C77E435" w14:textId="77777777" w:rsidR="00E64196" w:rsidRPr="007061D3" w:rsidRDefault="00E64196" w:rsidP="00E64196">
      <w:pPr>
        <w:pStyle w:val="Heading3"/>
      </w:pPr>
      <w:bookmarkStart w:id="83" w:name="_Toc137078788"/>
      <w:r w:rsidRPr="007061D3">
        <w:t>FR02- Registration</w:t>
      </w:r>
      <w:bookmarkEnd w:id="83"/>
      <w:r w:rsidRPr="007061D3">
        <w:t xml:space="preserve">   </w:t>
      </w:r>
    </w:p>
    <w:p w14:paraId="0E7A84A6"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4" w:type="dxa"/>
        </w:tblCellMar>
        <w:tblLook w:val="04A0" w:firstRow="1" w:lastRow="0" w:firstColumn="1" w:lastColumn="0" w:noHBand="0" w:noVBand="1"/>
      </w:tblPr>
      <w:tblGrid>
        <w:gridCol w:w="934"/>
        <w:gridCol w:w="8559"/>
      </w:tblGrid>
      <w:tr w:rsidR="00E64196" w:rsidRPr="007061D3" w14:paraId="37049C40" w14:textId="77777777" w:rsidTr="004F5F3E">
        <w:trPr>
          <w:trHeight w:val="1128"/>
          <w:jc w:val="center"/>
        </w:trPr>
        <w:tc>
          <w:tcPr>
            <w:tcW w:w="934" w:type="dxa"/>
            <w:tcBorders>
              <w:top w:val="single" w:sz="4" w:space="0" w:color="000000"/>
              <w:left w:val="single" w:sz="4" w:space="0" w:color="000000"/>
              <w:bottom w:val="single" w:sz="4" w:space="0" w:color="000000"/>
              <w:right w:val="single" w:sz="4" w:space="0" w:color="000000"/>
            </w:tcBorders>
            <w:hideMark/>
          </w:tcPr>
          <w:p w14:paraId="0D3F7B0C"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lastRenderedPageBreak/>
              <w:t xml:space="preserve">FR02- </w:t>
            </w:r>
          </w:p>
          <w:p w14:paraId="57602B5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01   </w:t>
            </w:r>
          </w:p>
        </w:tc>
        <w:tc>
          <w:tcPr>
            <w:tcW w:w="8559" w:type="dxa"/>
            <w:tcBorders>
              <w:top w:val="single" w:sz="4" w:space="0" w:color="000000"/>
              <w:left w:val="single" w:sz="4" w:space="0" w:color="000000"/>
              <w:bottom w:val="single" w:sz="4" w:space="0" w:color="000000"/>
              <w:right w:val="single" w:sz="4" w:space="0" w:color="000000"/>
            </w:tcBorders>
            <w:hideMark/>
          </w:tcPr>
          <w:p w14:paraId="1F6A7F7F" w14:textId="65FEC93A" w:rsidR="00E64196" w:rsidRPr="007061D3" w:rsidRDefault="00E64196" w:rsidP="004F5F3E">
            <w:pPr>
              <w:spacing w:line="237" w:lineRule="auto"/>
              <w:ind w:left="118"/>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enter the personal information (Name, Email, Mobile Number etc.) in the “Registration” Page of the Blood donation interface  </w:t>
            </w:r>
          </w:p>
          <w:p w14:paraId="53A9E00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   </w:t>
            </w:r>
          </w:p>
        </w:tc>
      </w:tr>
      <w:tr w:rsidR="00E64196" w:rsidRPr="007061D3" w14:paraId="1C674F9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6EB1B11"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447A308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02   </w:t>
            </w:r>
          </w:p>
        </w:tc>
        <w:tc>
          <w:tcPr>
            <w:tcW w:w="8559" w:type="dxa"/>
            <w:tcBorders>
              <w:top w:val="single" w:sz="4" w:space="0" w:color="000000"/>
              <w:left w:val="single" w:sz="4" w:space="0" w:color="000000"/>
              <w:bottom w:val="single" w:sz="4" w:space="0" w:color="000000"/>
              <w:right w:val="single" w:sz="4" w:space="0" w:color="000000"/>
            </w:tcBorders>
            <w:hideMark/>
          </w:tcPr>
          <w:p w14:paraId="1EA433E3" w14:textId="7A58127F"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The system will check if the email or phone Number are already available in the database of system</w:t>
            </w:r>
            <w:r w:rsidR="00916413" w:rsidRPr="007061D3">
              <w:rPr>
                <w:rFonts w:ascii="Times New Roman" w:hAnsi="Times New Roman" w:cs="Times New Roman"/>
              </w:rPr>
              <w:t xml:space="preserve">. </w:t>
            </w:r>
          </w:p>
        </w:tc>
      </w:tr>
      <w:tr w:rsidR="00E64196" w:rsidRPr="007061D3" w14:paraId="090C6C5F"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264988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3BB8D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03   </w:t>
            </w:r>
          </w:p>
        </w:tc>
        <w:tc>
          <w:tcPr>
            <w:tcW w:w="8559" w:type="dxa"/>
            <w:tcBorders>
              <w:top w:val="single" w:sz="4" w:space="0" w:color="000000"/>
              <w:left w:val="single" w:sz="4" w:space="0" w:color="000000"/>
              <w:bottom w:val="single" w:sz="4" w:space="0" w:color="000000"/>
              <w:right w:val="single" w:sz="4" w:space="0" w:color="000000"/>
            </w:tcBorders>
            <w:hideMark/>
          </w:tcPr>
          <w:p w14:paraId="162E4B53" w14:textId="474AEE20" w:rsidR="00E64196" w:rsidRPr="007061D3" w:rsidRDefault="00E64196" w:rsidP="004F5F3E">
            <w:pPr>
              <w:ind w:left="118"/>
              <w:rPr>
                <w:rFonts w:ascii="Times New Roman" w:hAnsi="Times New Roman" w:cs="Times New Roman"/>
              </w:rPr>
            </w:pPr>
            <w:r w:rsidRPr="007061D3">
              <w:rPr>
                <w:rFonts w:ascii="Times New Roman" w:hAnsi="Times New Roman" w:cs="Times New Roman"/>
              </w:rPr>
              <w:t>The system will generate a new record with the unique id</w:t>
            </w:r>
            <w:r w:rsidR="00916413" w:rsidRPr="007061D3">
              <w:rPr>
                <w:rFonts w:ascii="Times New Roman" w:hAnsi="Times New Roman" w:cs="Times New Roman"/>
              </w:rPr>
              <w:t xml:space="preserve">. </w:t>
            </w:r>
          </w:p>
        </w:tc>
      </w:tr>
      <w:tr w:rsidR="00E64196" w:rsidRPr="007061D3" w14:paraId="196CF91D"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3CA63B5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503FA012"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04   </w:t>
            </w:r>
          </w:p>
        </w:tc>
        <w:tc>
          <w:tcPr>
            <w:tcW w:w="8559" w:type="dxa"/>
            <w:tcBorders>
              <w:top w:val="single" w:sz="4" w:space="0" w:color="000000"/>
              <w:left w:val="single" w:sz="4" w:space="0" w:color="000000"/>
              <w:bottom w:val="single" w:sz="4" w:space="0" w:color="000000"/>
              <w:right w:val="single" w:sz="4" w:space="0" w:color="000000"/>
            </w:tcBorders>
            <w:hideMark/>
          </w:tcPr>
          <w:p w14:paraId="33ECAB1B" w14:textId="3A385622"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 to </w:t>
            </w:r>
            <w:r w:rsidR="00916413" w:rsidRPr="007061D3">
              <w:rPr>
                <w:rFonts w:ascii="Times New Roman" w:hAnsi="Times New Roman" w:cs="Times New Roman"/>
              </w:rPr>
              <w:t>give</w:t>
            </w:r>
            <w:r w:rsidRPr="007061D3">
              <w:rPr>
                <w:rFonts w:ascii="Times New Roman" w:hAnsi="Times New Roman" w:cs="Times New Roman"/>
              </w:rPr>
              <w:t xml:space="preserve"> their information to the system database by pressing “Register Button”.    </w:t>
            </w:r>
          </w:p>
        </w:tc>
      </w:tr>
      <w:tr w:rsidR="00E64196" w:rsidRPr="007061D3" w14:paraId="3A325566" w14:textId="77777777" w:rsidTr="004F5F3E">
        <w:trPr>
          <w:trHeight w:val="1018"/>
          <w:jc w:val="center"/>
        </w:trPr>
        <w:tc>
          <w:tcPr>
            <w:tcW w:w="934" w:type="dxa"/>
            <w:tcBorders>
              <w:top w:val="single" w:sz="4" w:space="0" w:color="000000"/>
              <w:left w:val="single" w:sz="4" w:space="0" w:color="000000"/>
              <w:bottom w:val="single" w:sz="4" w:space="0" w:color="000000"/>
              <w:right w:val="single" w:sz="4" w:space="0" w:color="000000"/>
            </w:tcBorders>
            <w:hideMark/>
          </w:tcPr>
          <w:p w14:paraId="049D79E6"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5A0E0D" w14:textId="77777777" w:rsidR="00E64196" w:rsidRPr="007061D3" w:rsidRDefault="00E64196" w:rsidP="004F5F3E">
            <w:pPr>
              <w:ind w:right="24"/>
              <w:jc w:val="center"/>
              <w:rPr>
                <w:rFonts w:ascii="Times New Roman" w:hAnsi="Times New Roman" w:cs="Times New Roman"/>
              </w:rPr>
            </w:pPr>
            <w:r w:rsidRPr="007061D3">
              <w:rPr>
                <w:rFonts w:ascii="Times New Roman" w:hAnsi="Times New Roman" w:cs="Times New Roman"/>
              </w:rPr>
              <w:t xml:space="preserve">04.1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21D9C39E" w14:textId="3FE64887" w:rsidR="00E64196" w:rsidRPr="007061D3" w:rsidRDefault="00E64196" w:rsidP="004F5F3E">
            <w:pPr>
              <w:ind w:left="117" w:hanging="122"/>
              <w:jc w:val="both"/>
              <w:rPr>
                <w:rFonts w:ascii="Times New Roman" w:hAnsi="Times New Roman" w:cs="Times New Roman"/>
              </w:rPr>
            </w:pPr>
            <w:r w:rsidRPr="007061D3">
              <w:rPr>
                <w:rFonts w:ascii="Times New Roman" w:hAnsi="Times New Roman" w:cs="Times New Roman"/>
              </w:rPr>
              <w:t xml:space="preserve"> If the User checks a “User Registration” option, home page will display to user after the information is confirmed</w:t>
            </w:r>
            <w:r w:rsidR="00916413" w:rsidRPr="007061D3">
              <w:rPr>
                <w:rFonts w:ascii="Times New Roman" w:hAnsi="Times New Roman" w:cs="Times New Roman"/>
              </w:rPr>
              <w:t xml:space="preserve">. </w:t>
            </w:r>
          </w:p>
        </w:tc>
      </w:tr>
      <w:tr w:rsidR="00E64196" w:rsidRPr="007061D3" w14:paraId="775A83F4" w14:textId="77777777" w:rsidTr="004F5F3E">
        <w:trPr>
          <w:trHeight w:val="1021"/>
          <w:jc w:val="center"/>
        </w:trPr>
        <w:tc>
          <w:tcPr>
            <w:tcW w:w="934" w:type="dxa"/>
            <w:tcBorders>
              <w:top w:val="single" w:sz="4" w:space="0" w:color="000000"/>
              <w:left w:val="single" w:sz="4" w:space="0" w:color="000000"/>
              <w:bottom w:val="single" w:sz="4" w:space="0" w:color="000000"/>
              <w:right w:val="single" w:sz="4" w:space="0" w:color="000000"/>
            </w:tcBorders>
            <w:hideMark/>
          </w:tcPr>
          <w:p w14:paraId="3802EB18"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6301C4AB" w14:textId="77777777" w:rsidR="00E64196" w:rsidRPr="007061D3" w:rsidRDefault="00E64196" w:rsidP="004F5F3E">
            <w:pPr>
              <w:ind w:right="91"/>
              <w:jc w:val="center"/>
              <w:rPr>
                <w:rFonts w:ascii="Times New Roman" w:hAnsi="Times New Roman" w:cs="Times New Roman"/>
              </w:rPr>
            </w:pPr>
            <w:r w:rsidRPr="007061D3">
              <w:rPr>
                <w:rFonts w:ascii="Times New Roman" w:hAnsi="Times New Roman" w:cs="Times New Roman"/>
              </w:rPr>
              <w:t xml:space="preserve">04.2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55E2C2DD" w14:textId="5AAEFB1A" w:rsidR="00E64196" w:rsidRPr="007061D3" w:rsidRDefault="00E64196" w:rsidP="004F5F3E">
            <w:pPr>
              <w:ind w:left="117" w:hanging="122"/>
              <w:rPr>
                <w:rFonts w:ascii="Times New Roman" w:hAnsi="Times New Roman" w:cs="Times New Roman"/>
              </w:rPr>
            </w:pPr>
            <w:r w:rsidRPr="007061D3">
              <w:rPr>
                <w:rFonts w:ascii="Times New Roman" w:hAnsi="Times New Roman" w:cs="Times New Roman"/>
              </w:rPr>
              <w:t xml:space="preserve"> If the user checks a “Blood </w:t>
            </w:r>
            <w:r w:rsidR="001D685A">
              <w:rPr>
                <w:rFonts w:ascii="Times New Roman" w:hAnsi="Times New Roman" w:cs="Times New Roman"/>
              </w:rPr>
              <w:t>center</w:t>
            </w:r>
            <w:r w:rsidRPr="007061D3">
              <w:rPr>
                <w:rFonts w:ascii="Times New Roman" w:hAnsi="Times New Roman" w:cs="Times New Roman"/>
              </w:rPr>
              <w:t xml:space="preserve"> registration” option, new form will appear so that </w:t>
            </w:r>
            <w:r w:rsidR="001D685A">
              <w:rPr>
                <w:rFonts w:ascii="Times New Roman" w:hAnsi="Times New Roman" w:cs="Times New Roman"/>
              </w:rPr>
              <w:t>center</w:t>
            </w:r>
            <w:r w:rsidRPr="007061D3">
              <w:rPr>
                <w:rFonts w:ascii="Times New Roman" w:hAnsi="Times New Roman" w:cs="Times New Roman"/>
              </w:rPr>
              <w:t xml:space="preserve"> can enter further information (License number, Status etc.)   </w:t>
            </w:r>
          </w:p>
        </w:tc>
      </w:tr>
      <w:tr w:rsidR="00E64196" w:rsidRPr="007061D3" w14:paraId="729E94A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66852884"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1D7039F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56D067B" w14:textId="6F92D33E"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check if the </w:t>
            </w:r>
            <w:r w:rsidR="001D685A">
              <w:rPr>
                <w:rFonts w:ascii="Times New Roman" w:hAnsi="Times New Roman" w:cs="Times New Roman"/>
              </w:rPr>
              <w:t>center</w:t>
            </w:r>
            <w:r w:rsidRPr="007061D3">
              <w:rPr>
                <w:rFonts w:ascii="Times New Roman" w:hAnsi="Times New Roman" w:cs="Times New Roman"/>
              </w:rPr>
              <w:t xml:space="preserve"> license number is already available in the database</w:t>
            </w:r>
            <w:r w:rsidR="00916413" w:rsidRPr="007061D3">
              <w:rPr>
                <w:rFonts w:ascii="Times New Roman" w:hAnsi="Times New Roman" w:cs="Times New Roman"/>
              </w:rPr>
              <w:t xml:space="preserve">. </w:t>
            </w:r>
          </w:p>
        </w:tc>
      </w:tr>
      <w:tr w:rsidR="00E64196" w:rsidRPr="007061D3" w14:paraId="7347E886"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8B9507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084FB21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46F777D" w14:textId="627A138A"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display the message after the blood donation </w:t>
            </w:r>
            <w:r w:rsidR="001D685A">
              <w:rPr>
                <w:rFonts w:ascii="Times New Roman" w:hAnsi="Times New Roman" w:cs="Times New Roman"/>
              </w:rPr>
              <w:t>center</w:t>
            </w:r>
            <w:r w:rsidRPr="007061D3">
              <w:rPr>
                <w:rFonts w:ascii="Times New Roman" w:hAnsi="Times New Roman" w:cs="Times New Roman"/>
              </w:rPr>
              <w:t xml:space="preserve"> presses “Submit” Button </w:t>
            </w:r>
          </w:p>
        </w:tc>
      </w:tr>
      <w:tr w:rsidR="00E64196" w:rsidRPr="007061D3" w14:paraId="1FE26099"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28B04F1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FR02-  </w:t>
            </w:r>
          </w:p>
          <w:p w14:paraId="0ED733A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559" w:type="dxa"/>
            <w:tcBorders>
              <w:top w:val="single" w:sz="4" w:space="0" w:color="000000"/>
              <w:left w:val="single" w:sz="4" w:space="0" w:color="000000"/>
              <w:bottom w:val="single" w:sz="4" w:space="0" w:color="000000"/>
              <w:right w:val="single" w:sz="4" w:space="0" w:color="000000"/>
            </w:tcBorders>
            <w:hideMark/>
          </w:tcPr>
          <w:p w14:paraId="70E5184E" w14:textId="2F99B59E"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Admin will verify the information the blood donation </w:t>
            </w:r>
            <w:r w:rsidR="001D685A">
              <w:rPr>
                <w:rFonts w:ascii="Times New Roman" w:hAnsi="Times New Roman" w:cs="Times New Roman"/>
              </w:rPr>
              <w:t>center</w:t>
            </w:r>
            <w:r w:rsidRPr="007061D3">
              <w:rPr>
                <w:rFonts w:ascii="Times New Roman" w:hAnsi="Times New Roman" w:cs="Times New Roman"/>
              </w:rPr>
              <w:t xml:space="preserve"> and approve or deny the request of the </w:t>
            </w:r>
            <w:r w:rsidR="001D685A">
              <w:rPr>
                <w:rFonts w:ascii="Times New Roman" w:hAnsi="Times New Roman" w:cs="Times New Roman"/>
              </w:rPr>
              <w:t>center</w:t>
            </w:r>
            <w:r w:rsidRPr="007061D3">
              <w:rPr>
                <w:rFonts w:ascii="Times New Roman" w:hAnsi="Times New Roman" w:cs="Times New Roman"/>
              </w:rPr>
              <w:t>s</w:t>
            </w:r>
            <w:r w:rsidR="00916413" w:rsidRPr="007061D3">
              <w:rPr>
                <w:rFonts w:ascii="Times New Roman" w:hAnsi="Times New Roman" w:cs="Times New Roman"/>
              </w:rPr>
              <w:t xml:space="preserve">. </w:t>
            </w:r>
            <w:r w:rsidRPr="007061D3">
              <w:rPr>
                <w:rFonts w:ascii="Times New Roman" w:hAnsi="Times New Roman" w:cs="Times New Roman"/>
              </w:rPr>
              <w:t xml:space="preserve"> </w:t>
            </w:r>
          </w:p>
        </w:tc>
      </w:tr>
    </w:tbl>
    <w:p w14:paraId="4AA09596" w14:textId="3831BBAF" w:rsidR="00E64196" w:rsidRDefault="00E64196" w:rsidP="00E64196">
      <w:pPr>
        <w:pStyle w:val="Caption"/>
      </w:pPr>
      <w:bookmarkStart w:id="84" w:name="_Toc123745174"/>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w:t>
      </w:r>
      <w:r w:rsidR="00252667">
        <w:rPr>
          <w:noProof/>
        </w:rPr>
        <w:fldChar w:fldCharType="end"/>
      </w:r>
      <w:r>
        <w:t>:FR02-Registration</w:t>
      </w:r>
      <w:bookmarkEnd w:id="84"/>
    </w:p>
    <w:p w14:paraId="0D978AB0" w14:textId="77777777" w:rsidR="00E64196" w:rsidRPr="007061D3" w:rsidRDefault="00E64196" w:rsidP="00E64196">
      <w:pPr>
        <w:spacing w:after="52"/>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9B04AB2" w14:textId="77777777" w:rsidR="00E64196" w:rsidRPr="007061D3" w:rsidRDefault="00E64196" w:rsidP="00E64196">
      <w:pPr>
        <w:pStyle w:val="Heading3"/>
      </w:pPr>
      <w:bookmarkStart w:id="85" w:name="_Toc137078789"/>
      <w:r w:rsidRPr="007061D3">
        <w:t>FR03- Make the Request for Blood</w:t>
      </w:r>
      <w:bookmarkEnd w:id="85"/>
      <w:r w:rsidRPr="007061D3">
        <w:t xml:space="preserve">   </w:t>
      </w:r>
    </w:p>
    <w:p w14:paraId="4B2E5073" w14:textId="77777777" w:rsidR="00E64196" w:rsidRPr="007061D3" w:rsidRDefault="00E64196" w:rsidP="00E64196">
      <w:pPr>
        <w:pStyle w:val="Heading3"/>
      </w:pPr>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0C858B7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D1380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5760104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1B5C7D09" w14:textId="141562D8"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request for the blood.    </w:t>
            </w:r>
          </w:p>
          <w:p w14:paraId="4635799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2866EEE"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A441B4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FR03- </w:t>
            </w:r>
          </w:p>
          <w:p w14:paraId="21D6B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45C4308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the “Blood request form” on the website interface.   </w:t>
            </w:r>
          </w:p>
        </w:tc>
      </w:tr>
      <w:tr w:rsidR="00E64196" w:rsidRPr="007061D3" w14:paraId="06C73A18"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5A69A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48A5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28C989B" w14:textId="2809A75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blood request maker to enter all the blood information (Blood group, </w:t>
            </w:r>
            <w:r w:rsidR="00974DCB" w:rsidRPr="007061D3">
              <w:rPr>
                <w:rFonts w:ascii="Times New Roman" w:hAnsi="Times New Roman" w:cs="Times New Roman"/>
              </w:rPr>
              <w:t>no</w:t>
            </w:r>
            <w:r w:rsidRPr="007061D3">
              <w:rPr>
                <w:rFonts w:ascii="Times New Roman" w:hAnsi="Times New Roman" w:cs="Times New Roman"/>
              </w:rPr>
              <w:t xml:space="preserve"> of bags, Address, Phone Number etc.).    </w:t>
            </w:r>
          </w:p>
        </w:tc>
      </w:tr>
      <w:tr w:rsidR="00E64196" w:rsidRPr="007061D3" w14:paraId="430203CB"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240C5EA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7B51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1C09E77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after the request maker presses “Submit Button”.   </w:t>
            </w:r>
          </w:p>
        </w:tc>
      </w:tr>
      <w:tr w:rsidR="00E64196" w:rsidRPr="007061D3" w14:paraId="7D63630B"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F585FB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3C5D72B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68075C0E" w14:textId="1CF06C9D"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blood requests to </w:t>
            </w:r>
            <w:r w:rsidR="00974DCB" w:rsidRPr="007061D3">
              <w:rPr>
                <w:rFonts w:ascii="Times New Roman" w:hAnsi="Times New Roman" w:cs="Times New Roman"/>
              </w:rPr>
              <w:t>all</w:t>
            </w:r>
            <w:r w:rsidRPr="007061D3">
              <w:rPr>
                <w:rFonts w:ascii="Times New Roman" w:hAnsi="Times New Roman" w:cs="Times New Roman"/>
              </w:rPr>
              <w:t xml:space="preserve"> </w:t>
            </w:r>
            <w:proofErr w:type="gramStart"/>
            <w:r w:rsidRPr="007061D3">
              <w:rPr>
                <w:rFonts w:ascii="Times New Roman" w:hAnsi="Times New Roman" w:cs="Times New Roman"/>
              </w:rPr>
              <w:t>users</w:t>
            </w:r>
            <w:proofErr w:type="gramEnd"/>
            <w:r w:rsidRPr="007061D3">
              <w:rPr>
                <w:rFonts w:ascii="Times New Roman" w:hAnsi="Times New Roman" w:cs="Times New Roman"/>
              </w:rPr>
              <w:t xml:space="preserve"> profile on the top of interface of the website.    </w:t>
            </w:r>
          </w:p>
        </w:tc>
      </w:tr>
      <w:tr w:rsidR="00E64196" w:rsidRPr="007061D3" w14:paraId="609AD85F"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68DB94A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4AE2C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651" w:type="dxa"/>
            <w:tcBorders>
              <w:top w:val="single" w:sz="4" w:space="0" w:color="000000"/>
              <w:left w:val="single" w:sz="4" w:space="0" w:color="000000"/>
              <w:bottom w:val="single" w:sz="4" w:space="0" w:color="000000"/>
              <w:right w:val="single" w:sz="4" w:space="0" w:color="000000"/>
            </w:tcBorders>
            <w:hideMark/>
          </w:tcPr>
          <w:p w14:paraId="7A065940" w14:textId="11E365DC"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w:t>
            </w:r>
            <w:r w:rsidR="00974DCB" w:rsidRPr="007061D3">
              <w:rPr>
                <w:rFonts w:ascii="Times New Roman" w:hAnsi="Times New Roman" w:cs="Times New Roman"/>
              </w:rPr>
              <w:t>all</w:t>
            </w:r>
            <w:r w:rsidRPr="007061D3">
              <w:rPr>
                <w:rFonts w:ascii="Times New Roman" w:hAnsi="Times New Roman" w:cs="Times New Roman"/>
              </w:rPr>
              <w:t xml:space="preserve"> users and blood donation to accept or deny the blood request.   </w:t>
            </w:r>
          </w:p>
        </w:tc>
      </w:tr>
    </w:tbl>
    <w:p w14:paraId="2F6B928C" w14:textId="406B9B03" w:rsidR="00E64196" w:rsidRDefault="00E64196" w:rsidP="00E64196">
      <w:pPr>
        <w:pStyle w:val="Caption"/>
      </w:pPr>
      <w:bookmarkStart w:id="86" w:name="_Toc123745175"/>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4</w:t>
      </w:r>
      <w:r w:rsidR="00252667">
        <w:rPr>
          <w:noProof/>
        </w:rPr>
        <w:fldChar w:fldCharType="end"/>
      </w:r>
      <w:r>
        <w:t>:FR03</w:t>
      </w:r>
      <w:r>
        <w:rPr>
          <w:noProof/>
        </w:rPr>
        <w:t xml:space="preserve"> Make the Request for Blood</w:t>
      </w:r>
      <w:bookmarkEnd w:id="86"/>
    </w:p>
    <w:p w14:paraId="4CE1DD20"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FECED6B" w14:textId="77777777" w:rsidR="00E64196" w:rsidRPr="007061D3" w:rsidRDefault="00E64196" w:rsidP="00E64196">
      <w:pPr>
        <w:pStyle w:val="Heading3"/>
      </w:pPr>
      <w:bookmarkStart w:id="87" w:name="_Toc137078790"/>
      <w:r w:rsidRPr="007061D3">
        <w:t>FR04- Donate Blood</w:t>
      </w:r>
      <w:bookmarkEnd w:id="87"/>
      <w:r w:rsidRPr="007061D3">
        <w:t xml:space="preserve">   </w:t>
      </w:r>
    </w:p>
    <w:p w14:paraId="0F5CDEB7"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712434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8D8D8D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203791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4A4917D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donate the blood to any individual by registering to the website.   </w:t>
            </w:r>
          </w:p>
        </w:tc>
      </w:tr>
      <w:tr w:rsidR="00E64196" w:rsidRPr="007061D3" w14:paraId="42D02DD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4F4537D"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7C33A1B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3D022B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user “Blood donation form” when the user clicks “Make blood donation” option in the profile.   </w:t>
            </w:r>
          </w:p>
        </w:tc>
      </w:tr>
      <w:tr w:rsidR="00E64196" w:rsidRPr="007061D3" w14:paraId="7062B3D1"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77B011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54E4EE5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6D97B75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the enter all the valid information such as Email, Phone Number, Blood group, Age, gender etc.   </w:t>
            </w:r>
          </w:p>
        </w:tc>
      </w:tr>
      <w:tr w:rsidR="00E64196" w:rsidRPr="007061D3" w14:paraId="2C1DE702"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15993FF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337443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6A3FC96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the user to enter the “Next Button” after filling the blood donation form. </w:t>
            </w:r>
          </w:p>
        </w:tc>
      </w:tr>
    </w:tbl>
    <w:p w14:paraId="1233FDDD" w14:textId="098F8DF9" w:rsidR="00E64196" w:rsidRDefault="00E64196" w:rsidP="00E64196">
      <w:pPr>
        <w:pStyle w:val="Caption"/>
      </w:pPr>
      <w:bookmarkStart w:id="88" w:name="_Toc123745176"/>
      <w:r>
        <w:t xml:space="preserve">Table </w:t>
      </w:r>
      <w:r w:rsidR="00974DCB">
        <w:t>0</w:t>
      </w:r>
      <w:r w:rsidR="00252667">
        <w:rPr>
          <w:noProof/>
        </w:rPr>
        <w:fldChar w:fldCharType="begin"/>
      </w:r>
      <w:r w:rsidR="00252667">
        <w:rPr>
          <w:noProof/>
        </w:rPr>
        <w:instrText xml:space="preserve"> SEQ Table \* ARABIC </w:instrText>
      </w:r>
      <w:r w:rsidR="00252667">
        <w:rPr>
          <w:noProof/>
        </w:rPr>
        <w:fldChar w:fldCharType="separate"/>
      </w:r>
      <w:r w:rsidR="000562DB">
        <w:rPr>
          <w:noProof/>
        </w:rPr>
        <w:t>5</w:t>
      </w:r>
      <w:r w:rsidR="00252667">
        <w:rPr>
          <w:noProof/>
        </w:rPr>
        <w:fldChar w:fldCharType="end"/>
      </w:r>
      <w:r w:rsidR="00974DCB">
        <w:rPr>
          <w:noProof/>
        </w:rPr>
        <w:t>:</w:t>
      </w:r>
      <w:r>
        <w:t xml:space="preserve"> FR04-Donate Blood</w:t>
      </w:r>
      <w:bookmarkEnd w:id="88"/>
    </w:p>
    <w:p w14:paraId="6F9EBB5C" w14:textId="77777777" w:rsidR="00E64196" w:rsidRPr="002F5D18"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37869B7A" w14:textId="77777777" w:rsidR="00E64196" w:rsidRPr="007061D3" w:rsidRDefault="00E64196" w:rsidP="00E64196">
      <w:pPr>
        <w:pStyle w:val="Heading3"/>
      </w:pPr>
      <w:bookmarkStart w:id="89" w:name="_Toc137078791"/>
      <w:r w:rsidRPr="007061D3">
        <w:t>FR05- Check eligibility of User for blood donation</w:t>
      </w:r>
      <w:bookmarkEnd w:id="89"/>
      <w:r w:rsidRPr="007061D3">
        <w:t xml:space="preserve">   </w:t>
      </w:r>
    </w:p>
    <w:p w14:paraId="42077641"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50"/>
        <w:gridCol w:w="8643"/>
      </w:tblGrid>
      <w:tr w:rsidR="00E64196" w:rsidRPr="007061D3" w14:paraId="0361999B"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33507AC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FR05- </w:t>
            </w:r>
          </w:p>
          <w:p w14:paraId="3182CBA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3" w:type="dxa"/>
            <w:tcBorders>
              <w:top w:val="single" w:sz="4" w:space="0" w:color="000000"/>
              <w:left w:val="single" w:sz="4" w:space="0" w:color="000000"/>
              <w:bottom w:val="single" w:sz="4" w:space="0" w:color="000000"/>
              <w:right w:val="single" w:sz="4" w:space="0" w:color="000000"/>
            </w:tcBorders>
            <w:hideMark/>
          </w:tcPr>
          <w:p w14:paraId="01CAC731" w14:textId="77777777" w:rsidR="00E64196" w:rsidRPr="007061D3" w:rsidRDefault="00E64196" w:rsidP="004F5F3E">
            <w:pPr>
              <w:spacing w:after="7" w:line="232" w:lineRule="auto"/>
              <w:jc w:val="both"/>
              <w:rPr>
                <w:rFonts w:ascii="Times New Roman" w:hAnsi="Times New Roman" w:cs="Times New Roman"/>
              </w:rPr>
            </w:pPr>
            <w:r w:rsidRPr="007061D3">
              <w:rPr>
                <w:rFonts w:ascii="Times New Roman" w:hAnsi="Times New Roman" w:cs="Times New Roman"/>
              </w:rPr>
              <w:t xml:space="preserve">The system will display the “blood Analysis” form to the user after filling the initial form of blood donation for checking the eligibility of blood donation.   </w:t>
            </w:r>
          </w:p>
          <w:p w14:paraId="5B48654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E5A6C46" w14:textId="77777777" w:rsidTr="004F5F3E">
        <w:trPr>
          <w:trHeight w:val="1140"/>
          <w:jc w:val="center"/>
        </w:trPr>
        <w:tc>
          <w:tcPr>
            <w:tcW w:w="850" w:type="dxa"/>
            <w:tcBorders>
              <w:top w:val="single" w:sz="4" w:space="0" w:color="000000"/>
              <w:left w:val="single" w:sz="4" w:space="0" w:color="000000"/>
              <w:bottom w:val="single" w:sz="4" w:space="0" w:color="000000"/>
              <w:right w:val="single" w:sz="4" w:space="0" w:color="000000"/>
            </w:tcBorders>
            <w:hideMark/>
          </w:tcPr>
          <w:p w14:paraId="524E86C1"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99483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3" w:type="dxa"/>
            <w:tcBorders>
              <w:top w:val="single" w:sz="4" w:space="0" w:color="000000"/>
              <w:left w:val="single" w:sz="4" w:space="0" w:color="000000"/>
              <w:bottom w:val="single" w:sz="4" w:space="0" w:color="000000"/>
              <w:right w:val="single" w:sz="4" w:space="0" w:color="000000"/>
            </w:tcBorders>
            <w:hideMark/>
          </w:tcPr>
          <w:p w14:paraId="41928DE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fill the form by providing valid information (Weight, Smoking, Previous donation etc.)   </w:t>
            </w:r>
          </w:p>
        </w:tc>
      </w:tr>
      <w:tr w:rsidR="00E64196" w:rsidRPr="007061D3" w14:paraId="747BBBD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5DF88A5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2E07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3" w:type="dxa"/>
            <w:tcBorders>
              <w:top w:val="single" w:sz="4" w:space="0" w:color="000000"/>
              <w:left w:val="single" w:sz="4" w:space="0" w:color="000000"/>
              <w:bottom w:val="single" w:sz="4" w:space="0" w:color="000000"/>
              <w:right w:val="single" w:sz="4" w:space="0" w:color="000000"/>
            </w:tcBorders>
            <w:hideMark/>
          </w:tcPr>
          <w:p w14:paraId="1979E61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enter the “submit button” after </w:t>
            </w:r>
            <w:proofErr w:type="gramStart"/>
            <w:r w:rsidRPr="007061D3">
              <w:rPr>
                <w:rFonts w:ascii="Times New Roman" w:hAnsi="Times New Roman" w:cs="Times New Roman"/>
              </w:rPr>
              <w:t>fill</w:t>
            </w:r>
            <w:proofErr w:type="gramEnd"/>
            <w:r w:rsidRPr="007061D3">
              <w:rPr>
                <w:rFonts w:ascii="Times New Roman" w:hAnsi="Times New Roman" w:cs="Times New Roman"/>
              </w:rPr>
              <w:t xml:space="preserve"> out the “Blood Analysis” Form.    </w:t>
            </w:r>
          </w:p>
        </w:tc>
      </w:tr>
      <w:tr w:rsidR="00E64196" w:rsidRPr="007061D3" w14:paraId="0FFD2B38"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49E130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5EFFD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3" w:type="dxa"/>
            <w:tcBorders>
              <w:top w:val="single" w:sz="4" w:space="0" w:color="000000"/>
              <w:left w:val="single" w:sz="4" w:space="0" w:color="000000"/>
              <w:bottom w:val="single" w:sz="4" w:space="0" w:color="000000"/>
              <w:right w:val="single" w:sz="4" w:space="0" w:color="000000"/>
            </w:tcBorders>
            <w:hideMark/>
          </w:tcPr>
          <w:p w14:paraId="18F5279B" w14:textId="58DDE1B4"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to the users if they are eligible for blood donation and navigate to “Blood </w:t>
            </w:r>
            <w:r w:rsidR="001D685A">
              <w:rPr>
                <w:rFonts w:ascii="Times New Roman" w:hAnsi="Times New Roman" w:cs="Times New Roman"/>
              </w:rPr>
              <w:t>center</w:t>
            </w:r>
            <w:r w:rsidRPr="007061D3">
              <w:rPr>
                <w:rFonts w:ascii="Times New Roman" w:hAnsi="Times New Roman" w:cs="Times New Roman"/>
              </w:rPr>
              <w:t xml:space="preserve">” page.   </w:t>
            </w:r>
          </w:p>
        </w:tc>
      </w:tr>
      <w:tr w:rsidR="00E64196" w:rsidRPr="007061D3" w14:paraId="37203E7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7E6FC8E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17A28C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43" w:type="dxa"/>
            <w:tcBorders>
              <w:top w:val="single" w:sz="4" w:space="0" w:color="000000"/>
              <w:left w:val="single" w:sz="4" w:space="0" w:color="000000"/>
              <w:bottom w:val="single" w:sz="4" w:space="0" w:color="000000"/>
              <w:right w:val="single" w:sz="4" w:space="0" w:color="000000"/>
            </w:tcBorders>
            <w:hideMark/>
          </w:tcPr>
          <w:p w14:paraId="667BD17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navigate the user to the home page and send message “Not eligible” if they are not fit for blood donation.   </w:t>
            </w:r>
          </w:p>
        </w:tc>
      </w:tr>
    </w:tbl>
    <w:p w14:paraId="3557BA13" w14:textId="79D1E58E" w:rsidR="00E64196" w:rsidRDefault="00E64196" w:rsidP="00974DCB">
      <w:pPr>
        <w:pStyle w:val="Caption"/>
        <w:rPr>
          <w:rFonts w:ascii="Times New Roman" w:hAnsi="Times New Roman" w:cs="Times New Roman"/>
        </w:rPr>
      </w:pPr>
      <w:bookmarkStart w:id="90" w:name="_Toc123745177"/>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6</w:t>
      </w:r>
      <w:r w:rsidR="00252667">
        <w:rPr>
          <w:noProof/>
        </w:rPr>
        <w:fldChar w:fldCharType="end"/>
      </w:r>
      <w:r>
        <w:t>:</w:t>
      </w:r>
      <w:r w:rsidRPr="001D2B80">
        <w:t>FR05- Check eligibility of User for blood donation</w:t>
      </w:r>
      <w:bookmarkEnd w:id="90"/>
      <w:r w:rsidRPr="007061D3">
        <w:rPr>
          <w:rFonts w:ascii="Times New Roman" w:hAnsi="Times New Roman" w:cs="Times New Roman"/>
        </w:rPr>
        <w:t xml:space="preserve">   </w:t>
      </w:r>
    </w:p>
    <w:p w14:paraId="0185ABE6" w14:textId="77777777" w:rsidR="00974DCB" w:rsidRPr="00974DCB" w:rsidRDefault="00974DCB" w:rsidP="00974DCB"/>
    <w:p w14:paraId="2FAD0802" w14:textId="57F264EE" w:rsidR="00E64196" w:rsidRPr="00974DCB" w:rsidRDefault="00E64196" w:rsidP="00974DCB">
      <w:pPr>
        <w:pStyle w:val="Heading3"/>
      </w:pPr>
      <w:bookmarkStart w:id="91" w:name="_Toc137078792"/>
      <w:r w:rsidRPr="007061D3">
        <w:t xml:space="preserve">FR06- View Blood Donation </w:t>
      </w:r>
      <w:r w:rsidR="001D685A">
        <w:t>Center</w:t>
      </w:r>
      <w:r w:rsidRPr="007061D3">
        <w:t>s</w:t>
      </w:r>
      <w:bookmarkEnd w:id="91"/>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65502AD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C1903E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06B880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F1B8965" w14:textId="77777777" w:rsidR="00E64196" w:rsidRPr="007061D3" w:rsidRDefault="00E64196" w:rsidP="004F5F3E">
            <w:pPr>
              <w:spacing w:line="316" w:lineRule="auto"/>
              <w:rPr>
                <w:rFonts w:ascii="Times New Roman" w:hAnsi="Times New Roman" w:cs="Times New Roman"/>
              </w:rPr>
            </w:pPr>
            <w:r w:rsidRPr="007061D3">
              <w:rPr>
                <w:rFonts w:ascii="Times New Roman" w:hAnsi="Times New Roman" w:cs="Times New Roman"/>
              </w:rPr>
              <w:t xml:space="preserve">The system will display the blood donations to all the users by clicking the “blood donation option”.   </w:t>
            </w:r>
          </w:p>
          <w:p w14:paraId="0E72CDD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F2F69B5"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F8863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E6201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0E29308" w14:textId="4DC80462"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all the information of the blood donation </w:t>
            </w:r>
            <w:r w:rsidR="001D685A">
              <w:rPr>
                <w:rFonts w:ascii="Times New Roman" w:hAnsi="Times New Roman" w:cs="Times New Roman"/>
              </w:rPr>
              <w:t>center</w:t>
            </w:r>
            <w:r w:rsidRPr="007061D3">
              <w:rPr>
                <w:rFonts w:ascii="Times New Roman" w:hAnsi="Times New Roman" w:cs="Times New Roman"/>
              </w:rPr>
              <w:t xml:space="preserve">s such as Phone Number, Email, and Address etc. to the users.   </w:t>
            </w:r>
          </w:p>
        </w:tc>
      </w:tr>
      <w:tr w:rsidR="00E64196" w:rsidRPr="007061D3" w14:paraId="74D5CB0E"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78F70963"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830037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02BB3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“book Appointment” Button if the user fills out the “blood donation form”, otherwise this button will not be display.   </w:t>
            </w:r>
          </w:p>
        </w:tc>
      </w:tr>
    </w:tbl>
    <w:p w14:paraId="48DBC542" w14:textId="453F9508" w:rsidR="00E64196" w:rsidRPr="00FF35D0" w:rsidRDefault="00E64196" w:rsidP="00E64196">
      <w:pPr>
        <w:pStyle w:val="Caption"/>
      </w:pPr>
      <w:bookmarkStart w:id="92" w:name="_Toc123745178"/>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7</w:t>
      </w:r>
      <w:r w:rsidR="00252667">
        <w:rPr>
          <w:noProof/>
        </w:rPr>
        <w:fldChar w:fldCharType="end"/>
      </w:r>
      <w:r>
        <w:t>:</w:t>
      </w:r>
      <w:r w:rsidRPr="008B53F5">
        <w:t xml:space="preserve">FR06- View Blood Donation </w:t>
      </w:r>
      <w:r w:rsidR="001D685A">
        <w:t>Center</w:t>
      </w:r>
      <w:r w:rsidRPr="008B53F5">
        <w:t>s</w:t>
      </w:r>
      <w:bookmarkEnd w:id="92"/>
      <w:r w:rsidRPr="007061D3">
        <w:rPr>
          <w:rFonts w:ascii="Times New Roman" w:hAnsi="Times New Roman" w:cs="Times New Roman"/>
        </w:rPr>
        <w:t xml:space="preserve">   </w:t>
      </w:r>
    </w:p>
    <w:p w14:paraId="322B417B"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p>
    <w:p w14:paraId="407BD09E" w14:textId="77777777" w:rsidR="00E64196" w:rsidRPr="007061D3" w:rsidRDefault="00E64196" w:rsidP="00E64196">
      <w:pPr>
        <w:pStyle w:val="Heading3"/>
      </w:pPr>
      <w:bookmarkStart w:id="93" w:name="_Toc137078793"/>
      <w:r w:rsidRPr="007061D3">
        <w:t>FR07- Generate Appointment Report</w:t>
      </w:r>
      <w:bookmarkEnd w:id="93"/>
      <w:r w:rsidRPr="007061D3">
        <w:t xml:space="preserve">   </w:t>
      </w:r>
    </w:p>
    <w:p w14:paraId="68FF1B6E"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C3EEF2A"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CC499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412FFEA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948E32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generate the Appointment receipt when user clicks the “Book Appointment” button.    </w:t>
            </w:r>
          </w:p>
        </w:tc>
      </w:tr>
      <w:tr w:rsidR="00E64196" w:rsidRPr="007061D3" w14:paraId="7D9B1E76"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569E73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FR07- </w:t>
            </w:r>
          </w:p>
          <w:p w14:paraId="4AD8E5D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7DF6BC1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user can download the receipt the clicking on the “Download button”.   </w:t>
            </w:r>
          </w:p>
        </w:tc>
      </w:tr>
      <w:tr w:rsidR="00E64196" w:rsidRPr="007061D3" w14:paraId="057CFCDB"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42ECA02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0AC9122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EC9F9B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appointment details in the user profile.   </w:t>
            </w:r>
          </w:p>
        </w:tc>
      </w:tr>
    </w:tbl>
    <w:p w14:paraId="26FD1336" w14:textId="69B19415" w:rsidR="00E64196" w:rsidRPr="00FF35D0" w:rsidRDefault="00E64196" w:rsidP="00E64196">
      <w:pPr>
        <w:pStyle w:val="Caption"/>
      </w:pPr>
      <w:bookmarkStart w:id="94" w:name="_Toc123745179"/>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8</w:t>
      </w:r>
      <w:r w:rsidR="00252667">
        <w:rPr>
          <w:noProof/>
        </w:rPr>
        <w:fldChar w:fldCharType="end"/>
      </w:r>
      <w:r>
        <w:t>:</w:t>
      </w:r>
      <w:r w:rsidRPr="005E42A0">
        <w:t>FR07- Generate Appointment Report</w:t>
      </w:r>
      <w:bookmarkEnd w:id="94"/>
    </w:p>
    <w:p w14:paraId="55D6B431"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t xml:space="preserve">   </w:t>
      </w:r>
    </w:p>
    <w:p w14:paraId="28CB90C5" w14:textId="77777777" w:rsidR="00E64196" w:rsidRPr="007061D3" w:rsidRDefault="00E64196" w:rsidP="00E64196">
      <w:pPr>
        <w:pStyle w:val="Heading3"/>
      </w:pPr>
      <w:bookmarkStart w:id="95" w:name="_Toc137078794"/>
      <w:r w:rsidRPr="007061D3">
        <w:t>FR08- Display User Profile</w:t>
      </w:r>
      <w:bookmarkEnd w:id="95"/>
      <w:r w:rsidRPr="007061D3">
        <w:t xml:space="preserve">   </w:t>
      </w:r>
    </w:p>
    <w:p w14:paraId="247DAEA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3F391B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4A23B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5EDAEA9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651" w:type="dxa"/>
            <w:tcBorders>
              <w:top w:val="single" w:sz="4" w:space="0" w:color="000000"/>
              <w:left w:val="single" w:sz="4" w:space="0" w:color="000000"/>
              <w:bottom w:val="single" w:sz="4" w:space="0" w:color="000000"/>
              <w:right w:val="single" w:sz="4" w:space="0" w:color="000000"/>
            </w:tcBorders>
            <w:hideMark/>
          </w:tcPr>
          <w:p w14:paraId="0F67C69B" w14:textId="7ED3973F" w:rsidR="00E64196" w:rsidRPr="007061D3" w:rsidRDefault="00E64196" w:rsidP="005F31BD">
            <w:pPr>
              <w:spacing w:line="319" w:lineRule="auto"/>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s to view their personal information by clicking “View Profile” option.</w:t>
            </w:r>
          </w:p>
          <w:p w14:paraId="1B3AF0EB" w14:textId="77777777" w:rsidR="00E64196" w:rsidRPr="007061D3" w:rsidRDefault="00E64196" w:rsidP="005F31BD">
            <w:pPr>
              <w:rPr>
                <w:rFonts w:ascii="Times New Roman" w:hAnsi="Times New Roman" w:cs="Times New Roman"/>
              </w:rPr>
            </w:pPr>
          </w:p>
        </w:tc>
      </w:tr>
      <w:tr w:rsidR="00E64196" w:rsidRPr="007061D3" w14:paraId="7884BDB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CD627D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EC3E7B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651" w:type="dxa"/>
            <w:tcBorders>
              <w:top w:val="single" w:sz="4" w:space="0" w:color="000000"/>
              <w:left w:val="single" w:sz="4" w:space="0" w:color="000000"/>
              <w:bottom w:val="single" w:sz="4" w:space="0" w:color="000000"/>
              <w:right w:val="single" w:sz="4" w:space="0" w:color="000000"/>
            </w:tcBorders>
            <w:hideMark/>
          </w:tcPr>
          <w:p w14:paraId="0C9CDADB" w14:textId="3A4963B9" w:rsidR="00E64196" w:rsidRPr="007061D3" w:rsidRDefault="00E64196" w:rsidP="005F31BD">
            <w:pPr>
              <w:rPr>
                <w:rFonts w:ascii="Times New Roman" w:hAnsi="Times New Roman" w:cs="Times New Roman"/>
              </w:rPr>
            </w:pPr>
            <w:r w:rsidRPr="007061D3">
              <w:rPr>
                <w:rFonts w:ascii="Times New Roman" w:hAnsi="Times New Roman" w:cs="Times New Roman"/>
              </w:rPr>
              <w:t xml:space="preserve">The system will display the user and blood donation </w:t>
            </w:r>
            <w:r w:rsidR="001D685A">
              <w:rPr>
                <w:rFonts w:ascii="Times New Roman" w:hAnsi="Times New Roman" w:cs="Times New Roman"/>
              </w:rPr>
              <w:t>center</w:t>
            </w:r>
            <w:r w:rsidRPr="007061D3">
              <w:rPr>
                <w:rFonts w:ascii="Times New Roman" w:hAnsi="Times New Roman" w:cs="Times New Roman"/>
              </w:rPr>
              <w:t>s dashboard to the respective user.</w:t>
            </w:r>
          </w:p>
        </w:tc>
      </w:tr>
      <w:tr w:rsidR="00E64196" w:rsidRPr="007061D3" w14:paraId="6423A5C6"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176E7A6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45BB84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651" w:type="dxa"/>
            <w:tcBorders>
              <w:top w:val="single" w:sz="4" w:space="0" w:color="000000"/>
              <w:left w:val="single" w:sz="4" w:space="0" w:color="000000"/>
              <w:bottom w:val="single" w:sz="4" w:space="0" w:color="000000"/>
              <w:right w:val="single" w:sz="4" w:space="0" w:color="000000"/>
            </w:tcBorders>
            <w:hideMark/>
          </w:tcPr>
          <w:p w14:paraId="4DB998B1"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They can view different options in the dashboard such as “My appointment details”, “Previous donation”, “Blood requests”, and “Profile settings”.</w:t>
            </w:r>
          </w:p>
        </w:tc>
      </w:tr>
    </w:tbl>
    <w:p w14:paraId="469B9736" w14:textId="33C454FA" w:rsidR="00E64196" w:rsidRDefault="00E64196" w:rsidP="00E64196">
      <w:pPr>
        <w:pStyle w:val="Caption"/>
      </w:pPr>
      <w:bookmarkStart w:id="96" w:name="_Toc123745180"/>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9</w:t>
      </w:r>
      <w:r w:rsidR="00252667">
        <w:rPr>
          <w:noProof/>
        </w:rPr>
        <w:fldChar w:fldCharType="end"/>
      </w:r>
      <w:r>
        <w:t xml:space="preserve">: </w:t>
      </w:r>
      <w:r w:rsidRPr="00DB2FFC">
        <w:t>FR08- Display User Profile</w:t>
      </w:r>
      <w:bookmarkEnd w:id="96"/>
    </w:p>
    <w:p w14:paraId="5A04DD3D"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07A85936" w14:textId="77777777" w:rsidR="00E64196" w:rsidRPr="007061D3" w:rsidRDefault="00E64196" w:rsidP="00E64196">
      <w:pPr>
        <w:pStyle w:val="Heading3"/>
      </w:pPr>
      <w:bookmarkStart w:id="97" w:name="_Toc137078795"/>
      <w:r w:rsidRPr="007061D3">
        <w:t>FR09- View Blood Requests</w:t>
      </w:r>
      <w:bookmarkEnd w:id="97"/>
      <w:r w:rsidRPr="007061D3">
        <w:t xml:space="preserve">   </w:t>
      </w:r>
    </w:p>
    <w:p w14:paraId="60731D3E" w14:textId="77777777" w:rsidR="00E64196" w:rsidRPr="007061D3" w:rsidRDefault="00E64196" w:rsidP="00E64196">
      <w:pPr>
        <w:pStyle w:val="Heading3"/>
      </w:pPr>
      <w:r w:rsidRPr="007061D3">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5CA45CC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3B35CF4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1A5EB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509" w:type="dxa"/>
            <w:tcBorders>
              <w:top w:val="single" w:sz="4" w:space="0" w:color="000000"/>
              <w:left w:val="single" w:sz="4" w:space="0" w:color="000000"/>
              <w:bottom w:val="single" w:sz="4" w:space="0" w:color="000000"/>
              <w:right w:val="single" w:sz="4" w:space="0" w:color="000000"/>
            </w:tcBorders>
            <w:hideMark/>
          </w:tcPr>
          <w:p w14:paraId="3FF3B45D" w14:textId="4E595443" w:rsidR="00E64196" w:rsidRPr="007061D3" w:rsidRDefault="00E64196" w:rsidP="005F31BD">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s to view all the blood requests shown at the top of the interface/Page.</w:t>
            </w:r>
          </w:p>
          <w:p w14:paraId="035B3246" w14:textId="77777777" w:rsidR="00E64196" w:rsidRPr="007061D3" w:rsidRDefault="00E64196" w:rsidP="005F31BD">
            <w:pPr>
              <w:rPr>
                <w:rFonts w:ascii="Times New Roman" w:hAnsi="Times New Roman" w:cs="Times New Roman"/>
              </w:rPr>
            </w:pPr>
          </w:p>
        </w:tc>
      </w:tr>
      <w:tr w:rsidR="00E64196" w:rsidRPr="007061D3" w14:paraId="19CAE655"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288824B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9F58C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509" w:type="dxa"/>
            <w:tcBorders>
              <w:top w:val="single" w:sz="4" w:space="0" w:color="000000"/>
              <w:left w:val="single" w:sz="4" w:space="0" w:color="000000"/>
              <w:bottom w:val="single" w:sz="4" w:space="0" w:color="000000"/>
              <w:right w:val="single" w:sz="4" w:space="0" w:color="000000"/>
            </w:tcBorders>
            <w:hideMark/>
          </w:tcPr>
          <w:p w14:paraId="2C14173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all the details of the blood request maker such as Address, phone Number, blood group, Age, Gender, No of bags etc.</w:t>
            </w:r>
          </w:p>
        </w:tc>
      </w:tr>
      <w:tr w:rsidR="00E64196" w:rsidRPr="007061D3" w14:paraId="71D62146"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17F30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614B2C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1C011D84" w14:textId="7C9CD048" w:rsidR="00E64196" w:rsidRPr="007061D3" w:rsidRDefault="00E64196" w:rsidP="005F31BD">
            <w:pPr>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s to accept the request.</w:t>
            </w:r>
          </w:p>
        </w:tc>
      </w:tr>
      <w:tr w:rsidR="00E64196" w:rsidRPr="007061D3" w14:paraId="26C07D7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3EC76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41A7D3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0742BFB0" w14:textId="49055AC0" w:rsidR="00E64196" w:rsidRPr="007061D3" w:rsidRDefault="00E64196" w:rsidP="005F31BD">
            <w:pPr>
              <w:keepNext/>
              <w:rPr>
                <w:rFonts w:ascii="Times New Roman" w:hAnsi="Times New Roman" w:cs="Times New Roman"/>
              </w:rPr>
            </w:pPr>
            <w:r w:rsidRPr="007061D3">
              <w:rPr>
                <w:rFonts w:ascii="Times New Roman" w:hAnsi="Times New Roman" w:cs="Times New Roman"/>
              </w:rPr>
              <w:t xml:space="preserve">The system will send the notification to the request maker if any user or blood donation </w:t>
            </w:r>
            <w:r w:rsidR="001D685A">
              <w:rPr>
                <w:rFonts w:ascii="Times New Roman" w:hAnsi="Times New Roman" w:cs="Times New Roman"/>
              </w:rPr>
              <w:t>center</w:t>
            </w:r>
            <w:r w:rsidRPr="007061D3">
              <w:rPr>
                <w:rFonts w:ascii="Times New Roman" w:hAnsi="Times New Roman" w:cs="Times New Roman"/>
              </w:rPr>
              <w:t xml:space="preserve"> accept the request and confirm the blood donation.</w:t>
            </w:r>
          </w:p>
        </w:tc>
      </w:tr>
    </w:tbl>
    <w:p w14:paraId="3BD5CEBB" w14:textId="32D0D1B7" w:rsidR="00E64196" w:rsidRDefault="00E64196" w:rsidP="0039635F">
      <w:pPr>
        <w:pStyle w:val="Caption"/>
      </w:pPr>
      <w:bookmarkStart w:id="98" w:name="_Toc123745181"/>
      <w:r>
        <w:t xml:space="preserve">Table </w:t>
      </w:r>
      <w:r w:rsidR="0039635F">
        <w:t>10</w:t>
      </w:r>
      <w:r>
        <w:t>:</w:t>
      </w:r>
      <w:r w:rsidRPr="00A86610">
        <w:t>FR09- View Blood Requests</w:t>
      </w:r>
      <w:bookmarkEnd w:id="98"/>
      <w:r w:rsidRPr="007061D3">
        <w:rPr>
          <w:rFonts w:ascii="Times New Roman" w:hAnsi="Times New Roman" w:cs="Times New Roman"/>
        </w:rPr>
        <w:t xml:space="preserve">   </w:t>
      </w:r>
    </w:p>
    <w:p w14:paraId="7A983078"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lastRenderedPageBreak/>
        <w:t xml:space="preserve">   </w:t>
      </w:r>
    </w:p>
    <w:p w14:paraId="3B886C05" w14:textId="7FD6410D" w:rsidR="00E64196" w:rsidRPr="007061D3" w:rsidRDefault="00E64196" w:rsidP="00E64196">
      <w:pPr>
        <w:pStyle w:val="Heading3"/>
      </w:pPr>
      <w:bookmarkStart w:id="99" w:name="_Toc137078796"/>
      <w:r w:rsidRPr="007061D3">
        <w:t>FR1</w:t>
      </w:r>
      <w:r w:rsidR="00974DCB">
        <w:t>0-</w:t>
      </w:r>
      <w:r w:rsidRPr="007061D3">
        <w:t>Update Personal Information</w:t>
      </w:r>
      <w:bookmarkEnd w:id="99"/>
      <w:r w:rsidRPr="007061D3">
        <w:t xml:space="preserve">  </w:t>
      </w:r>
    </w:p>
    <w:p w14:paraId="7BA4E28A" w14:textId="77777777" w:rsidR="00E64196" w:rsidRPr="007061D3" w:rsidRDefault="00E64196" w:rsidP="00E64196">
      <w:pPr>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6" w:type="dxa"/>
          <w:left w:w="108" w:type="dxa"/>
        </w:tblCellMar>
        <w:tblLook w:val="04A0" w:firstRow="1" w:lastRow="0" w:firstColumn="1" w:lastColumn="0" w:noHBand="0" w:noVBand="1"/>
      </w:tblPr>
      <w:tblGrid>
        <w:gridCol w:w="842"/>
        <w:gridCol w:w="8509"/>
      </w:tblGrid>
      <w:tr w:rsidR="00E64196" w:rsidRPr="007061D3" w14:paraId="5BA11FBD" w14:textId="77777777" w:rsidTr="004F5F3E">
        <w:trPr>
          <w:trHeight w:val="1162"/>
          <w:jc w:val="center"/>
        </w:trPr>
        <w:tc>
          <w:tcPr>
            <w:tcW w:w="842" w:type="dxa"/>
            <w:tcBorders>
              <w:top w:val="single" w:sz="4" w:space="0" w:color="000000"/>
              <w:left w:val="single" w:sz="4" w:space="0" w:color="000000"/>
              <w:bottom w:val="single" w:sz="4" w:space="0" w:color="000000"/>
              <w:right w:val="single" w:sz="4" w:space="0" w:color="000000"/>
            </w:tcBorders>
            <w:hideMark/>
          </w:tcPr>
          <w:p w14:paraId="7F93C975" w14:textId="1979225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63A47B1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38144A93" w14:textId="1573802D" w:rsidR="00E64196" w:rsidRPr="007061D3" w:rsidRDefault="00E64196" w:rsidP="004F5F3E">
            <w:pPr>
              <w:spacing w:after="3" w:line="232" w:lineRule="auto"/>
              <w:ind w:right="120"/>
              <w:jc w:val="both"/>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 xml:space="preserve">s to update their personal information (Name, Email, Mobile Number etc.) in the “Update Profile” Page of the Blood donation interface.   </w:t>
            </w:r>
          </w:p>
          <w:p w14:paraId="7D7DBBF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CDC33AE"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4F4B7F3C" w14:textId="1722537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E5CF8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6FA3756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check if the new information is valid and in correct format.   </w:t>
            </w:r>
          </w:p>
        </w:tc>
      </w:tr>
      <w:tr w:rsidR="00E64196" w:rsidRPr="007061D3" w14:paraId="6A43B70D"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56B781D6" w14:textId="5928598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58FCD0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75DE3FD5" w14:textId="743A1A6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update the record when the users or blood donation </w:t>
            </w:r>
            <w:r w:rsidR="001D685A">
              <w:rPr>
                <w:rFonts w:ascii="Times New Roman" w:hAnsi="Times New Roman" w:cs="Times New Roman"/>
              </w:rPr>
              <w:t>center</w:t>
            </w:r>
            <w:r w:rsidRPr="007061D3">
              <w:rPr>
                <w:rFonts w:ascii="Times New Roman" w:hAnsi="Times New Roman" w:cs="Times New Roman"/>
              </w:rPr>
              <w:t xml:space="preserve">s clicks “update” button.   </w:t>
            </w:r>
          </w:p>
        </w:tc>
      </w:tr>
      <w:tr w:rsidR="00E64196" w:rsidRPr="007061D3" w14:paraId="20F20FAF"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2D2647C" w14:textId="38E8C3F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C65BF1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065FB6B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 to the admin about the changes and </w:t>
            </w:r>
            <w:proofErr w:type="gramStart"/>
            <w:r w:rsidRPr="007061D3">
              <w:rPr>
                <w:rFonts w:ascii="Times New Roman" w:hAnsi="Times New Roman" w:cs="Times New Roman"/>
              </w:rPr>
              <w:t>particular user</w:t>
            </w:r>
            <w:proofErr w:type="gramEnd"/>
            <w:r w:rsidRPr="007061D3">
              <w:rPr>
                <w:rFonts w:ascii="Times New Roman" w:hAnsi="Times New Roman" w:cs="Times New Roman"/>
              </w:rPr>
              <w:t xml:space="preserve">.   </w:t>
            </w:r>
          </w:p>
        </w:tc>
      </w:tr>
    </w:tbl>
    <w:p w14:paraId="0F9AC0EF" w14:textId="12585ACF" w:rsidR="00E64196" w:rsidRDefault="00E64196" w:rsidP="0065429C">
      <w:pPr>
        <w:pStyle w:val="Caption"/>
      </w:pPr>
      <w:bookmarkStart w:id="100" w:name="_Toc123745183"/>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974DCB">
        <w:rPr>
          <w:noProof/>
        </w:rPr>
        <w:t>11</w:t>
      </w:r>
      <w:r w:rsidR="00252667">
        <w:rPr>
          <w:noProof/>
        </w:rPr>
        <w:fldChar w:fldCharType="end"/>
      </w:r>
      <w:r>
        <w:t>:</w:t>
      </w:r>
      <w:r w:rsidRPr="00193C77">
        <w:t>FR1</w:t>
      </w:r>
      <w:r w:rsidR="00974DCB">
        <w:t>0</w:t>
      </w:r>
      <w:r w:rsidRPr="00193C77">
        <w:t>- Update Personal Information</w:t>
      </w:r>
      <w:bookmarkEnd w:id="100"/>
    </w:p>
    <w:p w14:paraId="534FB4FC" w14:textId="77777777" w:rsidR="0065429C" w:rsidRPr="0065429C" w:rsidRDefault="0065429C" w:rsidP="0065429C"/>
    <w:p w14:paraId="3EE84409" w14:textId="0A91FD3C" w:rsidR="00E64196" w:rsidRDefault="00E64196" w:rsidP="00E64196">
      <w:pPr>
        <w:pStyle w:val="Heading3"/>
      </w:pPr>
      <w:bookmarkStart w:id="101" w:name="_Toc137078797"/>
      <w:r w:rsidRPr="007061D3">
        <w:t>FR1</w:t>
      </w:r>
      <w:r w:rsidR="00B333F7">
        <w:t>1</w:t>
      </w:r>
      <w:r w:rsidRPr="007061D3">
        <w:t>- Delete Personal Information</w:t>
      </w:r>
      <w:bookmarkEnd w:id="101"/>
      <w:r w:rsidRPr="007061D3">
        <w:t xml:space="preserve">   </w:t>
      </w:r>
    </w:p>
    <w:p w14:paraId="61842107" w14:textId="77777777" w:rsidR="0065429C" w:rsidRPr="0065429C" w:rsidRDefault="0065429C" w:rsidP="0065429C"/>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1378F95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F86D21B" w14:textId="03BDE90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2375B1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40AEFA0B" w14:textId="39AC638B"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delete their account and personal information from the Blood donation interface   </w:t>
            </w:r>
          </w:p>
          <w:p w14:paraId="13BB4CA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3C3D794"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23024172" w14:textId="183734A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89566C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06952BF4" w14:textId="60C8A3D8"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delete the record of the user and blood donation </w:t>
            </w:r>
            <w:r w:rsidR="001D685A">
              <w:rPr>
                <w:rFonts w:ascii="Times New Roman" w:hAnsi="Times New Roman" w:cs="Times New Roman"/>
              </w:rPr>
              <w:t>center</w:t>
            </w:r>
            <w:r w:rsidRPr="007061D3">
              <w:rPr>
                <w:rFonts w:ascii="Times New Roman" w:hAnsi="Times New Roman" w:cs="Times New Roman"/>
              </w:rPr>
              <w:t xml:space="preserve"> from the database when the user clicks “Delete Account” button.   </w:t>
            </w:r>
          </w:p>
        </w:tc>
      </w:tr>
      <w:tr w:rsidR="00E64196" w:rsidRPr="007061D3" w14:paraId="69A03D5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B321B7D" w14:textId="5352CC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3C55524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3041DBF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confirmation message “Delete Successfully!” in the response of the button clicks.   </w:t>
            </w:r>
          </w:p>
        </w:tc>
      </w:tr>
      <w:tr w:rsidR="00E64196" w:rsidRPr="007061D3" w14:paraId="2369AD6E"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35F0030" w14:textId="6F1812D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E96FE6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71AA0AB5" w14:textId="6D41A986"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notifications to the Admin about the users and blood donation </w:t>
            </w:r>
            <w:r w:rsidR="001D685A">
              <w:rPr>
                <w:rFonts w:ascii="Times New Roman" w:hAnsi="Times New Roman" w:cs="Times New Roman"/>
              </w:rPr>
              <w:t>center</w:t>
            </w:r>
            <w:r w:rsidRPr="007061D3">
              <w:rPr>
                <w:rFonts w:ascii="Times New Roman" w:hAnsi="Times New Roman" w:cs="Times New Roman"/>
              </w:rPr>
              <w:t xml:space="preserve">s who delete their accounts.   </w:t>
            </w:r>
          </w:p>
        </w:tc>
      </w:tr>
    </w:tbl>
    <w:p w14:paraId="282F0930" w14:textId="5F29F05E" w:rsidR="00E64196" w:rsidRDefault="00E64196" w:rsidP="00E64196">
      <w:pPr>
        <w:pStyle w:val="Caption"/>
      </w:pPr>
      <w:bookmarkStart w:id="102" w:name="_Toc123745184"/>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B333F7">
        <w:rPr>
          <w:noProof/>
        </w:rPr>
        <w:t>2</w:t>
      </w:r>
      <w:r w:rsidR="00252667">
        <w:rPr>
          <w:noProof/>
        </w:rPr>
        <w:fldChar w:fldCharType="end"/>
      </w:r>
      <w:r>
        <w:t>:</w:t>
      </w:r>
      <w:r w:rsidRPr="00657A8A">
        <w:t>FR1</w:t>
      </w:r>
      <w:r w:rsidR="00B333F7">
        <w:t>1</w:t>
      </w:r>
      <w:r w:rsidRPr="00657A8A">
        <w:t>- Delete Personal Information</w:t>
      </w:r>
      <w:bookmarkEnd w:id="102"/>
    </w:p>
    <w:p w14:paraId="2F80411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664CFFB7" w14:textId="386398FC" w:rsidR="00E64196" w:rsidRPr="007061D3" w:rsidRDefault="00E64196" w:rsidP="00E64196">
      <w:pPr>
        <w:pStyle w:val="Heading3"/>
      </w:pPr>
      <w:bookmarkStart w:id="103" w:name="_Toc137078798"/>
      <w:r w:rsidRPr="007061D3">
        <w:t>FR1</w:t>
      </w:r>
      <w:r w:rsidR="00BC631D">
        <w:t>2</w:t>
      </w:r>
      <w:r w:rsidRPr="007061D3">
        <w:t>- Get User feedback</w:t>
      </w:r>
      <w:bookmarkEnd w:id="103"/>
      <w:r w:rsidRPr="007061D3">
        <w:t xml:space="preserve">   </w:t>
      </w:r>
    </w:p>
    <w:p w14:paraId="32FB07D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989"/>
        <w:gridCol w:w="8362"/>
      </w:tblGrid>
      <w:tr w:rsidR="00E64196" w:rsidRPr="007061D3" w14:paraId="554E8CD7"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367ABD3" w14:textId="36003F96"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BC631D">
              <w:rPr>
                <w:rFonts w:ascii="Times New Roman" w:hAnsi="Times New Roman" w:cs="Times New Roman"/>
              </w:rPr>
              <w:t>2</w:t>
            </w:r>
            <w:r w:rsidRPr="007061D3">
              <w:rPr>
                <w:rFonts w:ascii="Times New Roman" w:hAnsi="Times New Roman" w:cs="Times New Roman"/>
              </w:rPr>
              <w:t xml:space="preserve">- </w:t>
            </w:r>
          </w:p>
          <w:p w14:paraId="1B37A1C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362" w:type="dxa"/>
            <w:tcBorders>
              <w:top w:val="single" w:sz="4" w:space="0" w:color="000000"/>
              <w:left w:val="single" w:sz="4" w:space="0" w:color="000000"/>
              <w:bottom w:val="single" w:sz="4" w:space="0" w:color="000000"/>
              <w:right w:val="single" w:sz="4" w:space="0" w:color="000000"/>
            </w:tcBorders>
            <w:hideMark/>
          </w:tcPr>
          <w:p w14:paraId="40455CBA"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display feedback window when the user successfully books the appointment or make the blood request.   </w:t>
            </w:r>
          </w:p>
          <w:p w14:paraId="40032FD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5A30735"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417DF01E" w14:textId="480DACB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17718A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362" w:type="dxa"/>
            <w:tcBorders>
              <w:top w:val="single" w:sz="4" w:space="0" w:color="000000"/>
              <w:left w:val="single" w:sz="4" w:space="0" w:color="000000"/>
              <w:bottom w:val="single" w:sz="4" w:space="0" w:color="000000"/>
              <w:right w:val="single" w:sz="4" w:space="0" w:color="000000"/>
            </w:tcBorders>
            <w:hideMark/>
          </w:tcPr>
          <w:p w14:paraId="79E808B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select from the options, such as “Outstanding service”, “Effective service”, “Acceptable </w:t>
            </w:r>
            <w:proofErr w:type="gramStart"/>
            <w:r w:rsidRPr="007061D3">
              <w:rPr>
                <w:rFonts w:ascii="Times New Roman" w:hAnsi="Times New Roman" w:cs="Times New Roman"/>
              </w:rPr>
              <w:t>service ”</w:t>
            </w:r>
            <w:proofErr w:type="gramEnd"/>
            <w:r w:rsidRPr="007061D3">
              <w:rPr>
                <w:rFonts w:ascii="Times New Roman" w:hAnsi="Times New Roman" w:cs="Times New Roman"/>
              </w:rPr>
              <w:t xml:space="preserve">, “Poor service”, and “Very Poor service”   </w:t>
            </w:r>
          </w:p>
        </w:tc>
      </w:tr>
      <w:tr w:rsidR="00E64196" w:rsidRPr="007061D3" w14:paraId="54C5473B"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A58550B" w14:textId="0446811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9C36A3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362" w:type="dxa"/>
            <w:tcBorders>
              <w:top w:val="single" w:sz="4" w:space="0" w:color="000000"/>
              <w:left w:val="single" w:sz="4" w:space="0" w:color="000000"/>
              <w:bottom w:val="single" w:sz="4" w:space="0" w:color="000000"/>
              <w:right w:val="single" w:sz="4" w:space="0" w:color="000000"/>
            </w:tcBorders>
            <w:hideMark/>
          </w:tcPr>
          <w:p w14:paraId="38CE134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enter the message or review about the blood donation websites or the services that are provided.   </w:t>
            </w:r>
          </w:p>
        </w:tc>
      </w:tr>
      <w:tr w:rsidR="00E64196" w:rsidRPr="007061D3" w14:paraId="1EE53074" w14:textId="77777777" w:rsidTr="004F5F3E">
        <w:trPr>
          <w:trHeight w:val="1037"/>
          <w:jc w:val="center"/>
        </w:trPr>
        <w:tc>
          <w:tcPr>
            <w:tcW w:w="989" w:type="dxa"/>
            <w:tcBorders>
              <w:top w:val="single" w:sz="4" w:space="0" w:color="000000"/>
              <w:left w:val="single" w:sz="4" w:space="0" w:color="000000"/>
              <w:bottom w:val="single" w:sz="4" w:space="0" w:color="000000"/>
              <w:right w:val="single" w:sz="4" w:space="0" w:color="000000"/>
            </w:tcBorders>
            <w:hideMark/>
          </w:tcPr>
          <w:p w14:paraId="2F4A7921" w14:textId="1D54842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715A08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362" w:type="dxa"/>
            <w:tcBorders>
              <w:top w:val="single" w:sz="4" w:space="0" w:color="000000"/>
              <w:left w:val="single" w:sz="4" w:space="0" w:color="000000"/>
              <w:bottom w:val="single" w:sz="4" w:space="0" w:color="000000"/>
              <w:right w:val="single" w:sz="4" w:space="0" w:color="000000"/>
            </w:tcBorders>
            <w:hideMark/>
          </w:tcPr>
          <w:p w14:paraId="73BC6E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users to submit their feedback by clicking “Submit button”.   </w:t>
            </w:r>
          </w:p>
        </w:tc>
      </w:tr>
      <w:tr w:rsidR="00E64196" w:rsidRPr="007061D3" w14:paraId="466C3AC8"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5980987F" w14:textId="140437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35672F7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362" w:type="dxa"/>
            <w:tcBorders>
              <w:top w:val="single" w:sz="4" w:space="0" w:color="000000"/>
              <w:left w:val="single" w:sz="4" w:space="0" w:color="000000"/>
              <w:bottom w:val="single" w:sz="4" w:space="0" w:color="000000"/>
              <w:right w:val="single" w:sz="4" w:space="0" w:color="000000"/>
            </w:tcBorders>
            <w:hideMark/>
          </w:tcPr>
          <w:p w14:paraId="52955860"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Website will display the “Thank you” note and navigate the user to the home page of the blood donation interface.   </w:t>
            </w:r>
          </w:p>
        </w:tc>
      </w:tr>
    </w:tbl>
    <w:p w14:paraId="470A7691" w14:textId="6324006A" w:rsidR="005F31BD" w:rsidRDefault="00E64196" w:rsidP="005F31BD">
      <w:pPr>
        <w:pStyle w:val="Caption"/>
      </w:pPr>
      <w:bookmarkStart w:id="104" w:name="_Toc123745185"/>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BC631D">
        <w:rPr>
          <w:noProof/>
        </w:rPr>
        <w:t>3</w:t>
      </w:r>
      <w:r w:rsidR="00252667">
        <w:rPr>
          <w:noProof/>
        </w:rPr>
        <w:fldChar w:fldCharType="end"/>
      </w:r>
      <w:r>
        <w:t>:</w:t>
      </w:r>
      <w:r w:rsidRPr="00140D2D">
        <w:t>FR1</w:t>
      </w:r>
      <w:r w:rsidR="00BC631D">
        <w:t>2</w:t>
      </w:r>
      <w:r w:rsidRPr="00140D2D">
        <w:t xml:space="preserve">- Get User </w:t>
      </w:r>
      <w:bookmarkEnd w:id="104"/>
      <w:r w:rsidR="00C4589C" w:rsidRPr="00140D2D">
        <w:t>feedback.</w:t>
      </w:r>
    </w:p>
    <w:p w14:paraId="32D7610B" w14:textId="77777777" w:rsidR="005F31BD" w:rsidRPr="005F31BD" w:rsidRDefault="005F31BD" w:rsidP="005F31BD"/>
    <w:p w14:paraId="5B251DFD" w14:textId="1D5C7ECA" w:rsidR="00E64196" w:rsidRPr="007061D3" w:rsidRDefault="00E64196" w:rsidP="00E64196">
      <w:pPr>
        <w:pStyle w:val="Heading3"/>
      </w:pPr>
      <w:bookmarkStart w:id="105" w:name="_Toc137078799"/>
      <w:r w:rsidRPr="007061D3">
        <w:t>FR1</w:t>
      </w:r>
      <w:r w:rsidR="00C4589C">
        <w:t>3</w:t>
      </w:r>
      <w:r w:rsidRPr="007061D3">
        <w:t xml:space="preserve">- Add User </w:t>
      </w:r>
      <w:r w:rsidR="00C4589C" w:rsidRPr="007061D3">
        <w:t>information.</w:t>
      </w:r>
      <w:bookmarkEnd w:id="105"/>
      <w:r w:rsidRPr="007061D3">
        <w:t xml:space="preserve">   </w:t>
      </w:r>
    </w:p>
    <w:p w14:paraId="39FC51D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1" w:type="dxa"/>
          <w:left w:w="108" w:type="dxa"/>
        </w:tblCellMar>
        <w:tblLook w:val="04A0" w:firstRow="1" w:lastRow="0" w:firstColumn="1" w:lastColumn="0" w:noHBand="0" w:noVBand="1"/>
      </w:tblPr>
      <w:tblGrid>
        <w:gridCol w:w="842"/>
        <w:gridCol w:w="8651"/>
      </w:tblGrid>
      <w:tr w:rsidR="00E64196" w:rsidRPr="007061D3" w14:paraId="79F5C864"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1FDCAAA1" w14:textId="33E2A83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F8AB0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6960924" w14:textId="33AF5C33"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add the information of the blood donors to the blood donation website.   </w:t>
            </w:r>
          </w:p>
          <w:p w14:paraId="34E96C8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CCA88A5"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515917F" w14:textId="08F6BCF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077BA80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2DE8F34C" w14:textId="2CB3801F"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enter the valid information such as Username, email, Phone number, last donation made, and Blood group etc.   </w:t>
            </w:r>
          </w:p>
        </w:tc>
      </w:tr>
      <w:tr w:rsidR="00E64196" w:rsidRPr="007061D3" w14:paraId="6003D23F"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0E8FA35" w14:textId="4CD39A8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4D39C0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163534" w14:textId="2750BEA5"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record the information when the blood donation </w:t>
            </w:r>
            <w:r w:rsidR="001D685A">
              <w:rPr>
                <w:rFonts w:ascii="Times New Roman" w:hAnsi="Times New Roman" w:cs="Times New Roman"/>
              </w:rPr>
              <w:t>center</w:t>
            </w:r>
            <w:r w:rsidRPr="007061D3">
              <w:rPr>
                <w:rFonts w:ascii="Times New Roman" w:hAnsi="Times New Roman" w:cs="Times New Roman"/>
              </w:rPr>
              <w:t xml:space="preserve">s presses “Submit” button.   </w:t>
            </w:r>
          </w:p>
        </w:tc>
      </w:tr>
      <w:tr w:rsidR="00E64196" w:rsidRPr="007061D3" w14:paraId="76765D6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DA5AA3C" w14:textId="00B0AD05"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278070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055A5B8A" w14:textId="46DE6FE2"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send the confirmation message to the blood donation </w:t>
            </w:r>
            <w:r w:rsidR="001D685A">
              <w:rPr>
                <w:rFonts w:ascii="Times New Roman" w:hAnsi="Times New Roman" w:cs="Times New Roman"/>
              </w:rPr>
              <w:t>center</w:t>
            </w:r>
            <w:r w:rsidRPr="007061D3">
              <w:rPr>
                <w:rFonts w:ascii="Times New Roman" w:hAnsi="Times New Roman" w:cs="Times New Roman"/>
              </w:rPr>
              <w:t xml:space="preserve"> on saving the information of the user.   </w:t>
            </w:r>
          </w:p>
        </w:tc>
      </w:tr>
      <w:tr w:rsidR="00E64196" w:rsidRPr="007061D3" w14:paraId="3B8A7760"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5EB0374" w14:textId="1B159A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13F03F8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02C0DA7C" w14:textId="166A628E"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newly added information in the different sections of the blood donation </w:t>
            </w:r>
            <w:r w:rsidR="001D685A">
              <w:rPr>
                <w:rFonts w:ascii="Times New Roman" w:hAnsi="Times New Roman" w:cs="Times New Roman"/>
              </w:rPr>
              <w:t>center</w:t>
            </w:r>
            <w:r w:rsidRPr="007061D3">
              <w:rPr>
                <w:rFonts w:ascii="Times New Roman" w:hAnsi="Times New Roman" w:cs="Times New Roman"/>
              </w:rPr>
              <w:t xml:space="preserve"> such as previous donors and last donations made.   </w:t>
            </w:r>
          </w:p>
        </w:tc>
      </w:tr>
    </w:tbl>
    <w:p w14:paraId="427065AE" w14:textId="0C806E38" w:rsidR="00E64196" w:rsidRPr="00C4589C" w:rsidRDefault="00E64196" w:rsidP="00C4589C">
      <w:pPr>
        <w:pStyle w:val="Caption"/>
      </w:pPr>
      <w:bookmarkStart w:id="106" w:name="_Toc123745186"/>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C4589C">
        <w:rPr>
          <w:noProof/>
        </w:rPr>
        <w:t>4</w:t>
      </w:r>
      <w:r w:rsidR="00252667">
        <w:rPr>
          <w:noProof/>
        </w:rPr>
        <w:fldChar w:fldCharType="end"/>
      </w:r>
      <w:r>
        <w:t>:</w:t>
      </w:r>
      <w:r w:rsidRPr="00A07C6D">
        <w:t>FR1</w:t>
      </w:r>
      <w:r w:rsidR="00C4589C">
        <w:t>3</w:t>
      </w:r>
      <w:r w:rsidRPr="00A07C6D">
        <w:t xml:space="preserve">- Add User </w:t>
      </w:r>
      <w:bookmarkEnd w:id="106"/>
      <w:r w:rsidR="00C4589C" w:rsidRPr="00A07C6D">
        <w:t>information.</w:t>
      </w:r>
    </w:p>
    <w:p w14:paraId="6CF99FFF" w14:textId="18DD3DD2" w:rsidR="00E64196" w:rsidRPr="007061D3" w:rsidRDefault="00E64196" w:rsidP="00E64196">
      <w:pPr>
        <w:pStyle w:val="Heading3"/>
      </w:pPr>
      <w:bookmarkStart w:id="107" w:name="_Toc137078800"/>
      <w:r w:rsidRPr="007061D3">
        <w:lastRenderedPageBreak/>
        <w:t>FR1</w:t>
      </w:r>
      <w:r w:rsidR="00C4589C">
        <w:t>4</w:t>
      </w:r>
      <w:r w:rsidRPr="007061D3">
        <w:t xml:space="preserve">- Generate Report on </w:t>
      </w:r>
      <w:r w:rsidR="00C4589C" w:rsidRPr="007061D3">
        <w:t>bloodstocks.</w:t>
      </w:r>
      <w:bookmarkEnd w:id="107"/>
      <w:r w:rsidRPr="007061D3">
        <w:t xml:space="preserve">   </w:t>
      </w:r>
    </w:p>
    <w:p w14:paraId="3F7BE708" w14:textId="77777777" w:rsidR="00E64196" w:rsidRPr="007061D3" w:rsidRDefault="00E64196" w:rsidP="00E64196">
      <w:pPr>
        <w:ind w:left="14"/>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4BD9E9C"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F5AFF3E" w14:textId="487F951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30FE9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32B71E8" w14:textId="45BDBF23"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generate the report of the available bloodstocks keeping the record all time.   </w:t>
            </w:r>
          </w:p>
        </w:tc>
      </w:tr>
      <w:tr w:rsidR="00E64196" w:rsidRPr="007061D3" w14:paraId="7779FD62"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7A8B89" w14:textId="544A166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0D47B7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567959" w14:textId="78E10CA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generate report by clicking “Generate </w:t>
            </w:r>
            <w:proofErr w:type="gramStart"/>
            <w:r w:rsidRPr="007061D3">
              <w:rPr>
                <w:rFonts w:ascii="Times New Roman" w:hAnsi="Times New Roman" w:cs="Times New Roman"/>
              </w:rPr>
              <w:t xml:space="preserve">report”   </w:t>
            </w:r>
            <w:proofErr w:type="gramEnd"/>
          </w:p>
        </w:tc>
      </w:tr>
      <w:tr w:rsidR="00E64196" w:rsidRPr="007061D3" w14:paraId="5A290C9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FA7F55" w14:textId="6AC5EF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2DF3948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7496D9A9"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report of the bloodstock to the blood donation and can download the report.   </w:t>
            </w:r>
          </w:p>
        </w:tc>
      </w:tr>
    </w:tbl>
    <w:p w14:paraId="417FFF29" w14:textId="776D3A88" w:rsidR="00E64196" w:rsidRDefault="00E64196" w:rsidP="005F31BD">
      <w:pPr>
        <w:pStyle w:val="Caption"/>
      </w:pPr>
      <w:bookmarkStart w:id="108" w:name="_Toc123745187"/>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C4589C">
        <w:rPr>
          <w:noProof/>
        </w:rPr>
        <w:t>5</w:t>
      </w:r>
      <w:r w:rsidR="00252667">
        <w:rPr>
          <w:noProof/>
        </w:rPr>
        <w:fldChar w:fldCharType="end"/>
      </w:r>
      <w:r>
        <w:t>:</w:t>
      </w:r>
      <w:r w:rsidRPr="009C215C">
        <w:t>FR1</w:t>
      </w:r>
      <w:r w:rsidR="00C4589C">
        <w:t>4</w:t>
      </w:r>
      <w:r w:rsidRPr="009C215C">
        <w:t xml:space="preserve">- Generate Report on </w:t>
      </w:r>
      <w:bookmarkEnd w:id="108"/>
      <w:r w:rsidR="00C4589C" w:rsidRPr="009C215C">
        <w:t>bloodstocks.</w:t>
      </w:r>
    </w:p>
    <w:p w14:paraId="3589D733" w14:textId="77777777" w:rsidR="005F31BD" w:rsidRPr="005F31BD" w:rsidRDefault="005F31BD" w:rsidP="005F31BD"/>
    <w:p w14:paraId="666C9811" w14:textId="3260E881" w:rsidR="00E64196" w:rsidRDefault="00E64196" w:rsidP="00E64196">
      <w:pPr>
        <w:pStyle w:val="Heading3"/>
      </w:pPr>
      <w:bookmarkStart w:id="109" w:name="_Toc137078801"/>
      <w:r w:rsidRPr="007061D3">
        <w:t>FR1</w:t>
      </w:r>
      <w:r w:rsidR="004D16AA">
        <w:t>5</w:t>
      </w:r>
      <w:r w:rsidRPr="007061D3">
        <w:t>- Update Blood stock</w:t>
      </w:r>
      <w:bookmarkEnd w:id="109"/>
      <w:r w:rsidRPr="007061D3">
        <w:t xml:space="preserve">   </w:t>
      </w:r>
    </w:p>
    <w:p w14:paraId="2FEB0CE4" w14:textId="77777777" w:rsidR="005F31BD" w:rsidRPr="005F31BD" w:rsidRDefault="005F31BD" w:rsidP="005F31BD"/>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528A769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6F12ABA6" w14:textId="6A2DD58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3A4FF99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2926DA1E" w14:textId="7C150668"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update the bloodstocks that is available in the </w:t>
            </w:r>
            <w:r w:rsidR="001D685A">
              <w:rPr>
                <w:rFonts w:ascii="Times New Roman" w:hAnsi="Times New Roman" w:cs="Times New Roman"/>
              </w:rPr>
              <w:t>center</w:t>
            </w:r>
            <w:r w:rsidRPr="007061D3">
              <w:rPr>
                <w:rFonts w:ascii="Times New Roman" w:hAnsi="Times New Roman" w:cs="Times New Roman"/>
              </w:rPr>
              <w:t xml:space="preserve">.   </w:t>
            </w:r>
          </w:p>
        </w:tc>
      </w:tr>
      <w:tr w:rsidR="00E64196" w:rsidRPr="007061D3" w14:paraId="385F4FB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4F4091F" w14:textId="2090675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410EBFA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DDC52BF" w14:textId="1B555251"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enter blood stock information such as Blood group, No of bags etc.   </w:t>
            </w:r>
          </w:p>
        </w:tc>
      </w:tr>
      <w:tr w:rsidR="00E64196" w:rsidRPr="007061D3" w14:paraId="47EBA61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B82E44C" w14:textId="755821D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277CFA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00B20161" w14:textId="48D33DC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w:t>
            </w:r>
            <w:r w:rsidR="001D685A">
              <w:rPr>
                <w:rFonts w:ascii="Times New Roman" w:hAnsi="Times New Roman" w:cs="Times New Roman"/>
              </w:rPr>
              <w:t>center</w:t>
            </w:r>
            <w:r w:rsidRPr="007061D3">
              <w:rPr>
                <w:rFonts w:ascii="Times New Roman" w:hAnsi="Times New Roman" w:cs="Times New Roman"/>
              </w:rPr>
              <w:t xml:space="preserve">s to update stock information by pressing “Update” button and in response system will update the record of blood stock   </w:t>
            </w:r>
          </w:p>
        </w:tc>
      </w:tr>
      <w:tr w:rsidR="00E64196" w:rsidRPr="007061D3" w14:paraId="0AA58742"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364F1DD1" w14:textId="6D9F18B2"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1437A3F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359AB1D8" w14:textId="145D762E"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send the confirmation message to the relevant blood donation </w:t>
            </w:r>
            <w:r w:rsidR="001D685A">
              <w:rPr>
                <w:rFonts w:ascii="Times New Roman" w:hAnsi="Times New Roman" w:cs="Times New Roman"/>
              </w:rPr>
              <w:t>center</w:t>
            </w:r>
            <w:r w:rsidRPr="007061D3">
              <w:rPr>
                <w:rFonts w:ascii="Times New Roman" w:hAnsi="Times New Roman" w:cs="Times New Roman"/>
              </w:rPr>
              <w:t xml:space="preserve"> on updating the bloodstock.   </w:t>
            </w:r>
          </w:p>
        </w:tc>
      </w:tr>
    </w:tbl>
    <w:p w14:paraId="0B42B603" w14:textId="01207251" w:rsidR="00E64196" w:rsidRDefault="00E64196" w:rsidP="00E64196">
      <w:pPr>
        <w:pStyle w:val="Caption"/>
      </w:pPr>
      <w:bookmarkStart w:id="110" w:name="_Toc123745188"/>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4D16AA">
        <w:rPr>
          <w:noProof/>
        </w:rPr>
        <w:t>6</w:t>
      </w:r>
      <w:r w:rsidR="00252667">
        <w:rPr>
          <w:noProof/>
        </w:rPr>
        <w:fldChar w:fldCharType="end"/>
      </w:r>
      <w:r>
        <w:t>:</w:t>
      </w:r>
      <w:r w:rsidRPr="00816BBD">
        <w:t>FR1</w:t>
      </w:r>
      <w:r w:rsidR="004D16AA">
        <w:t>5</w:t>
      </w:r>
      <w:r w:rsidRPr="00816BBD">
        <w:t>- Update Blood stock</w:t>
      </w:r>
      <w:bookmarkEnd w:id="110"/>
    </w:p>
    <w:p w14:paraId="194D4C10"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456BB36A" w14:textId="0F47A168" w:rsidR="00E64196" w:rsidRPr="007061D3" w:rsidRDefault="00E64196" w:rsidP="00E64196">
      <w:pPr>
        <w:pStyle w:val="Heading3"/>
      </w:pPr>
      <w:bookmarkStart w:id="111" w:name="_Toc137078802"/>
      <w:r w:rsidRPr="007061D3">
        <w:t>FR1</w:t>
      </w:r>
      <w:r w:rsidR="00733331">
        <w:t>6</w:t>
      </w:r>
      <w:r w:rsidRPr="007061D3">
        <w:t>- Download Weekly/Monthly Appointment Reports</w:t>
      </w:r>
      <w:bookmarkEnd w:id="111"/>
      <w:r w:rsidRPr="007061D3">
        <w:t xml:space="preserve">   </w:t>
      </w:r>
    </w:p>
    <w:p w14:paraId="4FCECCCA"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tblCellMar>
        <w:tblLook w:val="04A0" w:firstRow="1" w:lastRow="0" w:firstColumn="1" w:lastColumn="0" w:noHBand="0" w:noVBand="1"/>
      </w:tblPr>
      <w:tblGrid>
        <w:gridCol w:w="842"/>
        <w:gridCol w:w="8651"/>
      </w:tblGrid>
      <w:tr w:rsidR="00E64196" w:rsidRPr="007061D3" w14:paraId="2B8499DA"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B932EB5" w14:textId="2633F05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6873C0F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BBF0DE3" w14:textId="62F10DB5"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all the appointments of the users to the relevant blood donation </w:t>
            </w:r>
            <w:r w:rsidR="001D685A">
              <w:rPr>
                <w:rFonts w:ascii="Times New Roman" w:hAnsi="Times New Roman" w:cs="Times New Roman"/>
              </w:rPr>
              <w:t>center</w:t>
            </w:r>
            <w:r w:rsidRPr="007061D3">
              <w:rPr>
                <w:rFonts w:ascii="Times New Roman" w:hAnsi="Times New Roman" w:cs="Times New Roman"/>
              </w:rPr>
              <w:t xml:space="preserve">s.  </w:t>
            </w:r>
          </w:p>
        </w:tc>
      </w:tr>
      <w:tr w:rsidR="00E64196" w:rsidRPr="007061D3" w14:paraId="4290D21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0F189D" w14:textId="1866F705"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733331">
              <w:rPr>
                <w:rFonts w:ascii="Times New Roman" w:hAnsi="Times New Roman" w:cs="Times New Roman"/>
              </w:rPr>
              <w:t>6</w:t>
            </w:r>
            <w:r w:rsidRPr="007061D3">
              <w:rPr>
                <w:rFonts w:ascii="Times New Roman" w:hAnsi="Times New Roman" w:cs="Times New Roman"/>
              </w:rPr>
              <w:t xml:space="preserve">- </w:t>
            </w:r>
          </w:p>
          <w:p w14:paraId="732FFF6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65C705" w14:textId="458308F4"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 to download the weekly or Monthly appointment receipts for keeping the record for future.   </w:t>
            </w:r>
          </w:p>
        </w:tc>
      </w:tr>
      <w:tr w:rsidR="00E64196" w:rsidRPr="007061D3" w14:paraId="01CDF059"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8D7F2C7" w14:textId="67DD5B4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1F8987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7A2F4098" w14:textId="19CED369"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download the appointment reports when the blood donation </w:t>
            </w:r>
            <w:r w:rsidR="001D685A">
              <w:rPr>
                <w:rFonts w:ascii="Times New Roman" w:hAnsi="Times New Roman" w:cs="Times New Roman"/>
              </w:rPr>
              <w:t>center</w:t>
            </w:r>
            <w:r w:rsidRPr="007061D3">
              <w:rPr>
                <w:rFonts w:ascii="Times New Roman" w:hAnsi="Times New Roman" w:cs="Times New Roman"/>
              </w:rPr>
              <w:t xml:space="preserve"> clicks “download” button.   </w:t>
            </w:r>
          </w:p>
        </w:tc>
      </w:tr>
    </w:tbl>
    <w:p w14:paraId="3F1B8856" w14:textId="47989D19" w:rsidR="005F31BD" w:rsidRDefault="00E64196" w:rsidP="005307F1">
      <w:pPr>
        <w:pStyle w:val="Caption"/>
      </w:pPr>
      <w:bookmarkStart w:id="112" w:name="_Toc123745189"/>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1</w:t>
      </w:r>
      <w:r w:rsidR="00733331">
        <w:rPr>
          <w:noProof/>
        </w:rPr>
        <w:t>7</w:t>
      </w:r>
      <w:r w:rsidR="00252667">
        <w:rPr>
          <w:noProof/>
        </w:rPr>
        <w:fldChar w:fldCharType="end"/>
      </w:r>
      <w:r>
        <w:t>:</w:t>
      </w:r>
      <w:r w:rsidRPr="00F33A4A">
        <w:t>FR1</w:t>
      </w:r>
      <w:r w:rsidR="00733331">
        <w:t>6</w:t>
      </w:r>
      <w:r w:rsidRPr="00F33A4A">
        <w:t>- Download Weekly/Monthly Appointment Reports</w:t>
      </w:r>
      <w:bookmarkEnd w:id="112"/>
    </w:p>
    <w:p w14:paraId="6CFF46D8" w14:textId="77777777" w:rsidR="005307F1" w:rsidRPr="005307F1" w:rsidRDefault="005307F1" w:rsidP="005307F1"/>
    <w:p w14:paraId="7E792BA9" w14:textId="120901D0" w:rsidR="00E64196" w:rsidRPr="007061D3" w:rsidRDefault="00E64196" w:rsidP="00E64196">
      <w:pPr>
        <w:pStyle w:val="Heading3"/>
      </w:pPr>
      <w:bookmarkStart w:id="113" w:name="_Toc137078803"/>
      <w:r w:rsidRPr="007061D3">
        <w:t>FR1</w:t>
      </w:r>
      <w:r w:rsidR="005307F1">
        <w:t>7</w:t>
      </w:r>
      <w:r w:rsidRPr="007061D3">
        <w:t xml:space="preserve">- Manage NGO’s or Blood donation </w:t>
      </w:r>
      <w:r w:rsidR="001D685A">
        <w:t>Center</w:t>
      </w:r>
      <w:r w:rsidR="00733331" w:rsidRPr="007061D3">
        <w:t>s.</w:t>
      </w:r>
      <w:bookmarkEnd w:id="113"/>
      <w:r w:rsidRPr="007061D3">
        <w:t xml:space="preserve">  </w:t>
      </w:r>
    </w:p>
    <w:p w14:paraId="098CE0E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0" w:type="dxa"/>
        </w:tblCellMar>
        <w:tblLook w:val="04A0" w:firstRow="1" w:lastRow="0" w:firstColumn="1" w:lastColumn="0" w:noHBand="0" w:noVBand="1"/>
      </w:tblPr>
      <w:tblGrid>
        <w:gridCol w:w="1126"/>
        <w:gridCol w:w="8367"/>
      </w:tblGrid>
      <w:tr w:rsidR="00E64196" w:rsidRPr="007061D3" w14:paraId="277CFAC7"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7C9D47D9" w14:textId="3013699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-01  </w:t>
            </w:r>
          </w:p>
        </w:tc>
        <w:tc>
          <w:tcPr>
            <w:tcW w:w="8367" w:type="dxa"/>
            <w:tcBorders>
              <w:top w:val="single" w:sz="4" w:space="0" w:color="000000"/>
              <w:left w:val="single" w:sz="4" w:space="0" w:color="000000"/>
              <w:bottom w:val="single" w:sz="4" w:space="0" w:color="auto"/>
              <w:right w:val="single" w:sz="4" w:space="0" w:color="000000"/>
            </w:tcBorders>
            <w:hideMark/>
          </w:tcPr>
          <w:p w14:paraId="38DA3DAD" w14:textId="0B3D596E"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NGOs or blood donation </w:t>
            </w:r>
            <w:r w:rsidR="001D685A">
              <w:rPr>
                <w:rFonts w:ascii="Times New Roman" w:hAnsi="Times New Roman" w:cs="Times New Roman"/>
              </w:rPr>
              <w:t>center</w:t>
            </w:r>
            <w:r w:rsidRPr="007061D3">
              <w:rPr>
                <w:rFonts w:ascii="Times New Roman" w:hAnsi="Times New Roman" w:cs="Times New Roman"/>
              </w:rPr>
              <w:t xml:space="preserve"> where the NGO’s or the organizations have recently collaborated.  </w:t>
            </w:r>
          </w:p>
        </w:tc>
      </w:tr>
      <w:tr w:rsidR="00E64196" w:rsidRPr="007061D3" w14:paraId="6D0DC80C" w14:textId="77777777" w:rsidTr="004F5F3E">
        <w:trPr>
          <w:trHeight w:val="1039"/>
          <w:jc w:val="center"/>
        </w:trPr>
        <w:tc>
          <w:tcPr>
            <w:tcW w:w="1126" w:type="dxa"/>
            <w:tcBorders>
              <w:top w:val="single" w:sz="4" w:space="0" w:color="000000"/>
              <w:left w:val="single" w:sz="4" w:space="0" w:color="000000"/>
              <w:bottom w:val="single" w:sz="4" w:space="0" w:color="000000"/>
              <w:right w:val="single" w:sz="4" w:space="0" w:color="000000"/>
            </w:tcBorders>
            <w:hideMark/>
          </w:tcPr>
          <w:p w14:paraId="00AD7179" w14:textId="4C1F293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-02  </w:t>
            </w:r>
          </w:p>
        </w:tc>
        <w:tc>
          <w:tcPr>
            <w:tcW w:w="8367" w:type="dxa"/>
            <w:tcBorders>
              <w:top w:val="single" w:sz="4" w:space="0" w:color="auto"/>
              <w:left w:val="single" w:sz="4" w:space="0" w:color="000000"/>
              <w:bottom w:val="single" w:sz="4" w:space="0" w:color="000000"/>
              <w:right w:val="single" w:sz="4" w:space="0" w:color="000000"/>
            </w:tcBorders>
            <w:hideMark/>
          </w:tcPr>
          <w:p w14:paraId="18E6E5E2" w14:textId="4D389DE1"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provide admin the facility to delete those NGO’s or </w:t>
            </w:r>
            <w:r w:rsidR="001D685A">
              <w:rPr>
                <w:rFonts w:ascii="Times New Roman" w:hAnsi="Times New Roman" w:cs="Times New Roman"/>
              </w:rPr>
              <w:t>center</w:t>
            </w:r>
            <w:r w:rsidRPr="007061D3">
              <w:rPr>
                <w:rFonts w:ascii="Times New Roman" w:hAnsi="Times New Roman" w:cs="Times New Roman"/>
              </w:rPr>
              <w:t xml:space="preserve">s from the blood donation website when the have stopped collaborating with the website.  </w:t>
            </w:r>
          </w:p>
        </w:tc>
      </w:tr>
      <w:tr w:rsidR="00E64196" w:rsidRPr="007061D3" w14:paraId="17715551"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44C05B80" w14:textId="14F86BF7"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-03  </w:t>
            </w:r>
          </w:p>
        </w:tc>
        <w:tc>
          <w:tcPr>
            <w:tcW w:w="8367" w:type="dxa"/>
            <w:tcBorders>
              <w:top w:val="single" w:sz="4" w:space="0" w:color="000000"/>
              <w:left w:val="single" w:sz="4" w:space="0" w:color="000000"/>
              <w:bottom w:val="single" w:sz="4" w:space="0" w:color="000000"/>
              <w:right w:val="single" w:sz="4" w:space="0" w:color="000000"/>
            </w:tcBorders>
            <w:hideMark/>
          </w:tcPr>
          <w:p w14:paraId="2283055C" w14:textId="743DB974"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provide the admin with the facility to update the database that consists of only those NGO’s or blood donation </w:t>
            </w:r>
            <w:r w:rsidR="001D685A">
              <w:rPr>
                <w:rFonts w:ascii="Times New Roman" w:hAnsi="Times New Roman" w:cs="Times New Roman"/>
              </w:rPr>
              <w:t>center</w:t>
            </w:r>
            <w:r w:rsidRPr="007061D3">
              <w:rPr>
                <w:rFonts w:ascii="Times New Roman" w:hAnsi="Times New Roman" w:cs="Times New Roman"/>
              </w:rPr>
              <w:t xml:space="preserve">s in which the collaborated organizations are working and the donor or the person in need of blood can seek help.  </w:t>
            </w:r>
          </w:p>
        </w:tc>
      </w:tr>
    </w:tbl>
    <w:p w14:paraId="71E2D56C" w14:textId="52B573FE" w:rsidR="00E64196" w:rsidRDefault="00E64196" w:rsidP="00E64196">
      <w:pPr>
        <w:pStyle w:val="Caption"/>
      </w:pPr>
      <w:bookmarkStart w:id="114" w:name="_Toc123745191"/>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733331">
        <w:rPr>
          <w:noProof/>
        </w:rPr>
        <w:t>1</w:t>
      </w:r>
      <w:r w:rsidR="005307F1">
        <w:rPr>
          <w:noProof/>
        </w:rPr>
        <w:t>8</w:t>
      </w:r>
      <w:r w:rsidR="00252667">
        <w:rPr>
          <w:noProof/>
        </w:rPr>
        <w:fldChar w:fldCharType="end"/>
      </w:r>
      <w:r>
        <w:t>:</w:t>
      </w:r>
      <w:r w:rsidRPr="00142DF5">
        <w:t>FR1</w:t>
      </w:r>
      <w:r w:rsidR="005307F1">
        <w:t>7</w:t>
      </w:r>
      <w:r w:rsidRPr="00142DF5">
        <w:t xml:space="preserve">- Manage NGO’s or Blood donation </w:t>
      </w:r>
      <w:bookmarkEnd w:id="114"/>
      <w:r w:rsidR="001D685A">
        <w:t>Center</w:t>
      </w:r>
      <w:r w:rsidR="002D0A59" w:rsidRPr="00142DF5">
        <w:t>s.</w:t>
      </w:r>
    </w:p>
    <w:p w14:paraId="7B431C34" w14:textId="77777777" w:rsidR="00076F78" w:rsidRPr="00076F78" w:rsidRDefault="00076F78" w:rsidP="00076F78"/>
    <w:p w14:paraId="262277A3" w14:textId="1379A6CA" w:rsidR="00E64196" w:rsidRPr="007061D3" w:rsidRDefault="00E64196" w:rsidP="00E64196">
      <w:pPr>
        <w:pStyle w:val="Heading3"/>
      </w:pPr>
      <w:bookmarkStart w:id="115" w:name="_Toc137078804"/>
      <w:r w:rsidRPr="007061D3">
        <w:t>FR</w:t>
      </w:r>
      <w:r w:rsidR="002D0A59">
        <w:t>1</w:t>
      </w:r>
      <w:r w:rsidR="005307F1">
        <w:t>8</w:t>
      </w:r>
      <w:r w:rsidRPr="007061D3">
        <w:t xml:space="preserve">- Add </w:t>
      </w:r>
      <w:r w:rsidR="002D0A59" w:rsidRPr="007061D3">
        <w:t>news.</w:t>
      </w:r>
      <w:bookmarkEnd w:id="115"/>
      <w:r w:rsidRPr="007061D3">
        <w:t xml:space="preserve">  </w:t>
      </w:r>
    </w:p>
    <w:p w14:paraId="1354752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845"/>
        <w:gridCol w:w="8648"/>
      </w:tblGrid>
      <w:tr w:rsidR="00E64196" w:rsidRPr="007061D3" w14:paraId="0D556AAA" w14:textId="77777777" w:rsidTr="004F5F3E">
        <w:trPr>
          <w:trHeight w:val="1133"/>
          <w:jc w:val="center"/>
        </w:trPr>
        <w:tc>
          <w:tcPr>
            <w:tcW w:w="845" w:type="dxa"/>
            <w:tcBorders>
              <w:top w:val="single" w:sz="4" w:space="0" w:color="000000"/>
              <w:left w:val="single" w:sz="4" w:space="0" w:color="000000"/>
              <w:bottom w:val="single" w:sz="4" w:space="0" w:color="000000"/>
              <w:right w:val="single" w:sz="4" w:space="0" w:color="000000"/>
            </w:tcBorders>
            <w:hideMark/>
          </w:tcPr>
          <w:p w14:paraId="2A1FBB01" w14:textId="4D5806D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1E55D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8" w:type="dxa"/>
            <w:tcBorders>
              <w:top w:val="single" w:sz="4" w:space="0" w:color="000000"/>
              <w:left w:val="single" w:sz="4" w:space="0" w:color="000000"/>
              <w:bottom w:val="single" w:sz="4" w:space="0" w:color="000000"/>
              <w:right w:val="single" w:sz="4" w:space="0" w:color="000000"/>
            </w:tcBorders>
            <w:hideMark/>
          </w:tcPr>
          <w:p w14:paraId="5EB2D2F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news by clicking on “Add Announcement” button in the “Manage Announcements” and adding important announcements and terms and conditions for the acceptance of the blood request into the database that will be displayed on the system in the news feed.  </w:t>
            </w:r>
          </w:p>
        </w:tc>
      </w:tr>
      <w:tr w:rsidR="00E64196" w:rsidRPr="007061D3" w14:paraId="6E5FFA00" w14:textId="77777777" w:rsidTr="004F5F3E">
        <w:trPr>
          <w:trHeight w:val="984"/>
          <w:jc w:val="center"/>
        </w:trPr>
        <w:tc>
          <w:tcPr>
            <w:tcW w:w="845" w:type="dxa"/>
            <w:tcBorders>
              <w:top w:val="single" w:sz="4" w:space="0" w:color="000000"/>
              <w:left w:val="single" w:sz="4" w:space="0" w:color="000000"/>
              <w:bottom w:val="single" w:sz="4" w:space="0" w:color="000000"/>
              <w:right w:val="single" w:sz="4" w:space="0" w:color="000000"/>
            </w:tcBorders>
            <w:hideMark/>
          </w:tcPr>
          <w:p w14:paraId="20E9B00F" w14:textId="70B185F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401401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8" w:type="dxa"/>
            <w:tcBorders>
              <w:top w:val="single" w:sz="4" w:space="0" w:color="000000"/>
              <w:left w:val="single" w:sz="4" w:space="0" w:color="000000"/>
              <w:bottom w:val="single" w:sz="4" w:space="0" w:color="000000"/>
              <w:right w:val="single" w:sz="4" w:space="0" w:color="000000"/>
            </w:tcBorders>
            <w:hideMark/>
          </w:tcPr>
          <w:p w14:paraId="5A78FBC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news feed from the database by clicking on “Manage Announcements” and then clicking on “Delete Icon” to Delete the active announcement.  </w:t>
            </w:r>
          </w:p>
        </w:tc>
      </w:tr>
      <w:tr w:rsidR="00E64196" w:rsidRPr="007061D3" w14:paraId="7A6B3321" w14:textId="77777777" w:rsidTr="004F5F3E">
        <w:trPr>
          <w:trHeight w:val="986"/>
          <w:jc w:val="center"/>
        </w:trPr>
        <w:tc>
          <w:tcPr>
            <w:tcW w:w="845" w:type="dxa"/>
            <w:tcBorders>
              <w:top w:val="single" w:sz="4" w:space="0" w:color="000000"/>
              <w:left w:val="single" w:sz="4" w:space="0" w:color="000000"/>
              <w:bottom w:val="single" w:sz="4" w:space="0" w:color="000000"/>
              <w:right w:val="single" w:sz="4" w:space="0" w:color="000000"/>
            </w:tcBorders>
            <w:hideMark/>
          </w:tcPr>
          <w:p w14:paraId="7306C3BD" w14:textId="310C47C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5901F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8" w:type="dxa"/>
            <w:tcBorders>
              <w:top w:val="single" w:sz="4" w:space="0" w:color="000000"/>
              <w:left w:val="single" w:sz="4" w:space="0" w:color="000000"/>
              <w:bottom w:val="single" w:sz="4" w:space="0" w:color="000000"/>
              <w:right w:val="single" w:sz="4" w:space="0" w:color="000000"/>
            </w:tcBorders>
            <w:hideMark/>
          </w:tcPr>
          <w:p w14:paraId="651BE6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news that is currently available on the system by clicking on “Manage Announcements” and then clicking on “View icon” to view the active announcement.  </w:t>
            </w:r>
          </w:p>
        </w:tc>
      </w:tr>
      <w:tr w:rsidR="00E64196" w:rsidRPr="007061D3" w14:paraId="68652690" w14:textId="77777777" w:rsidTr="004F5F3E">
        <w:trPr>
          <w:trHeight w:val="985"/>
          <w:jc w:val="center"/>
        </w:trPr>
        <w:tc>
          <w:tcPr>
            <w:tcW w:w="845" w:type="dxa"/>
            <w:tcBorders>
              <w:top w:val="single" w:sz="4" w:space="0" w:color="000000"/>
              <w:left w:val="single" w:sz="4" w:space="0" w:color="000000"/>
              <w:bottom w:val="single" w:sz="4" w:space="0" w:color="000000"/>
              <w:right w:val="single" w:sz="4" w:space="0" w:color="000000"/>
            </w:tcBorders>
            <w:hideMark/>
          </w:tcPr>
          <w:p w14:paraId="7D95833A" w14:textId="6FE0966A"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BD84D3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8" w:type="dxa"/>
            <w:tcBorders>
              <w:top w:val="single" w:sz="4" w:space="0" w:color="000000"/>
              <w:left w:val="single" w:sz="4" w:space="0" w:color="000000"/>
              <w:bottom w:val="single" w:sz="4" w:space="0" w:color="000000"/>
              <w:right w:val="single" w:sz="4" w:space="0" w:color="000000"/>
            </w:tcBorders>
            <w:hideMark/>
          </w:tcPr>
          <w:p w14:paraId="64172EA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news by clicking on “Update Icon” in the “Manage Announcements” page and then make changes and update the news by clicking on “Saves Changes” and “Update Button”.  </w:t>
            </w:r>
          </w:p>
        </w:tc>
      </w:tr>
    </w:tbl>
    <w:p w14:paraId="0EC0C395" w14:textId="0C700782" w:rsidR="005F31BD" w:rsidRDefault="00E64196" w:rsidP="005F31BD">
      <w:pPr>
        <w:pStyle w:val="Caption"/>
        <w:rPr>
          <w:rFonts w:ascii="Times New Roman" w:hAnsi="Times New Roman" w:cs="Times New Roman"/>
        </w:rPr>
      </w:pPr>
      <w:bookmarkStart w:id="116" w:name="_Toc123745192"/>
      <w:r>
        <w:lastRenderedPageBreak/>
        <w:t xml:space="preserve">Table </w:t>
      </w:r>
      <w:r w:rsidR="00252667">
        <w:rPr>
          <w:noProof/>
        </w:rPr>
        <w:fldChar w:fldCharType="begin"/>
      </w:r>
      <w:r w:rsidR="00252667">
        <w:rPr>
          <w:noProof/>
        </w:rPr>
        <w:instrText xml:space="preserve"> SEQ Table \* ARABIC </w:instrText>
      </w:r>
      <w:r w:rsidR="00252667">
        <w:rPr>
          <w:noProof/>
        </w:rPr>
        <w:fldChar w:fldCharType="separate"/>
      </w:r>
      <w:r w:rsidR="005307F1">
        <w:rPr>
          <w:noProof/>
        </w:rPr>
        <w:t>19</w:t>
      </w:r>
      <w:r w:rsidR="00252667">
        <w:rPr>
          <w:noProof/>
        </w:rPr>
        <w:fldChar w:fldCharType="end"/>
      </w:r>
      <w:r>
        <w:t>:</w:t>
      </w:r>
      <w:r w:rsidRPr="00BA4152">
        <w:t>FR</w:t>
      </w:r>
      <w:r w:rsidR="002D0A59">
        <w:t>1</w:t>
      </w:r>
      <w:r w:rsidR="005307F1">
        <w:t>8</w:t>
      </w:r>
      <w:r w:rsidRPr="00BA4152">
        <w:t xml:space="preserve">- Add </w:t>
      </w:r>
      <w:bookmarkEnd w:id="116"/>
      <w:r w:rsidR="002D0A59" w:rsidRPr="00BA4152">
        <w:t>news.</w:t>
      </w:r>
      <w:r w:rsidRPr="007061D3">
        <w:rPr>
          <w:rFonts w:ascii="Times New Roman" w:hAnsi="Times New Roman" w:cs="Times New Roman"/>
        </w:rPr>
        <w:t xml:space="preserve">  </w:t>
      </w:r>
    </w:p>
    <w:p w14:paraId="09D270BF" w14:textId="77777777" w:rsidR="005F31BD" w:rsidRPr="005F31BD" w:rsidRDefault="005F31BD" w:rsidP="005F31BD"/>
    <w:p w14:paraId="13C5BA4C" w14:textId="5BCB1FBD" w:rsidR="00E64196" w:rsidRPr="007061D3" w:rsidRDefault="00E64196" w:rsidP="00E64196">
      <w:pPr>
        <w:pStyle w:val="Heading3"/>
      </w:pPr>
      <w:bookmarkStart w:id="117" w:name="_Toc137078805"/>
      <w:r w:rsidRPr="007061D3">
        <w:t>FR</w:t>
      </w:r>
      <w:r w:rsidR="005307F1">
        <w:t>19</w:t>
      </w:r>
      <w:r w:rsidR="00EB0E3D">
        <w:t>-</w:t>
      </w:r>
      <w:r w:rsidRPr="007061D3">
        <w:t xml:space="preserve"> Manage Advertisement</w:t>
      </w:r>
      <w:bookmarkEnd w:id="117"/>
      <w:r w:rsidRPr="007061D3">
        <w:t xml:space="preserve">   </w:t>
      </w:r>
    </w:p>
    <w:p w14:paraId="2388AD35"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493C78F4" w14:textId="77777777" w:rsidTr="004F5F3E">
        <w:trPr>
          <w:trHeight w:val="1154"/>
          <w:jc w:val="center"/>
        </w:trPr>
        <w:tc>
          <w:tcPr>
            <w:tcW w:w="1070" w:type="dxa"/>
            <w:tcBorders>
              <w:top w:val="single" w:sz="4" w:space="0" w:color="000000"/>
              <w:left w:val="single" w:sz="4" w:space="0" w:color="000000"/>
              <w:bottom w:val="single" w:sz="4" w:space="0" w:color="000000"/>
              <w:right w:val="single" w:sz="4" w:space="0" w:color="000000"/>
            </w:tcBorders>
            <w:hideMark/>
          </w:tcPr>
          <w:p w14:paraId="4D699B8D" w14:textId="22831D3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- 01 </w:t>
            </w:r>
          </w:p>
        </w:tc>
        <w:tc>
          <w:tcPr>
            <w:tcW w:w="8423" w:type="dxa"/>
            <w:tcBorders>
              <w:top w:val="single" w:sz="4" w:space="0" w:color="000000"/>
              <w:left w:val="single" w:sz="4" w:space="0" w:color="000000"/>
              <w:bottom w:val="single" w:sz="4" w:space="0" w:color="000000"/>
              <w:right w:val="single" w:sz="4" w:space="0" w:color="000000"/>
            </w:tcBorders>
            <w:hideMark/>
          </w:tcPr>
          <w:p w14:paraId="67814D22" w14:textId="111ADAF2" w:rsidR="00E64196" w:rsidRPr="007061D3" w:rsidRDefault="00E64196" w:rsidP="004F5F3E">
            <w:pPr>
              <w:rPr>
                <w:rFonts w:ascii="Times New Roman" w:hAnsi="Times New Roman" w:cs="Times New Roman"/>
              </w:rPr>
            </w:pPr>
            <w:r w:rsidRPr="007061D3">
              <w:rPr>
                <w:rFonts w:ascii="Times New Roman" w:hAnsi="Times New Roman" w:cs="Times New Roman"/>
              </w:rPr>
              <w:t>The system will allow admin to add new advertisement by clicking on “</w:t>
            </w:r>
            <w:r w:rsidR="004519A3" w:rsidRPr="007061D3">
              <w:rPr>
                <w:rFonts w:ascii="Times New Roman" w:hAnsi="Times New Roman" w:cs="Times New Roman"/>
              </w:rPr>
              <w:t>Mange</w:t>
            </w:r>
            <w:r w:rsidRPr="007061D3">
              <w:rPr>
                <w:rFonts w:ascii="Times New Roman" w:hAnsi="Times New Roman" w:cs="Times New Roman"/>
              </w:rPr>
              <w:t xml:space="preserve"> </w:t>
            </w:r>
          </w:p>
          <w:p w14:paraId="6678F42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Advertisement “on the system as soon as some new opportunities arrive such as when a blood bank is in requirement of the staff etc. or someone is in intense need of the blood and that blood is out of stock in all nearby organizations.  </w:t>
            </w:r>
          </w:p>
        </w:tc>
      </w:tr>
      <w:tr w:rsidR="00E64196" w:rsidRPr="007061D3" w14:paraId="21B1FCFC" w14:textId="77777777" w:rsidTr="004F5F3E">
        <w:trPr>
          <w:trHeight w:val="1152"/>
          <w:jc w:val="center"/>
        </w:trPr>
        <w:tc>
          <w:tcPr>
            <w:tcW w:w="1070" w:type="dxa"/>
            <w:tcBorders>
              <w:top w:val="single" w:sz="4" w:space="0" w:color="000000"/>
              <w:left w:val="single" w:sz="4" w:space="0" w:color="000000"/>
              <w:bottom w:val="single" w:sz="4" w:space="0" w:color="000000"/>
              <w:right w:val="single" w:sz="4" w:space="0" w:color="000000"/>
            </w:tcBorders>
            <w:hideMark/>
          </w:tcPr>
          <w:p w14:paraId="2FF9063A" w14:textId="28C97C8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- 02 </w:t>
            </w:r>
          </w:p>
        </w:tc>
        <w:tc>
          <w:tcPr>
            <w:tcW w:w="8423" w:type="dxa"/>
            <w:tcBorders>
              <w:top w:val="single" w:sz="4" w:space="0" w:color="000000"/>
              <w:left w:val="single" w:sz="4" w:space="0" w:color="000000"/>
              <w:bottom w:val="single" w:sz="4" w:space="0" w:color="000000"/>
              <w:right w:val="single" w:sz="4" w:space="0" w:color="000000"/>
            </w:tcBorders>
            <w:hideMark/>
          </w:tcPr>
          <w:p w14:paraId="7F70B3E3" w14:textId="77777777" w:rsidR="00E64196" w:rsidRPr="007061D3" w:rsidRDefault="00E64196" w:rsidP="004F5F3E">
            <w:pPr>
              <w:ind w:right="6"/>
              <w:rPr>
                <w:rFonts w:ascii="Times New Roman" w:hAnsi="Times New Roman" w:cs="Times New Roman"/>
              </w:rPr>
            </w:pPr>
            <w:r w:rsidRPr="007061D3">
              <w:rPr>
                <w:rFonts w:ascii="Times New Roman" w:hAnsi="Times New Roman" w:cs="Times New Roman"/>
              </w:rPr>
              <w:t xml:space="preserve">The system will allow admin to update the database by editing the advertisement by clicking on “Editing Advertisement” in the “Mange Advertisement” page as per the requirement i.e. When the organization needs less no. of staff people as compared to their requirement mentioned before in their advertisement  </w:t>
            </w:r>
          </w:p>
        </w:tc>
      </w:tr>
      <w:tr w:rsidR="00E64196" w:rsidRPr="007061D3" w14:paraId="218F1017"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4430A37" w14:textId="5F0F971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- 03 </w:t>
            </w:r>
          </w:p>
        </w:tc>
        <w:tc>
          <w:tcPr>
            <w:tcW w:w="8423" w:type="dxa"/>
            <w:tcBorders>
              <w:top w:val="single" w:sz="4" w:space="0" w:color="000000"/>
              <w:left w:val="single" w:sz="4" w:space="0" w:color="000000"/>
              <w:bottom w:val="single" w:sz="4" w:space="0" w:color="000000"/>
              <w:right w:val="single" w:sz="4" w:space="0" w:color="000000"/>
            </w:tcBorders>
            <w:hideMark/>
          </w:tcPr>
          <w:p w14:paraId="5AEBC26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the database by deleting the advertisement by clicking on “Delete Icon” following the advertisement name in the “Manage Advertisement” page as soon as the requirement is fulfilled.  </w:t>
            </w:r>
          </w:p>
        </w:tc>
      </w:tr>
    </w:tbl>
    <w:p w14:paraId="08690E30" w14:textId="5210AB62" w:rsidR="00E64196" w:rsidRDefault="00E64196" w:rsidP="00E64196">
      <w:pPr>
        <w:pStyle w:val="Caption"/>
      </w:pPr>
      <w:bookmarkStart w:id="118" w:name="_Toc123745193"/>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2</w:t>
      </w:r>
      <w:r w:rsidR="005307F1">
        <w:rPr>
          <w:noProof/>
        </w:rPr>
        <w:t>0</w:t>
      </w:r>
      <w:r w:rsidR="00252667">
        <w:rPr>
          <w:noProof/>
        </w:rPr>
        <w:fldChar w:fldCharType="end"/>
      </w:r>
      <w:r>
        <w:t>:</w:t>
      </w:r>
      <w:r w:rsidRPr="00B6038C">
        <w:t>FR</w:t>
      </w:r>
      <w:r w:rsidR="005307F1">
        <w:t>19</w:t>
      </w:r>
      <w:r w:rsidRPr="00B6038C">
        <w:t xml:space="preserve"> – Manage Advertisement</w:t>
      </w:r>
      <w:bookmarkEnd w:id="118"/>
    </w:p>
    <w:p w14:paraId="4151F405" w14:textId="77777777" w:rsidR="00E64196" w:rsidRPr="007061D3" w:rsidRDefault="00E64196" w:rsidP="00E64196">
      <w:pPr>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00B4095" w14:textId="3F288C47" w:rsidR="00E64196" w:rsidRPr="007061D3" w:rsidRDefault="00E64196" w:rsidP="00E64196">
      <w:pPr>
        <w:pStyle w:val="Heading3"/>
      </w:pPr>
      <w:bookmarkStart w:id="119" w:name="_Toc137078806"/>
      <w:r w:rsidRPr="007061D3">
        <w:t>FR2</w:t>
      </w:r>
      <w:r w:rsidR="00C60800">
        <w:t>0</w:t>
      </w:r>
      <w:r w:rsidRPr="007061D3">
        <w:t>- Handling Blood Requests</w:t>
      </w:r>
      <w:bookmarkEnd w:id="119"/>
      <w:r w:rsidRPr="007061D3">
        <w:t xml:space="preserve"> </w:t>
      </w:r>
    </w:p>
    <w:p w14:paraId="4AB942A9"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right w:w="111" w:type="dxa"/>
        </w:tblCellMar>
        <w:tblLook w:val="04A0" w:firstRow="1" w:lastRow="0" w:firstColumn="1" w:lastColumn="0" w:noHBand="0" w:noVBand="1"/>
      </w:tblPr>
      <w:tblGrid>
        <w:gridCol w:w="1070"/>
        <w:gridCol w:w="8423"/>
      </w:tblGrid>
      <w:tr w:rsidR="00E64196" w:rsidRPr="007061D3" w14:paraId="26DEE2FD" w14:textId="77777777" w:rsidTr="00076F78">
        <w:trPr>
          <w:trHeight w:val="756"/>
          <w:jc w:val="center"/>
        </w:trPr>
        <w:tc>
          <w:tcPr>
            <w:tcW w:w="1070" w:type="dxa"/>
            <w:tcBorders>
              <w:top w:val="single" w:sz="4" w:space="0" w:color="000000"/>
              <w:left w:val="single" w:sz="4" w:space="0" w:color="000000"/>
              <w:bottom w:val="single" w:sz="4" w:space="0" w:color="000000"/>
              <w:right w:val="single" w:sz="4" w:space="0" w:color="000000"/>
            </w:tcBorders>
            <w:hideMark/>
          </w:tcPr>
          <w:p w14:paraId="403F1F85" w14:textId="667C4F6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50A8F5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7CDC34B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request of recipients by clicking on “View Requests” option from the dashboard.  </w:t>
            </w:r>
          </w:p>
        </w:tc>
      </w:tr>
      <w:tr w:rsidR="00E64196" w:rsidRPr="007061D3" w14:paraId="26F84290" w14:textId="77777777" w:rsidTr="00076F78">
        <w:trPr>
          <w:trHeight w:val="810"/>
          <w:jc w:val="center"/>
        </w:trPr>
        <w:tc>
          <w:tcPr>
            <w:tcW w:w="1070" w:type="dxa"/>
            <w:tcBorders>
              <w:top w:val="single" w:sz="4" w:space="0" w:color="000000"/>
              <w:left w:val="single" w:sz="4" w:space="0" w:color="000000"/>
              <w:bottom w:val="single" w:sz="4" w:space="0" w:color="000000"/>
              <w:right w:val="single" w:sz="4" w:space="0" w:color="000000"/>
            </w:tcBorders>
            <w:hideMark/>
          </w:tcPr>
          <w:p w14:paraId="4FB6D8A7" w14:textId="5CA376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34A269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55AB480F" w14:textId="5CF883DC"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w:t>
            </w:r>
            <w:r w:rsidR="00C76944">
              <w:rPr>
                <w:rFonts w:ascii="Times New Roman" w:hAnsi="Times New Roman" w:cs="Times New Roman"/>
              </w:rPr>
              <w:t>download the list</w:t>
            </w:r>
            <w:r w:rsidRPr="007061D3">
              <w:rPr>
                <w:rFonts w:ascii="Times New Roman" w:hAnsi="Times New Roman" w:cs="Times New Roman"/>
              </w:rPr>
              <w:t xml:space="preserve"> by clicking on the “</w:t>
            </w:r>
            <w:r w:rsidR="00C76944">
              <w:rPr>
                <w:rFonts w:ascii="Times New Roman" w:hAnsi="Times New Roman" w:cs="Times New Roman"/>
              </w:rPr>
              <w:t>Download button/</w:t>
            </w:r>
            <w:r w:rsidRPr="007061D3">
              <w:rPr>
                <w:rFonts w:ascii="Times New Roman" w:hAnsi="Times New Roman" w:cs="Times New Roman"/>
              </w:rPr>
              <w:t>Icon”</w:t>
            </w:r>
            <w:r w:rsidR="00C76944">
              <w:rPr>
                <w:rFonts w:ascii="Times New Roman" w:hAnsi="Times New Roman" w:cs="Times New Roman"/>
              </w:rPr>
              <w:t>.</w:t>
            </w:r>
          </w:p>
        </w:tc>
      </w:tr>
    </w:tbl>
    <w:p w14:paraId="237DF12D" w14:textId="4C804DFB" w:rsidR="00E64196" w:rsidRDefault="00E64196" w:rsidP="005F31BD">
      <w:pPr>
        <w:pStyle w:val="Caption"/>
      </w:pPr>
      <w:bookmarkStart w:id="120" w:name="_Toc123745194"/>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2</w:t>
      </w:r>
      <w:r w:rsidR="00C60800">
        <w:rPr>
          <w:noProof/>
        </w:rPr>
        <w:t>1</w:t>
      </w:r>
      <w:r w:rsidR="00252667">
        <w:rPr>
          <w:noProof/>
        </w:rPr>
        <w:fldChar w:fldCharType="end"/>
      </w:r>
      <w:r>
        <w:t>:</w:t>
      </w:r>
      <w:r w:rsidRPr="00954797">
        <w:t>FR2</w:t>
      </w:r>
      <w:r w:rsidR="00C60800">
        <w:t>0</w:t>
      </w:r>
      <w:r w:rsidRPr="00954797">
        <w:t>- Handling Blood Requests</w:t>
      </w:r>
      <w:bookmarkEnd w:id="120"/>
    </w:p>
    <w:p w14:paraId="1A839C16" w14:textId="77777777" w:rsidR="005F31BD" w:rsidRPr="005F31BD" w:rsidRDefault="005F31BD" w:rsidP="005F31BD"/>
    <w:p w14:paraId="2577D81E" w14:textId="77777777" w:rsidR="005F31BD" w:rsidRPr="005F31BD" w:rsidRDefault="005F31BD" w:rsidP="005F31BD"/>
    <w:p w14:paraId="096E2C59" w14:textId="396C18FF" w:rsidR="00E64196" w:rsidRPr="007061D3" w:rsidRDefault="00E64196" w:rsidP="00B7762B">
      <w:pPr>
        <w:pStyle w:val="Heading3"/>
      </w:pPr>
      <w:bookmarkStart w:id="121" w:name="_Toc137078807"/>
      <w:r w:rsidRPr="007061D3">
        <w:t>FR2</w:t>
      </w:r>
      <w:r w:rsidR="00B7762B">
        <w:t>1</w:t>
      </w:r>
      <w:r w:rsidRPr="007061D3">
        <w:t>- Managing User’s Personal Information</w:t>
      </w:r>
      <w:bookmarkEnd w:id="121"/>
      <w:r w:rsidRPr="007061D3">
        <w:t xml:space="preserve">  </w:t>
      </w:r>
    </w:p>
    <w:p w14:paraId="62A8165D"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0811425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656EEB4A" w14:textId="5BBCCC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6B45593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5E7D4D7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access all the personal information of the user by clicking on “Manage Users” and then selecting a specific user and then “View Icon” to view his personal information.  </w:t>
            </w:r>
          </w:p>
        </w:tc>
      </w:tr>
      <w:tr w:rsidR="00E64196" w:rsidRPr="007061D3" w14:paraId="63674C72"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1929FBD7" w14:textId="66A87CC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7AAF15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29D8209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hide user’s personal information from other users by clicking on “Hide Users Info”.  </w:t>
            </w:r>
          </w:p>
        </w:tc>
      </w:tr>
    </w:tbl>
    <w:p w14:paraId="1AE1AA31" w14:textId="21F6288A" w:rsidR="00E64196" w:rsidRPr="00D96FF7" w:rsidRDefault="00E64196" w:rsidP="00D96FF7">
      <w:pPr>
        <w:pStyle w:val="Caption"/>
      </w:pPr>
      <w:bookmarkStart w:id="122" w:name="_Toc123745196"/>
      <w:r>
        <w:t xml:space="preserve">Table </w:t>
      </w:r>
      <w:r w:rsidR="00B7762B">
        <w:t>22</w:t>
      </w:r>
      <w:r>
        <w:t>:</w:t>
      </w:r>
      <w:r w:rsidRPr="00156FAD">
        <w:t>FR2</w:t>
      </w:r>
      <w:r w:rsidR="00B7762B">
        <w:t>1</w:t>
      </w:r>
      <w:r w:rsidRPr="00156FAD">
        <w:t>- Managing User’s Personal Information</w:t>
      </w:r>
      <w:bookmarkEnd w:id="122"/>
    </w:p>
    <w:p w14:paraId="5E4AD0F2" w14:textId="2BFB8EDE" w:rsidR="00E64196" w:rsidRPr="007061D3" w:rsidRDefault="00E64196" w:rsidP="00E64196">
      <w:pPr>
        <w:pStyle w:val="Heading3"/>
      </w:pPr>
      <w:bookmarkStart w:id="123" w:name="_Toc137078808"/>
      <w:r w:rsidRPr="007061D3">
        <w:lastRenderedPageBreak/>
        <w:t>FR2</w:t>
      </w:r>
      <w:r w:rsidR="00B7762B">
        <w:t>2</w:t>
      </w:r>
      <w:r w:rsidRPr="007061D3">
        <w:t>- Managing Campaigns</w:t>
      </w:r>
      <w:bookmarkEnd w:id="123"/>
      <w:r w:rsidRPr="007061D3">
        <w:t xml:space="preserve">  </w:t>
      </w:r>
    </w:p>
    <w:p w14:paraId="773EC820"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CBDC5EE"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E906943" w14:textId="02099AF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2310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6D2C6F7B" w14:textId="2D2D3CFA"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too </w:t>
            </w:r>
            <w:r w:rsidR="00D96FF7" w:rsidRPr="007061D3">
              <w:rPr>
                <w:rFonts w:ascii="Times New Roman" w:hAnsi="Times New Roman" w:cs="Times New Roman"/>
              </w:rPr>
              <w:t>to access</w:t>
            </w:r>
            <w:r w:rsidRPr="007061D3">
              <w:rPr>
                <w:rFonts w:ascii="Times New Roman" w:hAnsi="Times New Roman" w:cs="Times New Roman"/>
              </w:rPr>
              <w:t xml:space="preserve"> all the campaigns information that are currently live on the system by clicking on “Manage Campaigns” from the Dashboard.  </w:t>
            </w:r>
          </w:p>
        </w:tc>
      </w:tr>
      <w:tr w:rsidR="00E64196" w:rsidRPr="007061D3" w14:paraId="0F5BAC27"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775F2C3A" w14:textId="14DDA81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193095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7D3B1D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campaigns on the system by clicking on “Add new Icon” in the Manage Campaigns page.  </w:t>
            </w:r>
          </w:p>
        </w:tc>
      </w:tr>
      <w:tr w:rsidR="00E64196" w:rsidRPr="007061D3" w14:paraId="37250299"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AE81CA0" w14:textId="38F743B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9EF26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7DC62FC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updating the Campaign by clicking on “Update Campaigns”.  </w:t>
            </w:r>
          </w:p>
        </w:tc>
      </w:tr>
      <w:tr w:rsidR="00E64196" w:rsidRPr="007061D3" w14:paraId="71F9DB68"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21E17EBA" w14:textId="601F67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62C762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23" w:type="dxa"/>
            <w:tcBorders>
              <w:top w:val="single" w:sz="4" w:space="0" w:color="000000"/>
              <w:left w:val="single" w:sz="4" w:space="0" w:color="000000"/>
              <w:bottom w:val="single" w:sz="4" w:space="0" w:color="000000"/>
              <w:right w:val="single" w:sz="4" w:space="0" w:color="000000"/>
            </w:tcBorders>
            <w:hideMark/>
          </w:tcPr>
          <w:p w14:paraId="161D029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delete Campaigns from the system.  </w:t>
            </w:r>
          </w:p>
        </w:tc>
      </w:tr>
    </w:tbl>
    <w:p w14:paraId="55D32C38" w14:textId="06EB7C26" w:rsidR="005F31BD" w:rsidRDefault="00E64196" w:rsidP="007F65D5">
      <w:pPr>
        <w:pStyle w:val="Caption"/>
      </w:pPr>
      <w:bookmarkStart w:id="124" w:name="_Toc123745197"/>
      <w:r>
        <w:t xml:space="preserve">Table </w:t>
      </w:r>
      <w:r w:rsidR="00B7762B">
        <w:t>23</w:t>
      </w:r>
      <w:r>
        <w:t xml:space="preserve">: </w:t>
      </w:r>
      <w:r w:rsidRPr="00BB2F6A">
        <w:t>FR2</w:t>
      </w:r>
      <w:r w:rsidR="00B7762B">
        <w:t>2</w:t>
      </w:r>
      <w:r w:rsidRPr="00BB2F6A">
        <w:t>- Managing Campaigns</w:t>
      </w:r>
      <w:bookmarkEnd w:id="124"/>
    </w:p>
    <w:p w14:paraId="3444DE19" w14:textId="77777777" w:rsidR="007F65D5" w:rsidRPr="007F65D5" w:rsidRDefault="007F65D5" w:rsidP="007F65D5"/>
    <w:p w14:paraId="1A7237ED" w14:textId="7B98ED47" w:rsidR="00E64196" w:rsidRPr="007F65D5" w:rsidRDefault="00E64196" w:rsidP="007F65D5">
      <w:pPr>
        <w:pStyle w:val="Heading3"/>
      </w:pPr>
      <w:bookmarkStart w:id="125" w:name="_Toc137078809"/>
      <w:r w:rsidRPr="007061D3">
        <w:t>FR2</w:t>
      </w:r>
      <w:r w:rsidR="00B7762B">
        <w:t>3</w:t>
      </w:r>
      <w:r w:rsidRPr="007061D3">
        <w:t>- Managing Donor List</w:t>
      </w:r>
      <w:bookmarkEnd w:id="125"/>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7A9B1CB1" w14:textId="77777777" w:rsidTr="00076F78">
        <w:trPr>
          <w:trHeight w:val="609"/>
          <w:jc w:val="center"/>
        </w:trPr>
        <w:tc>
          <w:tcPr>
            <w:tcW w:w="1070" w:type="dxa"/>
            <w:tcBorders>
              <w:top w:val="single" w:sz="4" w:space="0" w:color="000000"/>
              <w:left w:val="single" w:sz="4" w:space="0" w:color="000000"/>
              <w:bottom w:val="single" w:sz="4" w:space="0" w:color="000000"/>
              <w:right w:val="single" w:sz="4" w:space="0" w:color="000000"/>
            </w:tcBorders>
            <w:hideMark/>
          </w:tcPr>
          <w:p w14:paraId="2AD848D4" w14:textId="3AA46D5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66EBCA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148A2D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provide the access to view the donor list from the database.  </w:t>
            </w:r>
          </w:p>
        </w:tc>
      </w:tr>
      <w:tr w:rsidR="00E64196" w:rsidRPr="007061D3" w14:paraId="7EF74EC6" w14:textId="77777777" w:rsidTr="00076F78">
        <w:trPr>
          <w:trHeight w:val="653"/>
          <w:jc w:val="center"/>
        </w:trPr>
        <w:tc>
          <w:tcPr>
            <w:tcW w:w="1070" w:type="dxa"/>
            <w:tcBorders>
              <w:top w:val="single" w:sz="4" w:space="0" w:color="000000"/>
              <w:left w:val="single" w:sz="4" w:space="0" w:color="000000"/>
              <w:bottom w:val="single" w:sz="4" w:space="0" w:color="000000"/>
              <w:right w:val="single" w:sz="4" w:space="0" w:color="000000"/>
            </w:tcBorders>
            <w:hideMark/>
          </w:tcPr>
          <w:p w14:paraId="2BA89A4E" w14:textId="16163384"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7E345A4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397956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donor list based on the donors willing and unwilling status into the database.  </w:t>
            </w:r>
          </w:p>
        </w:tc>
      </w:tr>
      <w:tr w:rsidR="00E64196" w:rsidRPr="007061D3" w14:paraId="1C66D538" w14:textId="77777777" w:rsidTr="00076F78">
        <w:trPr>
          <w:trHeight w:val="711"/>
          <w:jc w:val="center"/>
        </w:trPr>
        <w:tc>
          <w:tcPr>
            <w:tcW w:w="1070" w:type="dxa"/>
            <w:tcBorders>
              <w:top w:val="single" w:sz="4" w:space="0" w:color="000000"/>
              <w:left w:val="single" w:sz="4" w:space="0" w:color="000000"/>
              <w:bottom w:val="single" w:sz="4" w:space="0" w:color="000000"/>
              <w:right w:val="single" w:sz="4" w:space="0" w:color="000000"/>
            </w:tcBorders>
            <w:hideMark/>
          </w:tcPr>
          <w:p w14:paraId="7095F491" w14:textId="3F2D0F3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3D45B9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44CA352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download donor list from the database.  </w:t>
            </w:r>
          </w:p>
        </w:tc>
      </w:tr>
    </w:tbl>
    <w:p w14:paraId="3729975B" w14:textId="3B914AC9" w:rsidR="00E64196" w:rsidRDefault="00E64196" w:rsidP="00560A7B">
      <w:pPr>
        <w:pStyle w:val="Caption"/>
      </w:pPr>
      <w:bookmarkStart w:id="126" w:name="_Toc123745198"/>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B7762B">
        <w:rPr>
          <w:noProof/>
        </w:rPr>
        <w:t>24</w:t>
      </w:r>
      <w:r w:rsidR="00252667">
        <w:rPr>
          <w:noProof/>
        </w:rPr>
        <w:fldChar w:fldCharType="end"/>
      </w:r>
      <w:r>
        <w:t xml:space="preserve">: </w:t>
      </w:r>
      <w:r w:rsidRPr="00447F83">
        <w:t>FR2</w:t>
      </w:r>
      <w:r w:rsidR="00B7762B">
        <w:t>3</w:t>
      </w:r>
      <w:r w:rsidRPr="00447F83">
        <w:t>- Managing Donor List</w:t>
      </w:r>
      <w:bookmarkEnd w:id="126"/>
    </w:p>
    <w:p w14:paraId="798EDCFF" w14:textId="77777777" w:rsidR="00B971A5" w:rsidRPr="00B971A5" w:rsidRDefault="00B971A5" w:rsidP="00B971A5"/>
    <w:p w14:paraId="10615855" w14:textId="19EFF45B" w:rsidR="00E64196" w:rsidRPr="00B971A5" w:rsidRDefault="00E64196" w:rsidP="00B971A5">
      <w:pPr>
        <w:pStyle w:val="Heading3"/>
      </w:pPr>
      <w:bookmarkStart w:id="127" w:name="_Toc137078810"/>
      <w:r w:rsidRPr="007061D3">
        <w:t>FR2</w:t>
      </w:r>
      <w:r w:rsidR="00B7762B">
        <w:t>4</w:t>
      </w:r>
      <w:r w:rsidRPr="007061D3">
        <w:t>- Manage Sponsors</w:t>
      </w:r>
      <w:bookmarkEnd w:id="127"/>
      <w:r w:rsidRPr="007061D3">
        <w:t xml:space="preserve">  </w:t>
      </w: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86E53D4"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01866C68" w14:textId="6CD8ED40"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1CF975C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9270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manage the sponsors from the database by clicking on “Manage Sponsors” from the database </w:t>
            </w:r>
          </w:p>
        </w:tc>
      </w:tr>
      <w:tr w:rsidR="00E64196" w:rsidRPr="007061D3" w14:paraId="1E7D162D" w14:textId="77777777" w:rsidTr="004F5F3E">
        <w:trPr>
          <w:trHeight w:val="1234"/>
          <w:jc w:val="center"/>
        </w:trPr>
        <w:tc>
          <w:tcPr>
            <w:tcW w:w="1070" w:type="dxa"/>
            <w:tcBorders>
              <w:top w:val="single" w:sz="4" w:space="0" w:color="000000"/>
              <w:left w:val="single" w:sz="4" w:space="0" w:color="000000"/>
              <w:bottom w:val="single" w:sz="4" w:space="0" w:color="000000"/>
              <w:right w:val="single" w:sz="4" w:space="0" w:color="000000"/>
            </w:tcBorders>
            <w:hideMark/>
          </w:tcPr>
          <w:p w14:paraId="1B92C811" w14:textId="3A1CC58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6912007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2A83888" w14:textId="77777777" w:rsidR="00E64196" w:rsidRPr="007061D3" w:rsidRDefault="00E64196" w:rsidP="004F5F3E">
            <w:pPr>
              <w:spacing w:after="14" w:line="244" w:lineRule="auto"/>
              <w:rPr>
                <w:rFonts w:ascii="Times New Roman" w:hAnsi="Times New Roman" w:cs="Times New Roman"/>
              </w:rPr>
            </w:pPr>
            <w:r w:rsidRPr="007061D3">
              <w:rPr>
                <w:rFonts w:ascii="Times New Roman" w:hAnsi="Times New Roman" w:cs="Times New Roman"/>
              </w:rPr>
              <w:t>The admin can edit the sponsors by</w:t>
            </w:r>
            <w:r w:rsidRPr="007061D3">
              <w:rPr>
                <w:rFonts w:ascii="Times New Roman" w:eastAsia="Calibri" w:hAnsi="Times New Roman" w:cs="Times New Roman"/>
              </w:rPr>
              <w:t xml:space="preserve"> </w:t>
            </w:r>
            <w:r w:rsidRPr="007061D3">
              <w:rPr>
                <w:rFonts w:ascii="Times New Roman" w:hAnsi="Times New Roman" w:cs="Times New Roman"/>
              </w:rPr>
              <w:t xml:space="preserve">clicking on “Edit Button” following the details of the sponsors.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3A8DA3CE" w14:textId="77777777" w:rsidR="00E64196" w:rsidRPr="007061D3" w:rsidRDefault="00E64196" w:rsidP="004F5F3E">
            <w:pPr>
              <w:spacing w:after="80"/>
              <w:rPr>
                <w:rFonts w:ascii="Times New Roman" w:hAnsi="Times New Roman" w:cs="Times New Roman"/>
              </w:rPr>
            </w:pPr>
            <w:r w:rsidRPr="007061D3">
              <w:rPr>
                <w:rFonts w:ascii="Times New Roman" w:hAnsi="Times New Roman" w:cs="Times New Roman"/>
              </w:rPr>
              <w:t xml:space="preserv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66D1ECF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FEE7B8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FC890A4" w14:textId="21C6430A" w:rsidR="00E64196" w:rsidRPr="007061D3" w:rsidRDefault="00E64196" w:rsidP="004F5F3E">
            <w:pPr>
              <w:rPr>
                <w:rFonts w:ascii="Times New Roman" w:hAnsi="Times New Roman" w:cs="Times New Roman"/>
              </w:rPr>
            </w:pPr>
            <w:r w:rsidRPr="007061D3">
              <w:rPr>
                <w:rFonts w:ascii="Times New Roman" w:hAnsi="Times New Roman" w:cs="Times New Roman"/>
              </w:rPr>
              <w:lastRenderedPageBreak/>
              <w:t>FR2</w:t>
            </w:r>
            <w:r w:rsidR="00B7762B">
              <w:rPr>
                <w:rFonts w:ascii="Times New Roman" w:hAnsi="Times New Roman" w:cs="Times New Roman"/>
              </w:rPr>
              <w:t>4</w:t>
            </w:r>
            <w:r w:rsidRPr="007061D3">
              <w:rPr>
                <w:rFonts w:ascii="Times New Roman" w:hAnsi="Times New Roman" w:cs="Times New Roman"/>
              </w:rPr>
              <w:t xml:space="preserve">- </w:t>
            </w:r>
          </w:p>
          <w:p w14:paraId="0C61CAA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EA94CA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save the updated details by clicking on “Update and Save” button </w:t>
            </w:r>
          </w:p>
        </w:tc>
      </w:tr>
      <w:tr w:rsidR="00E64196" w:rsidRPr="007061D3" w14:paraId="1361278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B05FA94" w14:textId="6EDE43F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- 04 </w:t>
            </w:r>
          </w:p>
        </w:tc>
        <w:tc>
          <w:tcPr>
            <w:tcW w:w="8423" w:type="dxa"/>
            <w:tcBorders>
              <w:top w:val="single" w:sz="4" w:space="0" w:color="000000"/>
              <w:left w:val="single" w:sz="4" w:space="0" w:color="000000"/>
              <w:bottom w:val="single" w:sz="4" w:space="0" w:color="000000"/>
              <w:right w:val="single" w:sz="4" w:space="0" w:color="000000"/>
            </w:tcBorders>
            <w:hideMark/>
          </w:tcPr>
          <w:p w14:paraId="0F6AE85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delete the sponsors by clicking on “Delete Button” following the details of the sponsor </w:t>
            </w:r>
          </w:p>
        </w:tc>
      </w:tr>
      <w:tr w:rsidR="00E64196" w:rsidRPr="007061D3" w14:paraId="1420BA13"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11355309" w14:textId="7D61E35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- 05 </w:t>
            </w:r>
          </w:p>
        </w:tc>
        <w:tc>
          <w:tcPr>
            <w:tcW w:w="8423" w:type="dxa"/>
            <w:tcBorders>
              <w:top w:val="single" w:sz="4" w:space="0" w:color="000000"/>
              <w:left w:val="single" w:sz="4" w:space="0" w:color="000000"/>
              <w:bottom w:val="single" w:sz="4" w:space="0" w:color="000000"/>
              <w:right w:val="single" w:sz="4" w:space="0" w:color="000000"/>
            </w:tcBorders>
            <w:hideMark/>
          </w:tcPr>
          <w:p w14:paraId="45BF4B93" w14:textId="77777777" w:rsidR="00E64196" w:rsidRPr="007061D3" w:rsidRDefault="00E64196" w:rsidP="004F5F3E">
            <w:pPr>
              <w:spacing w:after="36"/>
              <w:rPr>
                <w:rFonts w:ascii="Times New Roman" w:hAnsi="Times New Roman" w:cs="Times New Roman"/>
              </w:rPr>
            </w:pPr>
            <w:r w:rsidRPr="007061D3">
              <w:rPr>
                <w:rFonts w:ascii="Times New Roman" w:hAnsi="Times New Roman" w:cs="Times New Roman"/>
              </w:rPr>
              <w:t xml:space="preserve">The admin can add new sponsors by clicking on “Add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56C30EE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68F16CF" w14:textId="0450CAB6" w:rsidR="00E64196" w:rsidRDefault="00E64196" w:rsidP="00E64196">
      <w:pPr>
        <w:pStyle w:val="Caption"/>
      </w:pPr>
      <w:bookmarkStart w:id="128" w:name="_Toc123745199"/>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2</w:t>
      </w:r>
      <w:r w:rsidR="00B7762B">
        <w:rPr>
          <w:noProof/>
        </w:rPr>
        <w:t>5</w:t>
      </w:r>
      <w:r w:rsidR="00252667">
        <w:rPr>
          <w:noProof/>
        </w:rPr>
        <w:fldChar w:fldCharType="end"/>
      </w:r>
      <w:r>
        <w:t xml:space="preserve">: </w:t>
      </w:r>
      <w:r w:rsidRPr="00C81AA4">
        <w:t>FR2</w:t>
      </w:r>
      <w:r w:rsidR="00B7762B">
        <w:t>4</w:t>
      </w:r>
      <w:r w:rsidRPr="00C81AA4">
        <w:t>- Manage Sponsors</w:t>
      </w:r>
      <w:bookmarkEnd w:id="128"/>
    </w:p>
    <w:p w14:paraId="10BE64A6" w14:textId="526C93A0" w:rsidR="005F31BD" w:rsidRPr="005F31BD" w:rsidRDefault="005F31BD" w:rsidP="005F31BD"/>
    <w:p w14:paraId="7A6AEDF8" w14:textId="24CE17CD" w:rsidR="00E64196" w:rsidRPr="007061D3" w:rsidRDefault="00E64196" w:rsidP="00E64196">
      <w:pPr>
        <w:pStyle w:val="Heading3"/>
      </w:pPr>
      <w:bookmarkStart w:id="129" w:name="_Toc137078811"/>
      <w:r w:rsidRPr="007061D3">
        <w:t>FR2</w:t>
      </w:r>
      <w:r w:rsidR="00B7762B">
        <w:t>5</w:t>
      </w:r>
      <w:r w:rsidRPr="007061D3">
        <w:t xml:space="preserve">- Manage Financial </w:t>
      </w:r>
      <w:r w:rsidR="004E7AB3" w:rsidRPr="007061D3">
        <w:t>donations.</w:t>
      </w:r>
      <w:bookmarkEnd w:id="129"/>
      <w:r w:rsidRPr="007061D3">
        <w:t xml:space="preserve"> </w:t>
      </w:r>
    </w:p>
    <w:p w14:paraId="73383D13"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7" w:type="dxa"/>
          <w:left w:w="108" w:type="dxa"/>
          <w:right w:w="28" w:type="dxa"/>
        </w:tblCellMar>
        <w:tblLook w:val="04A0" w:firstRow="1" w:lastRow="0" w:firstColumn="1" w:lastColumn="0" w:noHBand="0" w:noVBand="1"/>
      </w:tblPr>
      <w:tblGrid>
        <w:gridCol w:w="1070"/>
        <w:gridCol w:w="8423"/>
      </w:tblGrid>
      <w:tr w:rsidR="00E64196" w:rsidRPr="007061D3" w14:paraId="6DAAB155" w14:textId="77777777" w:rsidTr="005F31BD">
        <w:trPr>
          <w:trHeight w:val="557"/>
          <w:jc w:val="center"/>
        </w:trPr>
        <w:tc>
          <w:tcPr>
            <w:tcW w:w="1070" w:type="dxa"/>
            <w:tcBorders>
              <w:top w:val="single" w:sz="4" w:space="0" w:color="000000"/>
              <w:left w:val="single" w:sz="4" w:space="0" w:color="000000"/>
              <w:bottom w:val="single" w:sz="4" w:space="0" w:color="000000"/>
              <w:right w:val="single" w:sz="4" w:space="0" w:color="000000"/>
            </w:tcBorders>
            <w:hideMark/>
          </w:tcPr>
          <w:p w14:paraId="4F8BF704" w14:textId="22CC3CA1"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47902AB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00C2CB21" w14:textId="77777777" w:rsidR="00E64196" w:rsidRPr="007061D3" w:rsidRDefault="00E64196" w:rsidP="004F5F3E">
            <w:pPr>
              <w:spacing w:after="25" w:line="235" w:lineRule="auto"/>
              <w:jc w:val="both"/>
              <w:rPr>
                <w:rFonts w:ascii="Times New Roman" w:hAnsi="Times New Roman" w:cs="Times New Roman"/>
              </w:rPr>
            </w:pPr>
            <w:r w:rsidRPr="007061D3">
              <w:rPr>
                <w:rFonts w:ascii="Times New Roman" w:hAnsi="Times New Roman" w:cs="Times New Roman"/>
              </w:rPr>
              <w:t xml:space="preserve">The system will allow admin to manage financial donations by clicking on “Manage funds” page.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BF76A0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8958A92" w14:textId="77777777" w:rsidTr="00076F78">
        <w:trPr>
          <w:trHeight w:val="697"/>
          <w:jc w:val="center"/>
        </w:trPr>
        <w:tc>
          <w:tcPr>
            <w:tcW w:w="1070" w:type="dxa"/>
            <w:tcBorders>
              <w:top w:val="single" w:sz="4" w:space="0" w:color="000000"/>
              <w:left w:val="single" w:sz="4" w:space="0" w:color="000000"/>
              <w:bottom w:val="single" w:sz="4" w:space="0" w:color="000000"/>
              <w:right w:val="single" w:sz="4" w:space="0" w:color="000000"/>
            </w:tcBorders>
            <w:hideMark/>
          </w:tcPr>
          <w:p w14:paraId="4861F0AE" w14:textId="52DB3B3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705B252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3ACBF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view the persons who donated to the system.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538A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A20B6FC" w14:textId="77777777" w:rsidTr="0065429C">
        <w:trPr>
          <w:trHeight w:val="783"/>
          <w:jc w:val="center"/>
        </w:trPr>
        <w:tc>
          <w:tcPr>
            <w:tcW w:w="1070" w:type="dxa"/>
            <w:tcBorders>
              <w:top w:val="single" w:sz="4" w:space="0" w:color="000000"/>
              <w:left w:val="single" w:sz="4" w:space="0" w:color="000000"/>
              <w:bottom w:val="single" w:sz="4" w:space="0" w:color="000000"/>
              <w:right w:val="single" w:sz="4" w:space="0" w:color="000000"/>
            </w:tcBorders>
            <w:hideMark/>
          </w:tcPr>
          <w:p w14:paraId="0BF1D0D1" w14:textId="18F483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56E4AA3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D637E24" w14:textId="77777777" w:rsidR="00E64196" w:rsidRPr="007061D3" w:rsidRDefault="00E64196" w:rsidP="004F5F3E">
            <w:pPr>
              <w:spacing w:after="2"/>
              <w:rPr>
                <w:rFonts w:ascii="Times New Roman" w:hAnsi="Times New Roman" w:cs="Times New Roman"/>
              </w:rPr>
            </w:pPr>
            <w:r w:rsidRPr="007061D3">
              <w:rPr>
                <w:rFonts w:ascii="Times New Roman" w:hAnsi="Times New Roman" w:cs="Times New Roman"/>
              </w:rPr>
              <w:t xml:space="preserve">The admin can download the list of the fund’s donors by clicking on ‘download’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0CEAE35A"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418995E" w14:textId="3CE9E62B" w:rsidR="00E64196" w:rsidRDefault="00E64196" w:rsidP="00E64196">
      <w:pPr>
        <w:pStyle w:val="Caption"/>
      </w:pPr>
      <w:bookmarkStart w:id="130" w:name="_Toc123745200"/>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2</w:t>
      </w:r>
      <w:r w:rsidR="00B7762B">
        <w:rPr>
          <w:noProof/>
        </w:rPr>
        <w:t>6</w:t>
      </w:r>
      <w:r w:rsidR="00252667">
        <w:rPr>
          <w:noProof/>
        </w:rPr>
        <w:fldChar w:fldCharType="end"/>
      </w:r>
      <w:r>
        <w:t xml:space="preserve">: </w:t>
      </w:r>
      <w:r w:rsidRPr="00D776C5">
        <w:t>FR2</w:t>
      </w:r>
      <w:r w:rsidR="00B7762B">
        <w:t>5</w:t>
      </w:r>
      <w:r w:rsidRPr="00D776C5">
        <w:t xml:space="preserve">- Manage Financial </w:t>
      </w:r>
      <w:bookmarkEnd w:id="130"/>
      <w:r w:rsidR="004E7AB3" w:rsidRPr="00D776C5">
        <w:t>donations.</w:t>
      </w:r>
    </w:p>
    <w:p w14:paraId="7EC09159"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3A51008E" w14:textId="67F8F518" w:rsidR="00E64196" w:rsidRPr="004E7AB3" w:rsidRDefault="00E64196" w:rsidP="004E7AB3">
      <w:pPr>
        <w:pStyle w:val="Heading3"/>
      </w:pPr>
      <w:bookmarkStart w:id="131" w:name="_Toc137078812"/>
      <w:r w:rsidRPr="007061D3">
        <w:t>FR2</w:t>
      </w:r>
      <w:r w:rsidR="00B7762B">
        <w:t>6</w:t>
      </w:r>
      <w:r w:rsidRPr="007061D3">
        <w:t xml:space="preserve">- Manage Job </w:t>
      </w:r>
      <w:r w:rsidR="004E7AB3" w:rsidRPr="007061D3">
        <w:t>posts.</w:t>
      </w:r>
      <w:bookmarkEnd w:id="131"/>
      <w:r w:rsidRPr="007061D3">
        <w:t xml:space="preserve"> </w:t>
      </w:r>
    </w:p>
    <w:tbl>
      <w:tblPr>
        <w:tblStyle w:val="TableGrid"/>
        <w:tblW w:w="9351" w:type="dxa"/>
        <w:jc w:val="center"/>
        <w:tblInd w:w="0" w:type="dxa"/>
        <w:tblCellMar>
          <w:top w:w="29" w:type="dxa"/>
          <w:left w:w="108" w:type="dxa"/>
          <w:right w:w="34" w:type="dxa"/>
        </w:tblCellMar>
        <w:tblLook w:val="04A0" w:firstRow="1" w:lastRow="0" w:firstColumn="1" w:lastColumn="0" w:noHBand="0" w:noVBand="1"/>
      </w:tblPr>
      <w:tblGrid>
        <w:gridCol w:w="1070"/>
        <w:gridCol w:w="8281"/>
      </w:tblGrid>
      <w:tr w:rsidR="00E64196" w:rsidRPr="007061D3" w14:paraId="071F45D0" w14:textId="77777777" w:rsidTr="00076F78">
        <w:trPr>
          <w:trHeight w:val="670"/>
          <w:jc w:val="center"/>
        </w:trPr>
        <w:tc>
          <w:tcPr>
            <w:tcW w:w="1070" w:type="dxa"/>
            <w:tcBorders>
              <w:top w:val="single" w:sz="4" w:space="0" w:color="000000"/>
              <w:left w:val="single" w:sz="4" w:space="0" w:color="000000"/>
              <w:bottom w:val="single" w:sz="4" w:space="0" w:color="000000"/>
              <w:right w:val="single" w:sz="4" w:space="0" w:color="000000"/>
            </w:tcBorders>
            <w:hideMark/>
          </w:tcPr>
          <w:p w14:paraId="508F0DDE" w14:textId="1C8BF92C"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1B13E60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656C4EF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job posts by clicking on ‘View button’. </w:t>
            </w:r>
          </w:p>
        </w:tc>
      </w:tr>
      <w:tr w:rsidR="00E64196" w:rsidRPr="007061D3" w14:paraId="4583416B" w14:textId="77777777" w:rsidTr="00076F78">
        <w:trPr>
          <w:trHeight w:val="680"/>
          <w:jc w:val="center"/>
        </w:trPr>
        <w:tc>
          <w:tcPr>
            <w:tcW w:w="1070" w:type="dxa"/>
            <w:tcBorders>
              <w:top w:val="single" w:sz="4" w:space="0" w:color="000000"/>
              <w:left w:val="single" w:sz="4" w:space="0" w:color="000000"/>
              <w:bottom w:val="single" w:sz="4" w:space="0" w:color="000000"/>
              <w:right w:val="single" w:sz="4" w:space="0" w:color="000000"/>
            </w:tcBorders>
            <w:hideMark/>
          </w:tcPr>
          <w:p w14:paraId="55C5E061" w14:textId="5AAFCA7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233DBC5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126EF39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 job post by clicking on ‘Add New Job post’ Button. </w:t>
            </w:r>
          </w:p>
        </w:tc>
      </w:tr>
      <w:tr w:rsidR="00E64196" w:rsidRPr="007061D3" w14:paraId="4F73C74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77178BE" w14:textId="4CD422A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3731E6D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070B8F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job post by clicking on ‘Delete Button’. </w:t>
            </w:r>
          </w:p>
        </w:tc>
      </w:tr>
      <w:tr w:rsidR="00E64196" w:rsidRPr="007061D3" w14:paraId="18B092A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27B18EF8" w14:textId="71CC0923" w:rsidR="00E64196" w:rsidRPr="007061D3" w:rsidRDefault="00E64196" w:rsidP="004F5F3E">
            <w:pPr>
              <w:ind w:right="14"/>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61C68A3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edit the job post by clicking on ‘Edit the job post’ following the name of the job post. </w:t>
            </w:r>
          </w:p>
        </w:tc>
      </w:tr>
    </w:tbl>
    <w:p w14:paraId="4909DE9F" w14:textId="34345A12" w:rsidR="005F31BD" w:rsidRPr="005F31BD" w:rsidRDefault="00E64196" w:rsidP="005F31BD">
      <w:pPr>
        <w:pStyle w:val="Caption"/>
      </w:pPr>
      <w:bookmarkStart w:id="132" w:name="_Toc123745201"/>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4E7AB3">
        <w:rPr>
          <w:noProof/>
        </w:rPr>
        <w:t>2</w:t>
      </w:r>
      <w:r w:rsidR="00B7762B">
        <w:rPr>
          <w:noProof/>
        </w:rPr>
        <w:t>7</w:t>
      </w:r>
      <w:r w:rsidR="00252667">
        <w:rPr>
          <w:noProof/>
        </w:rPr>
        <w:fldChar w:fldCharType="end"/>
      </w:r>
      <w:r>
        <w:t>:</w:t>
      </w:r>
      <w:r w:rsidRPr="006A72D0">
        <w:t>FR2</w:t>
      </w:r>
      <w:r w:rsidR="00B7762B">
        <w:t>6</w:t>
      </w:r>
      <w:r w:rsidRPr="006A72D0">
        <w:t xml:space="preserve">- Manage Job </w:t>
      </w:r>
      <w:bookmarkEnd w:id="132"/>
      <w:r w:rsidR="004E7AB3" w:rsidRPr="006A72D0">
        <w:t>posts.</w:t>
      </w:r>
    </w:p>
    <w:p w14:paraId="2F0EB27F" w14:textId="77777777" w:rsidR="005F31BD" w:rsidRPr="007061D3" w:rsidRDefault="005F31BD" w:rsidP="005F31BD">
      <w:pPr>
        <w:rPr>
          <w:rFonts w:ascii="Times New Roman" w:eastAsia="Times New Roman" w:hAnsi="Times New Roman" w:cs="Times New Roman"/>
          <w:color w:val="000000"/>
          <w:lang w:val="en-GB" w:eastAsia="en-GB"/>
        </w:rPr>
      </w:pPr>
    </w:p>
    <w:p w14:paraId="26D318EA" w14:textId="2F175C9F" w:rsidR="00E64196" w:rsidRPr="007061D3" w:rsidRDefault="00E64196" w:rsidP="00E64196">
      <w:pPr>
        <w:pStyle w:val="Heading3"/>
      </w:pPr>
      <w:bookmarkStart w:id="133" w:name="_Toc137078813"/>
      <w:r w:rsidRPr="007061D3">
        <w:lastRenderedPageBreak/>
        <w:t>FR</w:t>
      </w:r>
      <w:r w:rsidR="00C60800">
        <w:t>2</w:t>
      </w:r>
      <w:r w:rsidR="00B7762B">
        <w:t>7</w:t>
      </w:r>
      <w:r w:rsidRPr="007061D3">
        <w:t xml:space="preserve">- Managing frequently asked </w:t>
      </w:r>
      <w:r w:rsidR="004E7AB3" w:rsidRPr="007061D3">
        <w:t>questions.</w:t>
      </w:r>
      <w:bookmarkEnd w:id="133"/>
      <w:r w:rsidRPr="007061D3">
        <w:t xml:space="preserve">  </w:t>
      </w:r>
    </w:p>
    <w:p w14:paraId="0B6FA027"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9" w:type="dxa"/>
          <w:left w:w="108" w:type="dxa"/>
          <w:right w:w="203" w:type="dxa"/>
        </w:tblCellMar>
        <w:tblLook w:val="04A0" w:firstRow="1" w:lastRow="0" w:firstColumn="1" w:lastColumn="0" w:noHBand="0" w:noVBand="1"/>
      </w:tblPr>
      <w:tblGrid>
        <w:gridCol w:w="1070"/>
        <w:gridCol w:w="8281"/>
      </w:tblGrid>
      <w:tr w:rsidR="00E64196" w:rsidRPr="007061D3" w14:paraId="11FF4794"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45FB529" w14:textId="03B7B339"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76B5BA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34B4AA8A" w14:textId="5C3329F4"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the frequently asked questions by clicking on ‘Q/A’ button </w:t>
            </w:r>
            <w:r w:rsidR="00B7762B" w:rsidRPr="007061D3">
              <w:rPr>
                <w:rFonts w:ascii="Times New Roman" w:hAnsi="Times New Roman" w:cs="Times New Roman"/>
              </w:rPr>
              <w:t>from</w:t>
            </w:r>
            <w:r w:rsidRPr="007061D3">
              <w:rPr>
                <w:rFonts w:ascii="Times New Roman" w:hAnsi="Times New Roman" w:cs="Times New Roman"/>
              </w:rPr>
              <w:t xml:space="preserve"> the dashboard. </w:t>
            </w:r>
          </w:p>
        </w:tc>
      </w:tr>
      <w:tr w:rsidR="00E64196" w:rsidRPr="007061D3" w14:paraId="4807F62D"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0969AB45" w14:textId="419F4633"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35DC39E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5CA52EF9" w14:textId="11C918A9"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Q/A by clicking on ‘Update </w:t>
            </w:r>
            <w:r w:rsidR="00B7762B" w:rsidRPr="007061D3">
              <w:rPr>
                <w:rFonts w:ascii="Times New Roman" w:hAnsi="Times New Roman" w:cs="Times New Roman"/>
              </w:rPr>
              <w:t>button’</w:t>
            </w:r>
            <w:r w:rsidRPr="007061D3">
              <w:rPr>
                <w:rFonts w:ascii="Times New Roman" w:hAnsi="Times New Roman" w:cs="Times New Roman"/>
              </w:rPr>
              <w:t xml:space="preserve"> following the Q/A. </w:t>
            </w:r>
          </w:p>
        </w:tc>
      </w:tr>
      <w:tr w:rsidR="00E64196" w:rsidRPr="007061D3" w14:paraId="78F9885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747BEF84" w14:textId="54137746"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51A08C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73F785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Q/A by clicking on delete icon following the Q/A. </w:t>
            </w:r>
          </w:p>
        </w:tc>
      </w:tr>
      <w:tr w:rsidR="00E64196" w:rsidRPr="007061D3" w14:paraId="2751FC6E" w14:textId="77777777" w:rsidTr="0065429C">
        <w:trPr>
          <w:trHeight w:val="703"/>
          <w:jc w:val="center"/>
        </w:trPr>
        <w:tc>
          <w:tcPr>
            <w:tcW w:w="1070" w:type="dxa"/>
            <w:tcBorders>
              <w:top w:val="single" w:sz="4" w:space="0" w:color="000000"/>
              <w:left w:val="single" w:sz="4" w:space="0" w:color="000000"/>
              <w:bottom w:val="single" w:sz="4" w:space="0" w:color="000000"/>
              <w:right w:val="single" w:sz="4" w:space="0" w:color="000000"/>
            </w:tcBorders>
            <w:hideMark/>
          </w:tcPr>
          <w:p w14:paraId="17F125F0" w14:textId="17E3AD1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19492D0D"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allow admin to add new Q/A by clicking on Add New Q/A on the Q/A page. </w:t>
            </w:r>
          </w:p>
        </w:tc>
      </w:tr>
    </w:tbl>
    <w:p w14:paraId="0F4DBDFD" w14:textId="74C008B0" w:rsidR="00E64196" w:rsidRPr="00144AFC" w:rsidRDefault="00E64196" w:rsidP="00E64196">
      <w:pPr>
        <w:pStyle w:val="Caption"/>
      </w:pPr>
      <w:bookmarkStart w:id="134" w:name="_Toc123745202"/>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C60800">
        <w:rPr>
          <w:noProof/>
        </w:rPr>
        <w:t>29</w:t>
      </w:r>
      <w:r w:rsidR="00252667">
        <w:rPr>
          <w:noProof/>
        </w:rPr>
        <w:fldChar w:fldCharType="end"/>
      </w:r>
      <w:r>
        <w:t>:</w:t>
      </w:r>
      <w:r w:rsidRPr="00B43430">
        <w:t>FR</w:t>
      </w:r>
      <w:r w:rsidR="00C60800">
        <w:t>2</w:t>
      </w:r>
      <w:r w:rsidR="00B7762B">
        <w:t>7</w:t>
      </w:r>
      <w:r w:rsidRPr="00B43430">
        <w:t xml:space="preserve">- Managing frequently asked </w:t>
      </w:r>
      <w:bookmarkEnd w:id="134"/>
      <w:r w:rsidR="00C60800" w:rsidRPr="00B43430">
        <w:t>questions.</w:t>
      </w:r>
    </w:p>
    <w:p w14:paraId="347E44F7" w14:textId="5C6EAF47" w:rsidR="00E64196" w:rsidRDefault="00E64196" w:rsidP="00E64196">
      <w:pPr>
        <w:rPr>
          <w:rFonts w:ascii="Times New Roman" w:hAnsi="Times New Roman" w:cs="Times New Roman"/>
        </w:rPr>
      </w:pPr>
    </w:p>
    <w:p w14:paraId="1D471F2C" w14:textId="4C838F6F" w:rsidR="00076F78" w:rsidRDefault="00076F78" w:rsidP="00E64196">
      <w:pPr>
        <w:rPr>
          <w:rFonts w:ascii="Times New Roman" w:hAnsi="Times New Roman" w:cs="Times New Roman"/>
        </w:rPr>
      </w:pPr>
    </w:p>
    <w:p w14:paraId="6E2274DB" w14:textId="3AE9E61A" w:rsidR="00076F78" w:rsidRDefault="00076F78" w:rsidP="00E64196">
      <w:pPr>
        <w:rPr>
          <w:rFonts w:ascii="Times New Roman" w:hAnsi="Times New Roman" w:cs="Times New Roman"/>
        </w:rPr>
      </w:pPr>
    </w:p>
    <w:p w14:paraId="3A2D46B1" w14:textId="75FDC692" w:rsidR="00076F78" w:rsidRDefault="00076F78" w:rsidP="00E64196">
      <w:pPr>
        <w:rPr>
          <w:rFonts w:ascii="Times New Roman" w:hAnsi="Times New Roman" w:cs="Times New Roman"/>
        </w:rPr>
      </w:pPr>
    </w:p>
    <w:p w14:paraId="23B7B9D0" w14:textId="5A603442" w:rsidR="00076F78" w:rsidRDefault="00076F78" w:rsidP="00E64196">
      <w:pPr>
        <w:rPr>
          <w:rFonts w:ascii="Times New Roman" w:hAnsi="Times New Roman" w:cs="Times New Roman"/>
        </w:rPr>
      </w:pPr>
    </w:p>
    <w:p w14:paraId="37C19DB2" w14:textId="19CB87B7" w:rsidR="00076F78" w:rsidRDefault="00076F78" w:rsidP="00E64196">
      <w:pPr>
        <w:rPr>
          <w:rFonts w:ascii="Times New Roman" w:hAnsi="Times New Roman" w:cs="Times New Roman"/>
        </w:rPr>
      </w:pPr>
    </w:p>
    <w:p w14:paraId="302226FC" w14:textId="293E7188" w:rsidR="00076F78" w:rsidRDefault="00076F78" w:rsidP="00E64196">
      <w:pPr>
        <w:rPr>
          <w:rFonts w:ascii="Times New Roman" w:hAnsi="Times New Roman" w:cs="Times New Roman"/>
        </w:rPr>
      </w:pPr>
    </w:p>
    <w:p w14:paraId="67A16D92" w14:textId="77777777" w:rsidR="00C60800" w:rsidRDefault="00C60800" w:rsidP="00E64196">
      <w:pPr>
        <w:rPr>
          <w:rFonts w:ascii="Times New Roman" w:hAnsi="Times New Roman" w:cs="Times New Roman"/>
        </w:rPr>
      </w:pPr>
    </w:p>
    <w:p w14:paraId="0332B1A3" w14:textId="7849E7A2" w:rsidR="00C60800" w:rsidRDefault="00C60800" w:rsidP="00E64196">
      <w:pPr>
        <w:rPr>
          <w:rFonts w:ascii="Times New Roman" w:hAnsi="Times New Roman" w:cs="Times New Roman"/>
        </w:rPr>
      </w:pPr>
    </w:p>
    <w:p w14:paraId="5B963C08" w14:textId="77777777" w:rsidR="00076F78" w:rsidRPr="007061D3" w:rsidRDefault="00076F78" w:rsidP="00E64196">
      <w:pPr>
        <w:rPr>
          <w:rFonts w:ascii="Times New Roman" w:hAnsi="Times New Roman" w:cs="Times New Roman"/>
        </w:rPr>
      </w:pPr>
    </w:p>
    <w:p w14:paraId="6B287817" w14:textId="35D626DD" w:rsidR="00E64196" w:rsidRPr="007061D3" w:rsidRDefault="00B7762B" w:rsidP="00E64196">
      <w:pPr>
        <w:pStyle w:val="Heading3"/>
        <w:numPr>
          <w:ilvl w:val="2"/>
          <w:numId w:val="2"/>
        </w:numPr>
        <w:rPr>
          <w:rFonts w:ascii="Times New Roman" w:hAnsi="Times New Roman" w:cs="Times New Roman"/>
          <w:sz w:val="28"/>
          <w:szCs w:val="28"/>
        </w:rPr>
      </w:pPr>
      <w:bookmarkStart w:id="135" w:name="_Toc137078814"/>
      <w:r w:rsidRPr="007061D3">
        <w:rPr>
          <w:rFonts w:ascii="Times New Roman" w:hAnsi="Times New Roman" w:cs="Times New Roman"/>
          <w:sz w:val="28"/>
          <w:szCs w:val="28"/>
        </w:rPr>
        <w:t>Non-Functional</w:t>
      </w:r>
      <w:r w:rsidR="00E64196" w:rsidRPr="007061D3">
        <w:rPr>
          <w:rFonts w:ascii="Times New Roman" w:hAnsi="Times New Roman" w:cs="Times New Roman"/>
          <w:sz w:val="28"/>
          <w:szCs w:val="28"/>
        </w:rPr>
        <w:t xml:space="preserve"> Requirements</w:t>
      </w:r>
      <w:bookmarkEnd w:id="135"/>
    </w:p>
    <w:p w14:paraId="0A940BAF" w14:textId="77777777" w:rsidR="00E64196" w:rsidRPr="007061D3" w:rsidRDefault="00E64196" w:rsidP="00E64196">
      <w:pPr>
        <w:rPr>
          <w:rFonts w:ascii="Times New Roman" w:hAnsi="Times New Roman" w:cs="Times New Roman"/>
          <w:sz w:val="24"/>
          <w:szCs w:val="24"/>
        </w:rPr>
      </w:pPr>
    </w:p>
    <w:p w14:paraId="11B35E41" w14:textId="5D67ACA6" w:rsidR="00E64196" w:rsidRPr="00325B4A" w:rsidRDefault="00E64196" w:rsidP="00325B4A">
      <w:pPr>
        <w:pStyle w:val="Heading3"/>
      </w:pPr>
      <w:bookmarkStart w:id="136" w:name="_Toc137078815"/>
      <w:r w:rsidRPr="007061D3">
        <w:t>NFR01: Performance</w:t>
      </w:r>
      <w:bookmarkEnd w:id="136"/>
    </w:p>
    <w:tbl>
      <w:tblPr>
        <w:tblStyle w:val="TableGrid0"/>
        <w:tblW w:w="0" w:type="auto"/>
        <w:tblInd w:w="0" w:type="dxa"/>
        <w:tblLook w:val="04A0" w:firstRow="1" w:lastRow="0" w:firstColumn="1" w:lastColumn="0" w:noHBand="0" w:noVBand="1"/>
      </w:tblPr>
      <w:tblGrid>
        <w:gridCol w:w="1525"/>
        <w:gridCol w:w="7825"/>
      </w:tblGrid>
      <w:tr w:rsidR="00E64196" w:rsidRPr="007061D3" w14:paraId="04292D8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2933AF5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NFR01-01</w:t>
            </w:r>
          </w:p>
        </w:tc>
        <w:tc>
          <w:tcPr>
            <w:tcW w:w="7825" w:type="dxa"/>
            <w:tcBorders>
              <w:top w:val="single" w:sz="4" w:space="0" w:color="auto"/>
              <w:left w:val="single" w:sz="4" w:space="0" w:color="auto"/>
              <w:bottom w:val="single" w:sz="4" w:space="0" w:color="auto"/>
              <w:right w:val="single" w:sz="4" w:space="0" w:color="auto"/>
            </w:tcBorders>
            <w:hideMark/>
          </w:tcPr>
          <w:p w14:paraId="3EDB752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 run on the client device that should have at least 1 gb of Ram.</w:t>
            </w:r>
          </w:p>
        </w:tc>
      </w:tr>
      <w:tr w:rsidR="00E64196" w:rsidRPr="007061D3" w14:paraId="0F2266FD"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AC3A8B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NFR01-02</w:t>
            </w:r>
          </w:p>
        </w:tc>
        <w:tc>
          <w:tcPr>
            <w:tcW w:w="7825" w:type="dxa"/>
            <w:tcBorders>
              <w:top w:val="single" w:sz="4" w:space="0" w:color="auto"/>
              <w:left w:val="single" w:sz="4" w:space="0" w:color="auto"/>
              <w:bottom w:val="single" w:sz="4" w:space="0" w:color="auto"/>
              <w:right w:val="single" w:sz="4" w:space="0" w:color="auto"/>
            </w:tcBorders>
            <w:hideMark/>
          </w:tcPr>
          <w:p w14:paraId="7F2D7D07"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system response time should be greater than 3 seconds.</w:t>
            </w:r>
          </w:p>
        </w:tc>
      </w:tr>
      <w:tr w:rsidR="00E64196" w:rsidRPr="007061D3" w14:paraId="6116DC2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5D5ABB0"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NFR01-03</w:t>
            </w:r>
          </w:p>
        </w:tc>
        <w:tc>
          <w:tcPr>
            <w:tcW w:w="7825" w:type="dxa"/>
            <w:tcBorders>
              <w:top w:val="single" w:sz="4" w:space="0" w:color="auto"/>
              <w:left w:val="single" w:sz="4" w:space="0" w:color="auto"/>
              <w:bottom w:val="single" w:sz="4" w:space="0" w:color="auto"/>
              <w:right w:val="single" w:sz="4" w:space="0" w:color="auto"/>
            </w:tcBorders>
            <w:hideMark/>
          </w:tcPr>
          <w:p w14:paraId="6128461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Mean time to failure of the system should not be more than 60 seconds in 24 hours.</w:t>
            </w:r>
          </w:p>
        </w:tc>
      </w:tr>
      <w:tr w:rsidR="00E64196" w:rsidRPr="007061D3" w14:paraId="5FEB5F48"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5092D5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NFR01-04</w:t>
            </w:r>
          </w:p>
        </w:tc>
        <w:tc>
          <w:tcPr>
            <w:tcW w:w="7825" w:type="dxa"/>
            <w:tcBorders>
              <w:top w:val="single" w:sz="4" w:space="0" w:color="auto"/>
              <w:left w:val="single" w:sz="4" w:space="0" w:color="auto"/>
              <w:bottom w:val="single" w:sz="4" w:space="0" w:color="auto"/>
              <w:right w:val="single" w:sz="4" w:space="0" w:color="auto"/>
            </w:tcBorders>
            <w:hideMark/>
          </w:tcPr>
          <w:p w14:paraId="0C1D6D0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load of starting pages of the system should be less than 3 seconds.</w:t>
            </w:r>
          </w:p>
        </w:tc>
      </w:tr>
      <w:tr w:rsidR="00E64196" w:rsidRPr="007061D3" w14:paraId="05E5ACE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3358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NFR01-05</w:t>
            </w:r>
          </w:p>
        </w:tc>
        <w:tc>
          <w:tcPr>
            <w:tcW w:w="7825" w:type="dxa"/>
            <w:tcBorders>
              <w:top w:val="single" w:sz="4" w:space="0" w:color="auto"/>
              <w:left w:val="single" w:sz="4" w:space="0" w:color="auto"/>
              <w:bottom w:val="single" w:sz="4" w:space="0" w:color="auto"/>
              <w:right w:val="single" w:sz="4" w:space="0" w:color="auto"/>
            </w:tcBorders>
            <w:hideMark/>
          </w:tcPr>
          <w:p w14:paraId="6D197D38"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User should be able to simultaneously access the system and can also update the database.</w:t>
            </w:r>
          </w:p>
        </w:tc>
      </w:tr>
      <w:tr w:rsidR="00E64196" w:rsidRPr="007061D3" w14:paraId="46F170D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5725FDF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lastRenderedPageBreak/>
              <w:t>NFR01-06</w:t>
            </w:r>
          </w:p>
        </w:tc>
        <w:tc>
          <w:tcPr>
            <w:tcW w:w="7825" w:type="dxa"/>
            <w:tcBorders>
              <w:top w:val="single" w:sz="4" w:space="0" w:color="auto"/>
              <w:left w:val="single" w:sz="4" w:space="0" w:color="auto"/>
              <w:bottom w:val="single" w:sz="4" w:space="0" w:color="auto"/>
              <w:right w:val="single" w:sz="4" w:space="0" w:color="auto"/>
            </w:tcBorders>
            <w:hideMark/>
          </w:tcPr>
          <w:p w14:paraId="678DD356"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Average time taken by the system to process a request should be less than or equal to 5 seconds</w:t>
            </w:r>
          </w:p>
        </w:tc>
      </w:tr>
    </w:tbl>
    <w:p w14:paraId="316A586D" w14:textId="294A01E8" w:rsidR="00E64196" w:rsidRDefault="00E64196" w:rsidP="00325B4A">
      <w:pPr>
        <w:pStyle w:val="Caption"/>
      </w:pPr>
      <w:bookmarkStart w:id="137" w:name="_Toc123745203"/>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32</w:t>
      </w:r>
      <w:r w:rsidR="00252667">
        <w:rPr>
          <w:noProof/>
        </w:rPr>
        <w:fldChar w:fldCharType="end"/>
      </w:r>
      <w:r>
        <w:t>:</w:t>
      </w:r>
      <w:r w:rsidRPr="00F84FA5">
        <w:t>NFR01: Performance</w:t>
      </w:r>
      <w:bookmarkEnd w:id="137"/>
    </w:p>
    <w:p w14:paraId="5EC0C69D" w14:textId="77777777" w:rsidR="00325B4A" w:rsidRPr="00325B4A" w:rsidRDefault="00325B4A" w:rsidP="00325B4A"/>
    <w:p w14:paraId="3F965777" w14:textId="6A362171" w:rsidR="00E64196" w:rsidRPr="00325B4A" w:rsidRDefault="00E64196" w:rsidP="00325B4A">
      <w:pPr>
        <w:pStyle w:val="Heading3"/>
      </w:pPr>
      <w:bookmarkStart w:id="138" w:name="_Toc137078816"/>
      <w:r w:rsidRPr="007061D3">
        <w:t>NFR02- Security</w:t>
      </w:r>
      <w:bookmarkEnd w:id="138"/>
    </w:p>
    <w:tbl>
      <w:tblPr>
        <w:tblStyle w:val="TableGrid0"/>
        <w:tblW w:w="0" w:type="auto"/>
        <w:tblInd w:w="0" w:type="dxa"/>
        <w:tblLook w:val="04A0" w:firstRow="1" w:lastRow="0" w:firstColumn="1" w:lastColumn="0" w:noHBand="0" w:noVBand="1"/>
      </w:tblPr>
      <w:tblGrid>
        <w:gridCol w:w="1525"/>
        <w:gridCol w:w="7825"/>
      </w:tblGrid>
      <w:tr w:rsidR="00E64196" w:rsidRPr="007061D3" w14:paraId="2F5BC97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05A64B1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NFR02-01</w:t>
            </w:r>
          </w:p>
        </w:tc>
        <w:tc>
          <w:tcPr>
            <w:tcW w:w="7825" w:type="dxa"/>
            <w:tcBorders>
              <w:top w:val="single" w:sz="4" w:space="0" w:color="auto"/>
              <w:left w:val="single" w:sz="4" w:space="0" w:color="auto"/>
              <w:bottom w:val="single" w:sz="4" w:space="0" w:color="auto"/>
              <w:right w:val="single" w:sz="4" w:space="0" w:color="auto"/>
            </w:tcBorders>
            <w:hideMark/>
          </w:tcPr>
          <w:p w14:paraId="579CA466"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provide access to only authorized users via the login module.</w:t>
            </w:r>
          </w:p>
        </w:tc>
      </w:tr>
      <w:tr w:rsidR="00E64196" w:rsidRPr="007061D3" w14:paraId="16876870"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F4D20CA"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NFR02-02</w:t>
            </w:r>
          </w:p>
        </w:tc>
        <w:tc>
          <w:tcPr>
            <w:tcW w:w="7825" w:type="dxa"/>
            <w:tcBorders>
              <w:top w:val="single" w:sz="4" w:space="0" w:color="auto"/>
              <w:left w:val="single" w:sz="4" w:space="0" w:color="auto"/>
              <w:bottom w:val="single" w:sz="4" w:space="0" w:color="auto"/>
              <w:right w:val="single" w:sz="4" w:space="0" w:color="auto"/>
            </w:tcBorders>
            <w:hideMark/>
          </w:tcPr>
          <w:p w14:paraId="7CEFCC8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shouldn’t allow to update the database except the authorized users.</w:t>
            </w:r>
          </w:p>
        </w:tc>
      </w:tr>
      <w:tr w:rsidR="00E64196" w:rsidRPr="007061D3" w14:paraId="7F07D501"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E461C"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NFR02-03</w:t>
            </w:r>
          </w:p>
        </w:tc>
        <w:tc>
          <w:tcPr>
            <w:tcW w:w="7825" w:type="dxa"/>
            <w:tcBorders>
              <w:top w:val="single" w:sz="4" w:space="0" w:color="auto"/>
              <w:left w:val="single" w:sz="4" w:space="0" w:color="auto"/>
              <w:bottom w:val="single" w:sz="4" w:space="0" w:color="auto"/>
              <w:right w:val="single" w:sz="4" w:space="0" w:color="auto"/>
            </w:tcBorders>
            <w:hideMark/>
          </w:tcPr>
          <w:p w14:paraId="15948D9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 xml:space="preserve">The privacy of the users will be maintained and the </w:t>
            </w:r>
            <w:proofErr w:type="gramStart"/>
            <w:r w:rsidRPr="007061D3">
              <w:rPr>
                <w:rFonts w:ascii="Times New Roman" w:hAnsi="Times New Roman" w:cs="Times New Roman"/>
                <w:sz w:val="24"/>
                <w:szCs w:val="24"/>
              </w:rPr>
              <w:t>users</w:t>
            </w:r>
            <w:proofErr w:type="gramEnd"/>
            <w:r w:rsidRPr="007061D3">
              <w:rPr>
                <w:rFonts w:ascii="Times New Roman" w:hAnsi="Times New Roman" w:cs="Times New Roman"/>
                <w:sz w:val="24"/>
                <w:szCs w:val="24"/>
              </w:rPr>
              <w:t xml:space="preserve"> personal information will not be set public if the user itself does not agrees to do so.</w:t>
            </w:r>
          </w:p>
        </w:tc>
      </w:tr>
    </w:tbl>
    <w:p w14:paraId="6A8385B1" w14:textId="34CBB057" w:rsidR="00E64196" w:rsidRPr="007061D3" w:rsidRDefault="00E64196" w:rsidP="00E64196">
      <w:pPr>
        <w:pStyle w:val="Caption"/>
        <w:rPr>
          <w:rFonts w:ascii="Times New Roman" w:hAnsi="Times New Roman" w:cs="Times New Roman"/>
          <w:sz w:val="24"/>
          <w:szCs w:val="24"/>
        </w:rPr>
      </w:pPr>
      <w:bookmarkStart w:id="139" w:name="_Toc123745204"/>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33</w:t>
      </w:r>
      <w:r w:rsidR="00252667">
        <w:rPr>
          <w:noProof/>
        </w:rPr>
        <w:fldChar w:fldCharType="end"/>
      </w:r>
      <w:r>
        <w:t xml:space="preserve">: </w:t>
      </w:r>
      <w:r w:rsidRPr="005B1487">
        <w:t>NFR02- Security</w:t>
      </w:r>
      <w:bookmarkEnd w:id="139"/>
    </w:p>
    <w:p w14:paraId="52ACBABB" w14:textId="77777777" w:rsidR="00E64196" w:rsidRDefault="00E64196" w:rsidP="00E64196">
      <w:pPr>
        <w:pStyle w:val="Heading3"/>
      </w:pPr>
    </w:p>
    <w:p w14:paraId="61127E52" w14:textId="5BDBE66F" w:rsidR="00325B4A" w:rsidRPr="00325B4A" w:rsidRDefault="00E64196" w:rsidP="00325B4A">
      <w:pPr>
        <w:pStyle w:val="Heading3"/>
      </w:pPr>
      <w:bookmarkStart w:id="140" w:name="_Toc137078817"/>
      <w:r w:rsidRPr="007061D3">
        <w:t>NFR03- Maintainability</w:t>
      </w:r>
      <w:bookmarkEnd w:id="140"/>
    </w:p>
    <w:tbl>
      <w:tblPr>
        <w:tblStyle w:val="TableGrid0"/>
        <w:tblW w:w="0" w:type="auto"/>
        <w:tblInd w:w="0" w:type="dxa"/>
        <w:tblLook w:val="04A0" w:firstRow="1" w:lastRow="0" w:firstColumn="1" w:lastColumn="0" w:noHBand="0" w:noVBand="1"/>
      </w:tblPr>
      <w:tblGrid>
        <w:gridCol w:w="1525"/>
        <w:gridCol w:w="7825"/>
      </w:tblGrid>
      <w:tr w:rsidR="00E64196" w:rsidRPr="007061D3" w14:paraId="0182185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F44282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NFR03-01</w:t>
            </w:r>
          </w:p>
        </w:tc>
        <w:tc>
          <w:tcPr>
            <w:tcW w:w="7825" w:type="dxa"/>
            <w:tcBorders>
              <w:top w:val="single" w:sz="4" w:space="0" w:color="auto"/>
              <w:left w:val="single" w:sz="4" w:space="0" w:color="auto"/>
              <w:bottom w:val="single" w:sz="4" w:space="0" w:color="auto"/>
              <w:right w:val="single" w:sz="4" w:space="0" w:color="auto"/>
            </w:tcBorders>
            <w:hideMark/>
          </w:tcPr>
          <w:p w14:paraId="34C4EB4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should be designed in such a way that it should be easily maintainable.</w:t>
            </w:r>
          </w:p>
        </w:tc>
      </w:tr>
    </w:tbl>
    <w:p w14:paraId="76EBD75B" w14:textId="5919A57D" w:rsidR="00E64196" w:rsidRPr="007061D3" w:rsidRDefault="00E64196" w:rsidP="00E64196">
      <w:pPr>
        <w:pStyle w:val="Caption"/>
        <w:rPr>
          <w:rFonts w:ascii="Times New Roman" w:hAnsi="Times New Roman" w:cs="Times New Roman"/>
          <w:sz w:val="24"/>
          <w:szCs w:val="24"/>
        </w:rPr>
      </w:pPr>
      <w:bookmarkStart w:id="141" w:name="_Toc123745205"/>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34</w:t>
      </w:r>
      <w:r w:rsidR="00252667">
        <w:rPr>
          <w:noProof/>
        </w:rPr>
        <w:fldChar w:fldCharType="end"/>
      </w:r>
      <w:r>
        <w:t>:</w:t>
      </w:r>
      <w:r w:rsidRPr="00CF2F21">
        <w:t>NFR03- Maintainability</w:t>
      </w:r>
      <w:bookmarkEnd w:id="141"/>
    </w:p>
    <w:p w14:paraId="50B1A888" w14:textId="77777777" w:rsidR="00E64196" w:rsidRDefault="00E64196" w:rsidP="00E64196">
      <w:pPr>
        <w:pStyle w:val="Heading3"/>
      </w:pPr>
    </w:p>
    <w:p w14:paraId="43D0FE24" w14:textId="5E7FCC7B" w:rsidR="00E64196" w:rsidRPr="00325B4A" w:rsidRDefault="00E64196" w:rsidP="00325B4A">
      <w:pPr>
        <w:pStyle w:val="Heading3"/>
      </w:pPr>
      <w:bookmarkStart w:id="142" w:name="_Toc137078818"/>
      <w:r w:rsidRPr="007061D3">
        <w:t>NFR04- Usability</w:t>
      </w:r>
      <w:bookmarkEnd w:id="142"/>
    </w:p>
    <w:tbl>
      <w:tblPr>
        <w:tblStyle w:val="TableGrid0"/>
        <w:tblW w:w="0" w:type="auto"/>
        <w:tblInd w:w="0" w:type="dxa"/>
        <w:tblLook w:val="04A0" w:firstRow="1" w:lastRow="0" w:firstColumn="1" w:lastColumn="0" w:noHBand="0" w:noVBand="1"/>
      </w:tblPr>
      <w:tblGrid>
        <w:gridCol w:w="1525"/>
        <w:gridCol w:w="7825"/>
      </w:tblGrid>
      <w:tr w:rsidR="00E64196" w:rsidRPr="007061D3" w14:paraId="6DB6E85B"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3B28D29"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NFR04-01</w:t>
            </w:r>
          </w:p>
        </w:tc>
        <w:tc>
          <w:tcPr>
            <w:tcW w:w="7825" w:type="dxa"/>
            <w:tcBorders>
              <w:top w:val="single" w:sz="4" w:space="0" w:color="auto"/>
              <w:left w:val="single" w:sz="4" w:space="0" w:color="auto"/>
              <w:bottom w:val="single" w:sz="4" w:space="0" w:color="auto"/>
              <w:right w:val="single" w:sz="4" w:space="0" w:color="auto"/>
            </w:tcBorders>
            <w:hideMark/>
          </w:tcPr>
          <w:p w14:paraId="33DE2ED1"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be attractive and easy to use</w:t>
            </w:r>
          </w:p>
        </w:tc>
      </w:tr>
      <w:tr w:rsidR="00E64196" w:rsidRPr="007061D3" w14:paraId="41EE160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1CFCE27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NFR04-02</w:t>
            </w:r>
          </w:p>
        </w:tc>
        <w:tc>
          <w:tcPr>
            <w:tcW w:w="7825" w:type="dxa"/>
            <w:tcBorders>
              <w:top w:val="single" w:sz="4" w:space="0" w:color="auto"/>
              <w:left w:val="single" w:sz="4" w:space="0" w:color="auto"/>
              <w:bottom w:val="single" w:sz="4" w:space="0" w:color="auto"/>
              <w:right w:val="single" w:sz="4" w:space="0" w:color="auto"/>
            </w:tcBorders>
            <w:hideMark/>
          </w:tcPr>
          <w:p w14:paraId="2C89EA4B"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font size should be set in such a way that the appearance of the system will be soothing and attractive.</w:t>
            </w:r>
          </w:p>
        </w:tc>
      </w:tr>
    </w:tbl>
    <w:p w14:paraId="5E6E87A1" w14:textId="4B045524" w:rsidR="00E64196" w:rsidRDefault="00E64196" w:rsidP="00325B4A">
      <w:pPr>
        <w:pStyle w:val="Caption"/>
      </w:pPr>
      <w:bookmarkStart w:id="143" w:name="_Toc123745206"/>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35</w:t>
      </w:r>
      <w:r w:rsidR="00252667">
        <w:rPr>
          <w:noProof/>
        </w:rPr>
        <w:fldChar w:fldCharType="end"/>
      </w:r>
      <w:r>
        <w:t>:</w:t>
      </w:r>
      <w:r w:rsidRPr="00D81A2D">
        <w:t>NFR04- Usability</w:t>
      </w:r>
      <w:bookmarkEnd w:id="143"/>
    </w:p>
    <w:p w14:paraId="2F2FC564" w14:textId="77777777" w:rsidR="00325B4A" w:rsidRPr="00325B4A" w:rsidRDefault="00325B4A" w:rsidP="00325B4A"/>
    <w:p w14:paraId="515610B7" w14:textId="77777777" w:rsidR="00E64196" w:rsidRPr="007061D3" w:rsidRDefault="00E64196" w:rsidP="00E64196">
      <w:pPr>
        <w:pStyle w:val="Heading3"/>
      </w:pPr>
      <w:bookmarkStart w:id="144" w:name="_Toc137078819"/>
      <w:r w:rsidRPr="007061D3">
        <w:t>NFR05-Reliability</w:t>
      </w:r>
      <w:bookmarkEnd w:id="144"/>
    </w:p>
    <w:p w14:paraId="6DCC2587" w14:textId="77777777" w:rsidR="00E64196" w:rsidRPr="007061D3" w:rsidRDefault="00E64196" w:rsidP="00E64196">
      <w:pPr>
        <w:rPr>
          <w:rFonts w:ascii="Times New Roman" w:hAnsi="Times New Roman" w:cs="Times New Roman"/>
        </w:rPr>
      </w:pPr>
    </w:p>
    <w:tbl>
      <w:tblPr>
        <w:tblStyle w:val="TableGrid0"/>
        <w:tblW w:w="0" w:type="auto"/>
        <w:tblInd w:w="0" w:type="dxa"/>
        <w:tblLook w:val="04A0" w:firstRow="1" w:lastRow="0" w:firstColumn="1" w:lastColumn="0" w:noHBand="0" w:noVBand="1"/>
      </w:tblPr>
      <w:tblGrid>
        <w:gridCol w:w="1525"/>
        <w:gridCol w:w="7825"/>
      </w:tblGrid>
      <w:tr w:rsidR="00E64196" w:rsidRPr="007061D3" w14:paraId="47B6343C"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BC89F3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NFR05-01</w:t>
            </w:r>
          </w:p>
        </w:tc>
        <w:tc>
          <w:tcPr>
            <w:tcW w:w="7825" w:type="dxa"/>
            <w:tcBorders>
              <w:top w:val="single" w:sz="4" w:space="0" w:color="auto"/>
              <w:left w:val="single" w:sz="4" w:space="0" w:color="auto"/>
              <w:bottom w:val="single" w:sz="4" w:space="0" w:color="auto"/>
              <w:right w:val="single" w:sz="4" w:space="0" w:color="auto"/>
            </w:tcBorders>
            <w:hideMark/>
          </w:tcPr>
          <w:p w14:paraId="6A909522" w14:textId="2BC45B8D"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 xml:space="preserve">By reducing the mean time to </w:t>
            </w:r>
            <w:r w:rsidR="00B7762B" w:rsidRPr="007061D3">
              <w:rPr>
                <w:rFonts w:ascii="Times New Roman" w:hAnsi="Times New Roman" w:cs="Times New Roman"/>
                <w:sz w:val="24"/>
                <w:szCs w:val="24"/>
              </w:rPr>
              <w:t>failure,</w:t>
            </w:r>
            <w:r w:rsidRPr="007061D3">
              <w:rPr>
                <w:rFonts w:ascii="Times New Roman" w:hAnsi="Times New Roman" w:cs="Times New Roman"/>
                <w:sz w:val="24"/>
                <w:szCs w:val="24"/>
              </w:rPr>
              <w:t xml:space="preserve"> the system will be made reliable to the user.</w:t>
            </w:r>
          </w:p>
        </w:tc>
      </w:tr>
    </w:tbl>
    <w:p w14:paraId="33FEB771" w14:textId="52840A00" w:rsidR="00E64196" w:rsidRPr="00EA3C51" w:rsidRDefault="00E64196" w:rsidP="00E64196">
      <w:pPr>
        <w:pStyle w:val="Caption"/>
        <w:rPr>
          <w:rFonts w:ascii="Times New Roman" w:hAnsi="Times New Roman" w:cs="Times New Roman"/>
        </w:rPr>
      </w:pPr>
      <w:bookmarkStart w:id="145" w:name="_Toc123745207"/>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36</w:t>
      </w:r>
      <w:r w:rsidR="00252667">
        <w:rPr>
          <w:noProof/>
        </w:rPr>
        <w:fldChar w:fldCharType="end"/>
      </w:r>
      <w:r>
        <w:t>:</w:t>
      </w:r>
      <w:r w:rsidRPr="00DA7396">
        <w:t>NFR05-Reliability</w:t>
      </w:r>
      <w:bookmarkEnd w:id="145"/>
    </w:p>
    <w:tbl>
      <w:tblPr>
        <w:tblStyle w:val="TableGridLight"/>
        <w:tblpPr w:leftFromText="180" w:rightFromText="180" w:horzAnchor="margin" w:tblpXSpec="center" w:tblpY="-750"/>
        <w:tblW w:w="10885" w:type="dxa"/>
        <w:tblLayout w:type="fixed"/>
        <w:tblLook w:val="04A0" w:firstRow="1" w:lastRow="0" w:firstColumn="1" w:lastColumn="0" w:noHBand="0" w:noVBand="1"/>
      </w:tblPr>
      <w:tblGrid>
        <w:gridCol w:w="747"/>
        <w:gridCol w:w="709"/>
        <w:gridCol w:w="851"/>
        <w:gridCol w:w="2286"/>
        <w:gridCol w:w="2108"/>
        <w:gridCol w:w="869"/>
        <w:gridCol w:w="851"/>
        <w:gridCol w:w="1275"/>
        <w:gridCol w:w="1189"/>
      </w:tblGrid>
      <w:tr w:rsidR="00E64196" w:rsidRPr="007061D3" w14:paraId="47930CFA" w14:textId="77777777" w:rsidTr="00B7762B">
        <w:trPr>
          <w:trHeight w:val="1124"/>
        </w:trPr>
        <w:tc>
          <w:tcPr>
            <w:tcW w:w="10885" w:type="dxa"/>
            <w:gridSpan w:val="9"/>
          </w:tcPr>
          <w:p w14:paraId="4DD03521" w14:textId="77777777" w:rsidR="00E64196" w:rsidRPr="007061D3" w:rsidRDefault="00E64196" w:rsidP="004F5F3E">
            <w:pPr>
              <w:pStyle w:val="Heading3"/>
              <w:numPr>
                <w:ilvl w:val="2"/>
                <w:numId w:val="2"/>
              </w:numPr>
              <w:outlineLvl w:val="2"/>
            </w:pPr>
            <w:r>
              <w:lastRenderedPageBreak/>
              <w:t xml:space="preserve"> </w:t>
            </w:r>
            <w:bookmarkStart w:id="146" w:name="_Toc137078820"/>
            <w:r w:rsidRPr="007061D3">
              <w:t>Requirement Traceability Matrix</w:t>
            </w:r>
            <w:bookmarkEnd w:id="146"/>
          </w:p>
        </w:tc>
      </w:tr>
      <w:tr w:rsidR="00E64196" w:rsidRPr="007061D3" w14:paraId="2766BC39" w14:textId="77777777" w:rsidTr="00B7762B">
        <w:trPr>
          <w:trHeight w:val="734"/>
        </w:trPr>
        <w:tc>
          <w:tcPr>
            <w:tcW w:w="1456" w:type="dxa"/>
            <w:gridSpan w:val="2"/>
          </w:tcPr>
          <w:p w14:paraId="6F65B26D" w14:textId="77777777" w:rsidR="00E64196" w:rsidRPr="007061D3" w:rsidRDefault="00E64196" w:rsidP="004F5F3E">
            <w:pPr>
              <w:jc w:val="center"/>
              <w:rPr>
                <w:rFonts w:ascii="Times New Roman" w:hAnsi="Times New Roman" w:cs="Times New Roman"/>
                <w:color w:val="000000" w:themeColor="text1"/>
                <w:sz w:val="24"/>
                <w:szCs w:val="24"/>
              </w:rPr>
            </w:pPr>
            <w:r w:rsidRPr="007061D3">
              <w:rPr>
                <w:rFonts w:ascii="Times New Roman" w:hAnsi="Times New Roman" w:cs="Times New Roman"/>
                <w:color w:val="000000" w:themeColor="text1"/>
                <w:sz w:val="24"/>
                <w:szCs w:val="24"/>
              </w:rPr>
              <w:t>Project Name</w:t>
            </w:r>
          </w:p>
        </w:tc>
        <w:tc>
          <w:tcPr>
            <w:tcW w:w="9429" w:type="dxa"/>
            <w:gridSpan w:val="7"/>
          </w:tcPr>
          <w:p w14:paraId="2B7AF71C" w14:textId="38BC53BD" w:rsidR="00E64196" w:rsidRPr="007061D3" w:rsidRDefault="00E64196" w:rsidP="004F5F3E">
            <w:pPr>
              <w:rPr>
                <w:rFonts w:ascii="Times New Roman" w:hAnsi="Times New Roman" w:cs="Times New Roman"/>
                <w:b/>
                <w:sz w:val="26"/>
                <w:szCs w:val="26"/>
              </w:rPr>
            </w:pPr>
            <w:r w:rsidRPr="007061D3">
              <w:rPr>
                <w:rFonts w:ascii="Times New Roman" w:hAnsi="Times New Roman" w:cs="Times New Roman"/>
                <w:b/>
                <w:sz w:val="26"/>
                <w:szCs w:val="26"/>
              </w:rPr>
              <w:t xml:space="preserve">ML Ontology Solution </w:t>
            </w:r>
            <w:r w:rsidR="00B7762B" w:rsidRPr="007061D3">
              <w:rPr>
                <w:rFonts w:ascii="Times New Roman" w:hAnsi="Times New Roman" w:cs="Times New Roman"/>
                <w:b/>
                <w:sz w:val="26"/>
                <w:szCs w:val="26"/>
              </w:rPr>
              <w:t>for</w:t>
            </w:r>
            <w:r w:rsidRPr="007061D3">
              <w:rPr>
                <w:rFonts w:ascii="Times New Roman" w:hAnsi="Times New Roman" w:cs="Times New Roman"/>
                <w:b/>
                <w:sz w:val="26"/>
                <w:szCs w:val="26"/>
              </w:rPr>
              <w:t xml:space="preserve"> Blood Donation System</w:t>
            </w:r>
          </w:p>
        </w:tc>
      </w:tr>
      <w:tr w:rsidR="00E64196" w:rsidRPr="007061D3" w14:paraId="37355976" w14:textId="77777777" w:rsidTr="00B7762B">
        <w:trPr>
          <w:trHeight w:val="2111"/>
        </w:trPr>
        <w:tc>
          <w:tcPr>
            <w:tcW w:w="1456" w:type="dxa"/>
            <w:gridSpan w:val="2"/>
          </w:tcPr>
          <w:p w14:paraId="2B4FA263" w14:textId="77777777" w:rsidR="00E64196" w:rsidRPr="007061D3" w:rsidRDefault="00E64196" w:rsidP="004F5F3E">
            <w:pPr>
              <w:jc w:val="center"/>
              <w:rPr>
                <w:rFonts w:ascii="Times New Roman" w:hAnsi="Times New Roman" w:cs="Times New Roman"/>
                <w:color w:val="000000" w:themeColor="text1"/>
                <w:sz w:val="20"/>
                <w:szCs w:val="20"/>
              </w:rPr>
            </w:pPr>
            <w:r w:rsidRPr="007061D3">
              <w:rPr>
                <w:rFonts w:ascii="Times New Roman" w:hAnsi="Times New Roman" w:cs="Times New Roman"/>
                <w:color w:val="000000" w:themeColor="text1"/>
                <w:sz w:val="20"/>
                <w:szCs w:val="20"/>
              </w:rPr>
              <w:t>Project Description</w:t>
            </w:r>
          </w:p>
        </w:tc>
        <w:tc>
          <w:tcPr>
            <w:tcW w:w="9429" w:type="dxa"/>
            <w:gridSpan w:val="7"/>
          </w:tcPr>
          <w:p w14:paraId="291574FA" w14:textId="4195D595" w:rsidR="00E64196" w:rsidRPr="007061D3" w:rsidRDefault="00E64196" w:rsidP="004F5F3E">
            <w:pPr>
              <w:jc w:val="both"/>
              <w:rPr>
                <w:rFonts w:ascii="Times New Roman" w:hAnsi="Times New Roman" w:cs="Times New Roman"/>
              </w:rPr>
            </w:pPr>
            <w:r w:rsidRPr="007061D3">
              <w:rPr>
                <w:rFonts w:ascii="Times New Roman" w:hAnsi="Times New Roman" w:cs="Times New Roman"/>
                <w:iCs/>
              </w:rPr>
              <w:t xml:space="preserve">In blood donation website, we will </w:t>
            </w:r>
            <w:r w:rsidR="00B7762B" w:rsidRPr="007061D3">
              <w:rPr>
                <w:rFonts w:ascii="Times New Roman" w:hAnsi="Times New Roman" w:cs="Times New Roman"/>
                <w:iCs/>
              </w:rPr>
              <w:t>focus</w:t>
            </w:r>
            <w:r w:rsidRPr="007061D3">
              <w:rPr>
                <w:rFonts w:ascii="Times New Roman" w:hAnsi="Times New Roman" w:cs="Times New Roman"/>
                <w:iCs/>
              </w:rPr>
              <w:t xml:space="preserve"> on helping people to book the appointment for the donation to blood donation </w:t>
            </w:r>
            <w:r w:rsidR="001D685A">
              <w:rPr>
                <w:rFonts w:ascii="Times New Roman" w:hAnsi="Times New Roman" w:cs="Times New Roman"/>
                <w:iCs/>
              </w:rPr>
              <w:t>Center</w:t>
            </w:r>
            <w:r w:rsidRPr="007061D3">
              <w:rPr>
                <w:rFonts w:ascii="Times New Roman" w:hAnsi="Times New Roman" w:cs="Times New Roman"/>
                <w:iCs/>
              </w:rPr>
              <w:t xml:space="preserve">. We are providing the people with a platform where they can donate their blood in </w:t>
            </w:r>
            <w:r w:rsidR="00B7762B" w:rsidRPr="007061D3">
              <w:rPr>
                <w:rFonts w:ascii="Times New Roman" w:hAnsi="Times New Roman" w:cs="Times New Roman"/>
                <w:iCs/>
              </w:rPr>
              <w:t>normal</w:t>
            </w:r>
            <w:r w:rsidRPr="007061D3">
              <w:rPr>
                <w:rFonts w:ascii="Times New Roman" w:hAnsi="Times New Roman" w:cs="Times New Roman"/>
                <w:iCs/>
              </w:rPr>
              <w:t xml:space="preserve"> situations and emergency scenarios. </w:t>
            </w:r>
            <w:r w:rsidRPr="007061D3">
              <w:rPr>
                <w:rFonts w:ascii="Times New Roman" w:hAnsi="Times New Roman" w:cs="Times New Roman"/>
              </w:rPr>
              <w:t xml:space="preserve">In this project, develop an automated blood donation system that user can donate blood to anyone in emergency situations and make the blood donation easy process. The main objective of this web Application is that patients can achieve the blood by contacting the donor through the chat or personal contact number. </w:t>
            </w:r>
          </w:p>
        </w:tc>
      </w:tr>
      <w:tr w:rsidR="00E64196" w:rsidRPr="007061D3" w14:paraId="2AD4B29F" w14:textId="77777777" w:rsidTr="00B7762B">
        <w:trPr>
          <w:trHeight w:val="1264"/>
        </w:trPr>
        <w:tc>
          <w:tcPr>
            <w:tcW w:w="747" w:type="dxa"/>
          </w:tcPr>
          <w:p w14:paraId="14B5D80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ID</w:t>
            </w:r>
          </w:p>
        </w:tc>
        <w:tc>
          <w:tcPr>
            <w:tcW w:w="1560" w:type="dxa"/>
            <w:gridSpan w:val="2"/>
          </w:tcPr>
          <w:p w14:paraId="1F2CC44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Requirement Description</w:t>
            </w:r>
          </w:p>
        </w:tc>
        <w:tc>
          <w:tcPr>
            <w:tcW w:w="2286" w:type="dxa"/>
          </w:tcPr>
          <w:p w14:paraId="1371D1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Business Needs, Goals, Objectives</w:t>
            </w:r>
          </w:p>
        </w:tc>
        <w:tc>
          <w:tcPr>
            <w:tcW w:w="2108" w:type="dxa"/>
          </w:tcPr>
          <w:p w14:paraId="107728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Project Objectives</w:t>
            </w:r>
          </w:p>
        </w:tc>
        <w:tc>
          <w:tcPr>
            <w:tcW w:w="869" w:type="dxa"/>
          </w:tcPr>
          <w:p w14:paraId="4662326C" w14:textId="77777777" w:rsidR="00E64196" w:rsidRPr="007061D3" w:rsidRDefault="00E64196" w:rsidP="004F5F3E">
            <w:pPr>
              <w:jc w:val="center"/>
              <w:rPr>
                <w:rFonts w:ascii="Times New Roman" w:hAnsi="Times New Roman" w:cs="Times New Roman"/>
                <w:sz w:val="18"/>
                <w:szCs w:val="18"/>
              </w:rPr>
            </w:pPr>
          </w:p>
        </w:tc>
        <w:tc>
          <w:tcPr>
            <w:tcW w:w="851" w:type="dxa"/>
          </w:tcPr>
          <w:p w14:paraId="403544AF" w14:textId="77777777" w:rsidR="00E64196" w:rsidRPr="007061D3" w:rsidRDefault="00E64196" w:rsidP="004F5F3E">
            <w:pPr>
              <w:jc w:val="center"/>
              <w:rPr>
                <w:rFonts w:ascii="Times New Roman" w:hAnsi="Times New Roman" w:cs="Times New Roman"/>
                <w:sz w:val="16"/>
                <w:szCs w:val="16"/>
              </w:rPr>
            </w:pPr>
            <w:r w:rsidRPr="007061D3">
              <w:rPr>
                <w:rFonts w:ascii="Times New Roman" w:hAnsi="Times New Roman" w:cs="Times New Roman"/>
                <w:sz w:val="16"/>
                <w:szCs w:val="16"/>
              </w:rPr>
              <w:t>Product Design</w:t>
            </w:r>
          </w:p>
        </w:tc>
        <w:tc>
          <w:tcPr>
            <w:tcW w:w="1275" w:type="dxa"/>
          </w:tcPr>
          <w:p w14:paraId="5698B32E" w14:textId="77777777" w:rsidR="00E64196" w:rsidRPr="007061D3" w:rsidRDefault="00E64196" w:rsidP="004F5F3E">
            <w:pPr>
              <w:jc w:val="center"/>
              <w:rPr>
                <w:rFonts w:ascii="Times New Roman" w:hAnsi="Times New Roman" w:cs="Times New Roman"/>
                <w:sz w:val="18"/>
                <w:szCs w:val="18"/>
              </w:rPr>
            </w:pPr>
            <w:r w:rsidRPr="007061D3">
              <w:rPr>
                <w:rFonts w:ascii="Times New Roman" w:hAnsi="Times New Roman" w:cs="Times New Roman"/>
                <w:sz w:val="18"/>
                <w:szCs w:val="18"/>
              </w:rPr>
              <w:t>Product Development</w:t>
            </w:r>
          </w:p>
        </w:tc>
        <w:tc>
          <w:tcPr>
            <w:tcW w:w="1189" w:type="dxa"/>
          </w:tcPr>
          <w:p w14:paraId="3B1EE21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sz w:val="18"/>
                <w:szCs w:val="18"/>
              </w:rPr>
              <w:t>Test Case</w:t>
            </w:r>
          </w:p>
        </w:tc>
      </w:tr>
      <w:tr w:rsidR="00E64196" w:rsidRPr="007061D3" w14:paraId="3FEAA002" w14:textId="77777777" w:rsidTr="00B7762B">
        <w:tc>
          <w:tcPr>
            <w:tcW w:w="747" w:type="dxa"/>
          </w:tcPr>
          <w:p w14:paraId="3CD559E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01</w:t>
            </w:r>
          </w:p>
        </w:tc>
        <w:tc>
          <w:tcPr>
            <w:tcW w:w="1560" w:type="dxa"/>
            <w:gridSpan w:val="2"/>
          </w:tcPr>
          <w:p w14:paraId="5FE79C9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Login</w:t>
            </w:r>
          </w:p>
        </w:tc>
        <w:tc>
          <w:tcPr>
            <w:tcW w:w="2286" w:type="dxa"/>
          </w:tcPr>
          <w:p w14:paraId="536FD9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Only authorize person (user) can access to the system.</w:t>
            </w:r>
          </w:p>
        </w:tc>
        <w:tc>
          <w:tcPr>
            <w:tcW w:w="2108" w:type="dxa"/>
          </w:tcPr>
          <w:p w14:paraId="04F3F7E6" w14:textId="37E2CDE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access the system by checking if he/she is a valid registered user in the system.</w:t>
            </w:r>
          </w:p>
        </w:tc>
        <w:tc>
          <w:tcPr>
            <w:tcW w:w="869" w:type="dxa"/>
          </w:tcPr>
          <w:p w14:paraId="1E79DDDE" w14:textId="77777777" w:rsidR="00E64196" w:rsidRPr="007061D3" w:rsidRDefault="00E64196" w:rsidP="004F5F3E">
            <w:pPr>
              <w:rPr>
                <w:rFonts w:ascii="Times New Roman" w:hAnsi="Times New Roman" w:cs="Times New Roman"/>
              </w:rPr>
            </w:pPr>
          </w:p>
        </w:tc>
        <w:tc>
          <w:tcPr>
            <w:tcW w:w="851" w:type="dxa"/>
          </w:tcPr>
          <w:p w14:paraId="444140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UC-01</w:t>
            </w:r>
          </w:p>
        </w:tc>
        <w:tc>
          <w:tcPr>
            <w:tcW w:w="1275" w:type="dxa"/>
          </w:tcPr>
          <w:p w14:paraId="165AFB13" w14:textId="77777777" w:rsidR="00E64196" w:rsidRPr="007061D3" w:rsidRDefault="00E64196" w:rsidP="004F5F3E">
            <w:pPr>
              <w:rPr>
                <w:rFonts w:ascii="Times New Roman" w:hAnsi="Times New Roman" w:cs="Times New Roman"/>
              </w:rPr>
            </w:pPr>
          </w:p>
        </w:tc>
        <w:tc>
          <w:tcPr>
            <w:tcW w:w="1189" w:type="dxa"/>
          </w:tcPr>
          <w:p w14:paraId="3B5ED3A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TC-01</w:t>
            </w:r>
          </w:p>
        </w:tc>
      </w:tr>
      <w:tr w:rsidR="00E64196" w:rsidRPr="007061D3" w14:paraId="57EFDEC3" w14:textId="77777777" w:rsidTr="00B7762B">
        <w:tc>
          <w:tcPr>
            <w:tcW w:w="747" w:type="dxa"/>
          </w:tcPr>
          <w:p w14:paraId="27094D9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02</w:t>
            </w:r>
          </w:p>
        </w:tc>
        <w:tc>
          <w:tcPr>
            <w:tcW w:w="1560" w:type="dxa"/>
            <w:gridSpan w:val="2"/>
          </w:tcPr>
          <w:p w14:paraId="2AF32E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Register</w:t>
            </w:r>
          </w:p>
        </w:tc>
        <w:tc>
          <w:tcPr>
            <w:tcW w:w="2286" w:type="dxa"/>
          </w:tcPr>
          <w:p w14:paraId="4E3FE3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access to the system.</w:t>
            </w:r>
          </w:p>
        </w:tc>
        <w:tc>
          <w:tcPr>
            <w:tcW w:w="2108" w:type="dxa"/>
          </w:tcPr>
          <w:p w14:paraId="0405577F" w14:textId="34262C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register himself/herself in the system and get a user account/system profile.</w:t>
            </w:r>
          </w:p>
        </w:tc>
        <w:tc>
          <w:tcPr>
            <w:tcW w:w="869" w:type="dxa"/>
          </w:tcPr>
          <w:p w14:paraId="5BFA56C3" w14:textId="77777777" w:rsidR="00E64196" w:rsidRPr="007061D3" w:rsidRDefault="00E64196" w:rsidP="004F5F3E">
            <w:pPr>
              <w:rPr>
                <w:rFonts w:ascii="Times New Roman" w:hAnsi="Times New Roman" w:cs="Times New Roman"/>
              </w:rPr>
            </w:pPr>
          </w:p>
        </w:tc>
        <w:tc>
          <w:tcPr>
            <w:tcW w:w="851" w:type="dxa"/>
          </w:tcPr>
          <w:p w14:paraId="2DDF5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UC-02</w:t>
            </w:r>
          </w:p>
        </w:tc>
        <w:tc>
          <w:tcPr>
            <w:tcW w:w="1275" w:type="dxa"/>
          </w:tcPr>
          <w:p w14:paraId="6C044AEC" w14:textId="77777777" w:rsidR="00E64196" w:rsidRPr="007061D3" w:rsidRDefault="00E64196" w:rsidP="004F5F3E">
            <w:pPr>
              <w:rPr>
                <w:rFonts w:ascii="Times New Roman" w:hAnsi="Times New Roman" w:cs="Times New Roman"/>
              </w:rPr>
            </w:pPr>
          </w:p>
        </w:tc>
        <w:tc>
          <w:tcPr>
            <w:tcW w:w="1189" w:type="dxa"/>
          </w:tcPr>
          <w:p w14:paraId="7BBB351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TC-02</w:t>
            </w:r>
          </w:p>
        </w:tc>
      </w:tr>
      <w:tr w:rsidR="00E64196" w:rsidRPr="007061D3" w14:paraId="5506AC0A" w14:textId="77777777" w:rsidTr="00B7762B">
        <w:trPr>
          <w:trHeight w:val="2451"/>
        </w:trPr>
        <w:tc>
          <w:tcPr>
            <w:tcW w:w="747" w:type="dxa"/>
          </w:tcPr>
          <w:p w14:paraId="2841B5F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03</w:t>
            </w:r>
          </w:p>
        </w:tc>
        <w:tc>
          <w:tcPr>
            <w:tcW w:w="1560" w:type="dxa"/>
            <w:gridSpan w:val="2"/>
          </w:tcPr>
          <w:p w14:paraId="7BEF418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Make the Request for Blood</w:t>
            </w:r>
          </w:p>
        </w:tc>
        <w:tc>
          <w:tcPr>
            <w:tcW w:w="2286" w:type="dxa"/>
          </w:tcPr>
          <w:p w14:paraId="24B21F6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make and post request easily.</w:t>
            </w:r>
          </w:p>
        </w:tc>
        <w:tc>
          <w:tcPr>
            <w:tcW w:w="2108" w:type="dxa"/>
          </w:tcPr>
          <w:p w14:paraId="606C7FC6" w14:textId="52ED47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request for blood by filling the blood request forms.</w:t>
            </w:r>
          </w:p>
        </w:tc>
        <w:tc>
          <w:tcPr>
            <w:tcW w:w="869" w:type="dxa"/>
          </w:tcPr>
          <w:p w14:paraId="3D6EAD57" w14:textId="77777777" w:rsidR="00E64196" w:rsidRPr="007061D3" w:rsidRDefault="00E64196" w:rsidP="004F5F3E">
            <w:pPr>
              <w:rPr>
                <w:rFonts w:ascii="Times New Roman" w:hAnsi="Times New Roman" w:cs="Times New Roman"/>
              </w:rPr>
            </w:pPr>
          </w:p>
        </w:tc>
        <w:tc>
          <w:tcPr>
            <w:tcW w:w="851" w:type="dxa"/>
          </w:tcPr>
          <w:p w14:paraId="59FCB7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UC-03</w:t>
            </w:r>
          </w:p>
        </w:tc>
        <w:tc>
          <w:tcPr>
            <w:tcW w:w="1275" w:type="dxa"/>
          </w:tcPr>
          <w:p w14:paraId="4F12BBE1" w14:textId="77777777" w:rsidR="00E64196" w:rsidRPr="007061D3" w:rsidRDefault="00E64196" w:rsidP="004F5F3E">
            <w:pPr>
              <w:rPr>
                <w:rFonts w:ascii="Times New Roman" w:hAnsi="Times New Roman" w:cs="Times New Roman"/>
              </w:rPr>
            </w:pPr>
          </w:p>
        </w:tc>
        <w:tc>
          <w:tcPr>
            <w:tcW w:w="1189" w:type="dxa"/>
          </w:tcPr>
          <w:p w14:paraId="1CBE8B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TC-03</w:t>
            </w:r>
          </w:p>
        </w:tc>
      </w:tr>
      <w:tr w:rsidR="00E64196" w:rsidRPr="007061D3" w14:paraId="0CF50AA5" w14:textId="77777777" w:rsidTr="00B7762B">
        <w:tc>
          <w:tcPr>
            <w:tcW w:w="747" w:type="dxa"/>
          </w:tcPr>
          <w:p w14:paraId="7C02D0A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04</w:t>
            </w:r>
          </w:p>
        </w:tc>
        <w:tc>
          <w:tcPr>
            <w:tcW w:w="1560" w:type="dxa"/>
            <w:gridSpan w:val="2"/>
          </w:tcPr>
          <w:p w14:paraId="130C5CE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Donate Blood</w:t>
            </w:r>
          </w:p>
        </w:tc>
        <w:tc>
          <w:tcPr>
            <w:tcW w:w="2286" w:type="dxa"/>
          </w:tcPr>
          <w:p w14:paraId="5C5505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donate blood easily.</w:t>
            </w:r>
          </w:p>
        </w:tc>
        <w:tc>
          <w:tcPr>
            <w:tcW w:w="2108" w:type="dxa"/>
          </w:tcPr>
          <w:p w14:paraId="44AEA1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to donate blood by </w:t>
            </w:r>
            <w:r w:rsidRPr="007061D3">
              <w:rPr>
                <w:rFonts w:ascii="Times New Roman" w:hAnsi="Times New Roman" w:cs="Times New Roman"/>
              </w:rPr>
              <w:lastRenderedPageBreak/>
              <w:t>filling the donation forms.</w:t>
            </w:r>
          </w:p>
        </w:tc>
        <w:tc>
          <w:tcPr>
            <w:tcW w:w="869" w:type="dxa"/>
          </w:tcPr>
          <w:p w14:paraId="7A7F41A5" w14:textId="77777777" w:rsidR="00E64196" w:rsidRPr="007061D3" w:rsidRDefault="00E64196" w:rsidP="004F5F3E">
            <w:pPr>
              <w:rPr>
                <w:rFonts w:ascii="Times New Roman" w:hAnsi="Times New Roman" w:cs="Times New Roman"/>
              </w:rPr>
            </w:pPr>
          </w:p>
        </w:tc>
        <w:tc>
          <w:tcPr>
            <w:tcW w:w="851" w:type="dxa"/>
          </w:tcPr>
          <w:p w14:paraId="7F06586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UC-04</w:t>
            </w:r>
          </w:p>
        </w:tc>
        <w:tc>
          <w:tcPr>
            <w:tcW w:w="1275" w:type="dxa"/>
          </w:tcPr>
          <w:p w14:paraId="317AD5EA" w14:textId="77777777" w:rsidR="00E64196" w:rsidRPr="007061D3" w:rsidRDefault="00E64196" w:rsidP="004F5F3E">
            <w:pPr>
              <w:rPr>
                <w:rFonts w:ascii="Times New Roman" w:hAnsi="Times New Roman" w:cs="Times New Roman"/>
              </w:rPr>
            </w:pPr>
          </w:p>
        </w:tc>
        <w:tc>
          <w:tcPr>
            <w:tcW w:w="1189" w:type="dxa"/>
          </w:tcPr>
          <w:p w14:paraId="506D52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TC-04</w:t>
            </w:r>
          </w:p>
        </w:tc>
      </w:tr>
      <w:tr w:rsidR="00E64196" w:rsidRPr="007061D3" w14:paraId="2073E690" w14:textId="77777777" w:rsidTr="00B7762B">
        <w:tc>
          <w:tcPr>
            <w:tcW w:w="747" w:type="dxa"/>
          </w:tcPr>
          <w:p w14:paraId="2FA60E12"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05</w:t>
            </w:r>
          </w:p>
        </w:tc>
        <w:tc>
          <w:tcPr>
            <w:tcW w:w="1560" w:type="dxa"/>
            <w:gridSpan w:val="2"/>
          </w:tcPr>
          <w:p w14:paraId="10768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Check Eligibility of User for Blood Donation</w:t>
            </w:r>
          </w:p>
        </w:tc>
        <w:tc>
          <w:tcPr>
            <w:tcW w:w="2286" w:type="dxa"/>
          </w:tcPr>
          <w:p w14:paraId="2F7A34D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take blood analysis for donation.</w:t>
            </w:r>
          </w:p>
        </w:tc>
        <w:tc>
          <w:tcPr>
            <w:tcW w:w="2108" w:type="dxa"/>
          </w:tcPr>
          <w:p w14:paraId="7E4A7D0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to check eligibility for blood donation by filling the blood analysis forms.</w:t>
            </w:r>
          </w:p>
        </w:tc>
        <w:tc>
          <w:tcPr>
            <w:tcW w:w="869" w:type="dxa"/>
          </w:tcPr>
          <w:p w14:paraId="0AABCD6A" w14:textId="77777777" w:rsidR="00E64196" w:rsidRPr="007061D3" w:rsidRDefault="00E64196" w:rsidP="004F5F3E">
            <w:pPr>
              <w:rPr>
                <w:rFonts w:ascii="Times New Roman" w:hAnsi="Times New Roman" w:cs="Times New Roman"/>
              </w:rPr>
            </w:pPr>
          </w:p>
        </w:tc>
        <w:tc>
          <w:tcPr>
            <w:tcW w:w="851" w:type="dxa"/>
          </w:tcPr>
          <w:p w14:paraId="7BF41A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UC-05</w:t>
            </w:r>
          </w:p>
        </w:tc>
        <w:tc>
          <w:tcPr>
            <w:tcW w:w="1275" w:type="dxa"/>
          </w:tcPr>
          <w:p w14:paraId="5EB5D6C9" w14:textId="77777777" w:rsidR="00E64196" w:rsidRPr="007061D3" w:rsidRDefault="00E64196" w:rsidP="004F5F3E">
            <w:pPr>
              <w:rPr>
                <w:rFonts w:ascii="Times New Roman" w:hAnsi="Times New Roman" w:cs="Times New Roman"/>
              </w:rPr>
            </w:pPr>
          </w:p>
        </w:tc>
        <w:tc>
          <w:tcPr>
            <w:tcW w:w="1189" w:type="dxa"/>
          </w:tcPr>
          <w:p w14:paraId="00FDB77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TC-05</w:t>
            </w:r>
          </w:p>
        </w:tc>
      </w:tr>
      <w:tr w:rsidR="00E64196" w:rsidRPr="007061D3" w14:paraId="3443E1E0" w14:textId="77777777" w:rsidTr="00B7762B">
        <w:tc>
          <w:tcPr>
            <w:tcW w:w="747" w:type="dxa"/>
          </w:tcPr>
          <w:p w14:paraId="1960DAB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06</w:t>
            </w:r>
          </w:p>
        </w:tc>
        <w:tc>
          <w:tcPr>
            <w:tcW w:w="1560" w:type="dxa"/>
            <w:gridSpan w:val="2"/>
          </w:tcPr>
          <w:p w14:paraId="33B43B06" w14:textId="26CBB3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View Blood Donation </w:t>
            </w:r>
            <w:r w:rsidR="001D685A">
              <w:rPr>
                <w:rFonts w:ascii="Times New Roman" w:hAnsi="Times New Roman" w:cs="Times New Roman"/>
              </w:rPr>
              <w:t>Center</w:t>
            </w:r>
            <w:r w:rsidRPr="007061D3">
              <w:rPr>
                <w:rFonts w:ascii="Times New Roman" w:hAnsi="Times New Roman" w:cs="Times New Roman"/>
              </w:rPr>
              <w:t>s</w:t>
            </w:r>
          </w:p>
        </w:tc>
        <w:tc>
          <w:tcPr>
            <w:tcW w:w="2286" w:type="dxa"/>
          </w:tcPr>
          <w:p w14:paraId="24491369" w14:textId="48AA19C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System </w:t>
            </w:r>
            <w:r w:rsidR="00B7762B" w:rsidRPr="007061D3">
              <w:rPr>
                <w:rFonts w:ascii="Times New Roman" w:hAnsi="Times New Roman" w:cs="Times New Roman"/>
              </w:rPr>
              <w:t>displays</w:t>
            </w:r>
            <w:r w:rsidRPr="007061D3">
              <w:rPr>
                <w:rFonts w:ascii="Times New Roman" w:hAnsi="Times New Roman" w:cs="Times New Roman"/>
              </w:rPr>
              <w:t xml:space="preserve"> registered blood donation </w:t>
            </w:r>
            <w:r w:rsidR="001D685A">
              <w:rPr>
                <w:rFonts w:ascii="Times New Roman" w:hAnsi="Times New Roman" w:cs="Times New Roman"/>
              </w:rPr>
              <w:t>Center</w:t>
            </w:r>
            <w:r w:rsidRPr="007061D3">
              <w:rPr>
                <w:rFonts w:ascii="Times New Roman" w:hAnsi="Times New Roman" w:cs="Times New Roman"/>
              </w:rPr>
              <w:t>s.</w:t>
            </w:r>
          </w:p>
        </w:tc>
        <w:tc>
          <w:tcPr>
            <w:tcW w:w="2108" w:type="dxa"/>
          </w:tcPr>
          <w:p w14:paraId="227A6426" w14:textId="120CCCD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w:t>
            </w:r>
            <w:proofErr w:type="gramStart"/>
            <w:r w:rsidRPr="007061D3">
              <w:rPr>
                <w:rFonts w:ascii="Times New Roman" w:hAnsi="Times New Roman" w:cs="Times New Roman"/>
              </w:rPr>
              <w:t>view</w:t>
            </w:r>
            <w:proofErr w:type="gramEnd"/>
            <w:r w:rsidRPr="007061D3">
              <w:rPr>
                <w:rFonts w:ascii="Times New Roman" w:hAnsi="Times New Roman" w:cs="Times New Roman"/>
              </w:rPr>
              <w:t xml:space="preserve"> the blood donation </w:t>
            </w:r>
            <w:r w:rsidR="001D685A">
              <w:rPr>
                <w:rFonts w:ascii="Times New Roman" w:hAnsi="Times New Roman" w:cs="Times New Roman"/>
              </w:rPr>
              <w:t>Center</w:t>
            </w:r>
            <w:r w:rsidRPr="007061D3">
              <w:rPr>
                <w:rFonts w:ascii="Times New Roman" w:hAnsi="Times New Roman" w:cs="Times New Roman"/>
              </w:rPr>
              <w:t xml:space="preserve"> list and make appointments for blood donation.</w:t>
            </w:r>
          </w:p>
        </w:tc>
        <w:tc>
          <w:tcPr>
            <w:tcW w:w="869" w:type="dxa"/>
          </w:tcPr>
          <w:p w14:paraId="4C60BC17" w14:textId="77777777" w:rsidR="00E64196" w:rsidRPr="007061D3" w:rsidRDefault="00E64196" w:rsidP="004F5F3E">
            <w:pPr>
              <w:rPr>
                <w:rFonts w:ascii="Times New Roman" w:hAnsi="Times New Roman" w:cs="Times New Roman"/>
              </w:rPr>
            </w:pPr>
          </w:p>
        </w:tc>
        <w:tc>
          <w:tcPr>
            <w:tcW w:w="851" w:type="dxa"/>
          </w:tcPr>
          <w:p w14:paraId="361C9BF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UC-06</w:t>
            </w:r>
          </w:p>
        </w:tc>
        <w:tc>
          <w:tcPr>
            <w:tcW w:w="1275" w:type="dxa"/>
          </w:tcPr>
          <w:p w14:paraId="0298B146" w14:textId="77777777" w:rsidR="00E64196" w:rsidRPr="007061D3" w:rsidRDefault="00E64196" w:rsidP="004F5F3E">
            <w:pPr>
              <w:rPr>
                <w:rFonts w:ascii="Times New Roman" w:hAnsi="Times New Roman" w:cs="Times New Roman"/>
              </w:rPr>
            </w:pPr>
          </w:p>
        </w:tc>
        <w:tc>
          <w:tcPr>
            <w:tcW w:w="1189" w:type="dxa"/>
          </w:tcPr>
          <w:p w14:paraId="36D569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TC-06</w:t>
            </w:r>
          </w:p>
        </w:tc>
      </w:tr>
      <w:tr w:rsidR="00E64196" w:rsidRPr="007061D3" w14:paraId="03A9C296" w14:textId="77777777" w:rsidTr="00B7762B">
        <w:tc>
          <w:tcPr>
            <w:tcW w:w="747" w:type="dxa"/>
          </w:tcPr>
          <w:p w14:paraId="2B3D188E"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07</w:t>
            </w:r>
          </w:p>
        </w:tc>
        <w:tc>
          <w:tcPr>
            <w:tcW w:w="1560" w:type="dxa"/>
            <w:gridSpan w:val="2"/>
          </w:tcPr>
          <w:p w14:paraId="61E3D2A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Appointment Report</w:t>
            </w:r>
          </w:p>
        </w:tc>
        <w:tc>
          <w:tcPr>
            <w:tcW w:w="2286" w:type="dxa"/>
          </w:tcPr>
          <w:p w14:paraId="7C1647E8" w14:textId="492DE785"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have appointment receipt in any </w:t>
            </w:r>
            <w:r w:rsidR="0098769B" w:rsidRPr="007061D3">
              <w:rPr>
                <w:rFonts w:ascii="Times New Roman" w:hAnsi="Times New Roman" w:cs="Times New Roman"/>
              </w:rPr>
              <w:t>emergency</w:t>
            </w:r>
            <w:r w:rsidR="00E64196" w:rsidRPr="007061D3">
              <w:rPr>
                <w:rFonts w:ascii="Times New Roman" w:hAnsi="Times New Roman" w:cs="Times New Roman"/>
              </w:rPr>
              <w:t xml:space="preserve"> (System Updates). </w:t>
            </w:r>
          </w:p>
        </w:tc>
        <w:tc>
          <w:tcPr>
            <w:tcW w:w="2108" w:type="dxa"/>
          </w:tcPr>
          <w:p w14:paraId="7DD1824B" w14:textId="48053C4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w:t>
            </w:r>
            <w:r w:rsidR="00B7762B" w:rsidRPr="007061D3">
              <w:rPr>
                <w:rFonts w:ascii="Times New Roman" w:hAnsi="Times New Roman" w:cs="Times New Roman"/>
              </w:rPr>
              <w:t>to generate</w:t>
            </w:r>
            <w:r w:rsidRPr="007061D3">
              <w:rPr>
                <w:rFonts w:ascii="Times New Roman" w:hAnsi="Times New Roman" w:cs="Times New Roman"/>
              </w:rPr>
              <w:t xml:space="preserve"> the appointment receipt.</w:t>
            </w:r>
          </w:p>
        </w:tc>
        <w:tc>
          <w:tcPr>
            <w:tcW w:w="869" w:type="dxa"/>
          </w:tcPr>
          <w:p w14:paraId="6980708E" w14:textId="77777777" w:rsidR="00E64196" w:rsidRPr="007061D3" w:rsidRDefault="00E64196" w:rsidP="004F5F3E">
            <w:pPr>
              <w:rPr>
                <w:rFonts w:ascii="Times New Roman" w:hAnsi="Times New Roman" w:cs="Times New Roman"/>
              </w:rPr>
            </w:pPr>
          </w:p>
        </w:tc>
        <w:tc>
          <w:tcPr>
            <w:tcW w:w="851" w:type="dxa"/>
          </w:tcPr>
          <w:p w14:paraId="7F6AD46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UC-07</w:t>
            </w:r>
          </w:p>
        </w:tc>
        <w:tc>
          <w:tcPr>
            <w:tcW w:w="1275" w:type="dxa"/>
          </w:tcPr>
          <w:p w14:paraId="40640F19" w14:textId="77777777" w:rsidR="00E64196" w:rsidRPr="007061D3" w:rsidRDefault="00E64196" w:rsidP="004F5F3E">
            <w:pPr>
              <w:rPr>
                <w:rFonts w:ascii="Times New Roman" w:hAnsi="Times New Roman" w:cs="Times New Roman"/>
              </w:rPr>
            </w:pPr>
          </w:p>
        </w:tc>
        <w:tc>
          <w:tcPr>
            <w:tcW w:w="1189" w:type="dxa"/>
          </w:tcPr>
          <w:p w14:paraId="59A4003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TC-07</w:t>
            </w:r>
          </w:p>
        </w:tc>
      </w:tr>
      <w:tr w:rsidR="00E64196" w:rsidRPr="007061D3" w14:paraId="3D12F5AD" w14:textId="77777777" w:rsidTr="00B7762B">
        <w:tc>
          <w:tcPr>
            <w:tcW w:w="747" w:type="dxa"/>
          </w:tcPr>
          <w:p w14:paraId="229A9E3B"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08</w:t>
            </w:r>
          </w:p>
        </w:tc>
        <w:tc>
          <w:tcPr>
            <w:tcW w:w="1560" w:type="dxa"/>
            <w:gridSpan w:val="2"/>
          </w:tcPr>
          <w:p w14:paraId="20B4F79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 User Profile</w:t>
            </w:r>
          </w:p>
        </w:tc>
        <w:tc>
          <w:tcPr>
            <w:tcW w:w="2286" w:type="dxa"/>
          </w:tcPr>
          <w:p w14:paraId="598AC0CE" w14:textId="4DAEEFAD"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see their provided personal details.</w:t>
            </w:r>
          </w:p>
        </w:tc>
        <w:tc>
          <w:tcPr>
            <w:tcW w:w="2108" w:type="dxa"/>
          </w:tcPr>
          <w:p w14:paraId="3B138916" w14:textId="1A7763C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view the personal details by clicking on the view profile tab.</w:t>
            </w:r>
          </w:p>
        </w:tc>
        <w:tc>
          <w:tcPr>
            <w:tcW w:w="869" w:type="dxa"/>
          </w:tcPr>
          <w:p w14:paraId="777EDA32" w14:textId="77777777" w:rsidR="00E64196" w:rsidRPr="007061D3" w:rsidRDefault="00E64196" w:rsidP="004F5F3E">
            <w:pPr>
              <w:rPr>
                <w:rFonts w:ascii="Times New Roman" w:hAnsi="Times New Roman" w:cs="Times New Roman"/>
              </w:rPr>
            </w:pPr>
          </w:p>
        </w:tc>
        <w:tc>
          <w:tcPr>
            <w:tcW w:w="851" w:type="dxa"/>
          </w:tcPr>
          <w:p w14:paraId="58859B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UC-08</w:t>
            </w:r>
          </w:p>
        </w:tc>
        <w:tc>
          <w:tcPr>
            <w:tcW w:w="1275" w:type="dxa"/>
          </w:tcPr>
          <w:p w14:paraId="18B55B63" w14:textId="77777777" w:rsidR="00E64196" w:rsidRPr="007061D3" w:rsidRDefault="00E64196" w:rsidP="004F5F3E">
            <w:pPr>
              <w:rPr>
                <w:rFonts w:ascii="Times New Roman" w:hAnsi="Times New Roman" w:cs="Times New Roman"/>
              </w:rPr>
            </w:pPr>
          </w:p>
        </w:tc>
        <w:tc>
          <w:tcPr>
            <w:tcW w:w="1189" w:type="dxa"/>
          </w:tcPr>
          <w:p w14:paraId="007FAC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TC-08</w:t>
            </w:r>
          </w:p>
        </w:tc>
      </w:tr>
      <w:tr w:rsidR="00E64196" w:rsidRPr="007061D3" w14:paraId="1CE3E8FE" w14:textId="77777777" w:rsidTr="00B7762B">
        <w:tc>
          <w:tcPr>
            <w:tcW w:w="747" w:type="dxa"/>
          </w:tcPr>
          <w:p w14:paraId="1B67C2F8"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09</w:t>
            </w:r>
          </w:p>
        </w:tc>
        <w:tc>
          <w:tcPr>
            <w:tcW w:w="1560" w:type="dxa"/>
            <w:gridSpan w:val="2"/>
          </w:tcPr>
          <w:p w14:paraId="76AF703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Requests</w:t>
            </w:r>
          </w:p>
        </w:tc>
        <w:tc>
          <w:tcPr>
            <w:tcW w:w="2286" w:type="dxa"/>
          </w:tcPr>
          <w:p w14:paraId="4371032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clearly view posted blood requests at any time.</w:t>
            </w:r>
          </w:p>
        </w:tc>
        <w:tc>
          <w:tcPr>
            <w:tcW w:w="2108" w:type="dxa"/>
          </w:tcPr>
          <w:p w14:paraId="61932E9C" w14:textId="0D99980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view the blood requests posted by the request maker and make decisions about acceptance or rejection.</w:t>
            </w:r>
          </w:p>
        </w:tc>
        <w:tc>
          <w:tcPr>
            <w:tcW w:w="869" w:type="dxa"/>
          </w:tcPr>
          <w:p w14:paraId="666FF408" w14:textId="77777777" w:rsidR="00E64196" w:rsidRPr="007061D3" w:rsidRDefault="00E64196" w:rsidP="004F5F3E">
            <w:pPr>
              <w:rPr>
                <w:rFonts w:ascii="Times New Roman" w:hAnsi="Times New Roman" w:cs="Times New Roman"/>
              </w:rPr>
            </w:pPr>
          </w:p>
        </w:tc>
        <w:tc>
          <w:tcPr>
            <w:tcW w:w="851" w:type="dxa"/>
          </w:tcPr>
          <w:p w14:paraId="6FF1BD2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UC-09</w:t>
            </w:r>
          </w:p>
        </w:tc>
        <w:tc>
          <w:tcPr>
            <w:tcW w:w="1275" w:type="dxa"/>
          </w:tcPr>
          <w:p w14:paraId="27F38B98" w14:textId="77777777" w:rsidR="00E64196" w:rsidRPr="007061D3" w:rsidRDefault="00E64196" w:rsidP="004F5F3E">
            <w:pPr>
              <w:rPr>
                <w:rFonts w:ascii="Times New Roman" w:hAnsi="Times New Roman" w:cs="Times New Roman"/>
              </w:rPr>
            </w:pPr>
          </w:p>
        </w:tc>
        <w:tc>
          <w:tcPr>
            <w:tcW w:w="1189" w:type="dxa"/>
          </w:tcPr>
          <w:p w14:paraId="453EFFB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TC-09</w:t>
            </w:r>
          </w:p>
        </w:tc>
      </w:tr>
      <w:tr w:rsidR="00E64196" w:rsidRPr="007061D3" w14:paraId="5A7D0AB5" w14:textId="77777777" w:rsidTr="00B7762B">
        <w:tc>
          <w:tcPr>
            <w:tcW w:w="747" w:type="dxa"/>
          </w:tcPr>
          <w:p w14:paraId="4D836975" w14:textId="599428FF"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0</w:t>
            </w:r>
          </w:p>
        </w:tc>
        <w:tc>
          <w:tcPr>
            <w:tcW w:w="1560" w:type="dxa"/>
            <w:gridSpan w:val="2"/>
          </w:tcPr>
          <w:p w14:paraId="45719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Personal Information</w:t>
            </w:r>
          </w:p>
        </w:tc>
        <w:tc>
          <w:tcPr>
            <w:tcW w:w="2286" w:type="dxa"/>
          </w:tcPr>
          <w:p w14:paraId="31DA70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change their personal details easily.</w:t>
            </w:r>
          </w:p>
        </w:tc>
        <w:tc>
          <w:tcPr>
            <w:tcW w:w="2108" w:type="dxa"/>
          </w:tcPr>
          <w:p w14:paraId="240EC8EA" w14:textId="5695807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update himself/herself personal information in the system.</w:t>
            </w:r>
          </w:p>
        </w:tc>
        <w:tc>
          <w:tcPr>
            <w:tcW w:w="869" w:type="dxa"/>
          </w:tcPr>
          <w:p w14:paraId="663E8CED" w14:textId="77777777" w:rsidR="00E64196" w:rsidRPr="007061D3" w:rsidRDefault="00E64196" w:rsidP="004F5F3E">
            <w:pPr>
              <w:rPr>
                <w:rFonts w:ascii="Times New Roman" w:hAnsi="Times New Roman" w:cs="Times New Roman"/>
              </w:rPr>
            </w:pPr>
          </w:p>
        </w:tc>
        <w:tc>
          <w:tcPr>
            <w:tcW w:w="851" w:type="dxa"/>
          </w:tcPr>
          <w:p w14:paraId="08B14AB9" w14:textId="02FFD26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0</w:t>
            </w:r>
          </w:p>
        </w:tc>
        <w:tc>
          <w:tcPr>
            <w:tcW w:w="1275" w:type="dxa"/>
          </w:tcPr>
          <w:p w14:paraId="148C60E5" w14:textId="77777777" w:rsidR="00E64196" w:rsidRPr="007061D3" w:rsidRDefault="00E64196" w:rsidP="004F5F3E">
            <w:pPr>
              <w:rPr>
                <w:rFonts w:ascii="Times New Roman" w:hAnsi="Times New Roman" w:cs="Times New Roman"/>
              </w:rPr>
            </w:pPr>
          </w:p>
        </w:tc>
        <w:tc>
          <w:tcPr>
            <w:tcW w:w="1189" w:type="dxa"/>
          </w:tcPr>
          <w:p w14:paraId="686DE1D1" w14:textId="041ACFC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0</w:t>
            </w:r>
          </w:p>
        </w:tc>
      </w:tr>
      <w:tr w:rsidR="00E64196" w:rsidRPr="007061D3" w14:paraId="0F3A0386" w14:textId="77777777" w:rsidTr="00B7762B">
        <w:tc>
          <w:tcPr>
            <w:tcW w:w="747" w:type="dxa"/>
          </w:tcPr>
          <w:p w14:paraId="0A109E4B" w14:textId="218DDEF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1</w:t>
            </w:r>
          </w:p>
        </w:tc>
        <w:tc>
          <w:tcPr>
            <w:tcW w:w="1560" w:type="dxa"/>
            <w:gridSpan w:val="2"/>
          </w:tcPr>
          <w:p w14:paraId="3A95633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Delete Personal Information</w:t>
            </w:r>
          </w:p>
        </w:tc>
        <w:tc>
          <w:tcPr>
            <w:tcW w:w="2286" w:type="dxa"/>
          </w:tcPr>
          <w:p w14:paraId="100CD3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unregister from Blood Donation System.</w:t>
            </w:r>
          </w:p>
        </w:tc>
        <w:tc>
          <w:tcPr>
            <w:tcW w:w="2108" w:type="dxa"/>
          </w:tcPr>
          <w:p w14:paraId="57124CDE" w14:textId="579321F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delete his/herself account.</w:t>
            </w:r>
          </w:p>
        </w:tc>
        <w:tc>
          <w:tcPr>
            <w:tcW w:w="869" w:type="dxa"/>
          </w:tcPr>
          <w:p w14:paraId="741BC713" w14:textId="77777777" w:rsidR="00E64196" w:rsidRPr="007061D3" w:rsidRDefault="00E64196" w:rsidP="004F5F3E">
            <w:pPr>
              <w:rPr>
                <w:rFonts w:ascii="Times New Roman" w:hAnsi="Times New Roman" w:cs="Times New Roman"/>
              </w:rPr>
            </w:pPr>
          </w:p>
        </w:tc>
        <w:tc>
          <w:tcPr>
            <w:tcW w:w="851" w:type="dxa"/>
          </w:tcPr>
          <w:p w14:paraId="68B1095A" w14:textId="18B7182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1</w:t>
            </w:r>
          </w:p>
        </w:tc>
        <w:tc>
          <w:tcPr>
            <w:tcW w:w="1275" w:type="dxa"/>
          </w:tcPr>
          <w:p w14:paraId="6AC0BFCC" w14:textId="77777777" w:rsidR="00E64196" w:rsidRPr="007061D3" w:rsidRDefault="00E64196" w:rsidP="004F5F3E">
            <w:pPr>
              <w:rPr>
                <w:rFonts w:ascii="Times New Roman" w:hAnsi="Times New Roman" w:cs="Times New Roman"/>
              </w:rPr>
            </w:pPr>
          </w:p>
        </w:tc>
        <w:tc>
          <w:tcPr>
            <w:tcW w:w="1189" w:type="dxa"/>
          </w:tcPr>
          <w:p w14:paraId="7F8AE9D8" w14:textId="386F2A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1</w:t>
            </w:r>
          </w:p>
        </w:tc>
      </w:tr>
      <w:tr w:rsidR="00E64196" w:rsidRPr="007061D3" w14:paraId="22EB3B3F" w14:textId="77777777" w:rsidTr="00B7762B">
        <w:tc>
          <w:tcPr>
            <w:tcW w:w="747" w:type="dxa"/>
          </w:tcPr>
          <w:p w14:paraId="3FA5EF7D" w14:textId="327893C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lastRenderedPageBreak/>
              <w:t>1</w:t>
            </w:r>
            <w:r w:rsidR="00756175">
              <w:rPr>
                <w:rFonts w:ascii="Times New Roman" w:hAnsi="Times New Roman" w:cs="Times New Roman"/>
                <w:color w:val="000000" w:themeColor="text1"/>
              </w:rPr>
              <w:t>2</w:t>
            </w:r>
          </w:p>
        </w:tc>
        <w:tc>
          <w:tcPr>
            <w:tcW w:w="1560" w:type="dxa"/>
            <w:gridSpan w:val="2"/>
          </w:tcPr>
          <w:p w14:paraId="5BE1770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Get User Feedback</w:t>
            </w:r>
          </w:p>
        </w:tc>
        <w:tc>
          <w:tcPr>
            <w:tcW w:w="2286" w:type="dxa"/>
          </w:tcPr>
          <w:p w14:paraId="739F77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Gather feedback from user.</w:t>
            </w:r>
          </w:p>
        </w:tc>
        <w:tc>
          <w:tcPr>
            <w:tcW w:w="2108" w:type="dxa"/>
          </w:tcPr>
          <w:p w14:paraId="47B6239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w:t>
            </w:r>
            <w:proofErr w:type="gramStart"/>
            <w:r w:rsidRPr="007061D3">
              <w:rPr>
                <w:rFonts w:ascii="Times New Roman" w:hAnsi="Times New Roman" w:cs="Times New Roman"/>
              </w:rPr>
              <w:t>give</w:t>
            </w:r>
            <w:proofErr w:type="gramEnd"/>
            <w:r w:rsidRPr="007061D3">
              <w:rPr>
                <w:rFonts w:ascii="Times New Roman" w:hAnsi="Times New Roman" w:cs="Times New Roman"/>
              </w:rPr>
              <w:t xml:space="preserve"> the feedback about blood donation website or system.</w:t>
            </w:r>
          </w:p>
        </w:tc>
        <w:tc>
          <w:tcPr>
            <w:tcW w:w="869" w:type="dxa"/>
          </w:tcPr>
          <w:p w14:paraId="317FFCF2" w14:textId="77777777" w:rsidR="00E64196" w:rsidRPr="007061D3" w:rsidRDefault="00E64196" w:rsidP="004F5F3E">
            <w:pPr>
              <w:rPr>
                <w:rFonts w:ascii="Times New Roman" w:hAnsi="Times New Roman" w:cs="Times New Roman"/>
              </w:rPr>
            </w:pPr>
          </w:p>
        </w:tc>
        <w:tc>
          <w:tcPr>
            <w:tcW w:w="851" w:type="dxa"/>
          </w:tcPr>
          <w:p w14:paraId="1617A662" w14:textId="74262CE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2</w:t>
            </w:r>
          </w:p>
        </w:tc>
        <w:tc>
          <w:tcPr>
            <w:tcW w:w="1275" w:type="dxa"/>
          </w:tcPr>
          <w:p w14:paraId="2456C89B" w14:textId="77777777" w:rsidR="00E64196" w:rsidRPr="007061D3" w:rsidRDefault="00E64196" w:rsidP="004F5F3E">
            <w:pPr>
              <w:rPr>
                <w:rFonts w:ascii="Times New Roman" w:hAnsi="Times New Roman" w:cs="Times New Roman"/>
              </w:rPr>
            </w:pPr>
          </w:p>
        </w:tc>
        <w:tc>
          <w:tcPr>
            <w:tcW w:w="1189" w:type="dxa"/>
          </w:tcPr>
          <w:p w14:paraId="305AB555" w14:textId="6282EA3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2</w:t>
            </w:r>
          </w:p>
        </w:tc>
      </w:tr>
      <w:tr w:rsidR="00E64196" w:rsidRPr="007061D3" w14:paraId="43C1E4DD" w14:textId="77777777" w:rsidTr="00B7762B">
        <w:tc>
          <w:tcPr>
            <w:tcW w:w="747" w:type="dxa"/>
          </w:tcPr>
          <w:p w14:paraId="354CB0A9" w14:textId="33582133"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3</w:t>
            </w:r>
          </w:p>
        </w:tc>
        <w:tc>
          <w:tcPr>
            <w:tcW w:w="1560" w:type="dxa"/>
            <w:gridSpan w:val="2"/>
          </w:tcPr>
          <w:p w14:paraId="5A2215E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User information</w:t>
            </w:r>
          </w:p>
        </w:tc>
        <w:tc>
          <w:tcPr>
            <w:tcW w:w="2286" w:type="dxa"/>
          </w:tcPr>
          <w:p w14:paraId="68AEA524" w14:textId="5EA321C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add/insert information of user by automated system.</w:t>
            </w:r>
          </w:p>
        </w:tc>
        <w:tc>
          <w:tcPr>
            <w:tcW w:w="2108" w:type="dxa"/>
          </w:tcPr>
          <w:p w14:paraId="0F0243B4" w14:textId="0747B0C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blood donation </w:t>
            </w:r>
            <w:r w:rsidR="001D685A">
              <w:rPr>
                <w:rFonts w:ascii="Times New Roman" w:hAnsi="Times New Roman" w:cs="Times New Roman"/>
              </w:rPr>
              <w:t>Center</w:t>
            </w:r>
            <w:r w:rsidRPr="007061D3">
              <w:rPr>
                <w:rFonts w:ascii="Times New Roman" w:hAnsi="Times New Roman" w:cs="Times New Roman"/>
              </w:rPr>
              <w:t xml:space="preserve"> to add the information of blood donors to the blood donation website.</w:t>
            </w:r>
          </w:p>
        </w:tc>
        <w:tc>
          <w:tcPr>
            <w:tcW w:w="869" w:type="dxa"/>
          </w:tcPr>
          <w:p w14:paraId="64EBF9E6" w14:textId="77777777" w:rsidR="00E64196" w:rsidRPr="007061D3" w:rsidRDefault="00E64196" w:rsidP="004F5F3E">
            <w:pPr>
              <w:rPr>
                <w:rFonts w:ascii="Times New Roman" w:hAnsi="Times New Roman" w:cs="Times New Roman"/>
              </w:rPr>
            </w:pPr>
          </w:p>
        </w:tc>
        <w:tc>
          <w:tcPr>
            <w:tcW w:w="851" w:type="dxa"/>
          </w:tcPr>
          <w:p w14:paraId="4BDEDE85" w14:textId="5FD12A0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3</w:t>
            </w:r>
          </w:p>
        </w:tc>
        <w:tc>
          <w:tcPr>
            <w:tcW w:w="1275" w:type="dxa"/>
          </w:tcPr>
          <w:p w14:paraId="400B78B8" w14:textId="77777777" w:rsidR="00E64196" w:rsidRPr="007061D3" w:rsidRDefault="00E64196" w:rsidP="004F5F3E">
            <w:pPr>
              <w:rPr>
                <w:rFonts w:ascii="Times New Roman" w:hAnsi="Times New Roman" w:cs="Times New Roman"/>
              </w:rPr>
            </w:pPr>
          </w:p>
        </w:tc>
        <w:tc>
          <w:tcPr>
            <w:tcW w:w="1189" w:type="dxa"/>
          </w:tcPr>
          <w:p w14:paraId="132313F9" w14:textId="1F7F368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3</w:t>
            </w:r>
          </w:p>
        </w:tc>
      </w:tr>
      <w:tr w:rsidR="00E64196" w:rsidRPr="007061D3" w14:paraId="3990E8B4" w14:textId="77777777" w:rsidTr="00B7762B">
        <w:tc>
          <w:tcPr>
            <w:tcW w:w="747" w:type="dxa"/>
          </w:tcPr>
          <w:p w14:paraId="0075CEFA" w14:textId="7823A11B"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4</w:t>
            </w:r>
          </w:p>
        </w:tc>
        <w:tc>
          <w:tcPr>
            <w:tcW w:w="1560" w:type="dxa"/>
            <w:gridSpan w:val="2"/>
          </w:tcPr>
          <w:p w14:paraId="4291F46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Report on bloodstocks</w:t>
            </w:r>
          </w:p>
        </w:tc>
        <w:tc>
          <w:tcPr>
            <w:tcW w:w="2286" w:type="dxa"/>
          </w:tcPr>
          <w:p w14:paraId="745929D8" w14:textId="151C2A5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Make </w:t>
            </w:r>
            <w:r w:rsidR="00B7762B" w:rsidRPr="007061D3">
              <w:rPr>
                <w:rFonts w:ascii="Times New Roman" w:hAnsi="Times New Roman" w:cs="Times New Roman"/>
              </w:rPr>
              <w:t>a report</w:t>
            </w:r>
            <w:r w:rsidRPr="007061D3">
              <w:rPr>
                <w:rFonts w:ascii="Times New Roman" w:hAnsi="Times New Roman" w:cs="Times New Roman"/>
              </w:rPr>
              <w:t xml:space="preserve"> of available blood stock in the donation </w:t>
            </w:r>
            <w:r w:rsidR="001D685A">
              <w:rPr>
                <w:rFonts w:ascii="Times New Roman" w:hAnsi="Times New Roman" w:cs="Times New Roman"/>
              </w:rPr>
              <w:t>Center</w:t>
            </w:r>
            <w:r w:rsidRPr="007061D3">
              <w:rPr>
                <w:rFonts w:ascii="Times New Roman" w:hAnsi="Times New Roman" w:cs="Times New Roman"/>
              </w:rPr>
              <w:t xml:space="preserve">. </w:t>
            </w:r>
          </w:p>
        </w:tc>
        <w:tc>
          <w:tcPr>
            <w:tcW w:w="2108" w:type="dxa"/>
          </w:tcPr>
          <w:p w14:paraId="1BA72B66" w14:textId="5436BDA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blood donation </w:t>
            </w:r>
            <w:r w:rsidR="001D685A">
              <w:rPr>
                <w:rFonts w:ascii="Times New Roman" w:hAnsi="Times New Roman" w:cs="Times New Roman"/>
              </w:rPr>
              <w:t>Center</w:t>
            </w:r>
            <w:r w:rsidRPr="007061D3">
              <w:rPr>
                <w:rFonts w:ascii="Times New Roman" w:hAnsi="Times New Roman" w:cs="Times New Roman"/>
              </w:rPr>
              <w:t xml:space="preserve"> to generate the report of available bloodstocks in the </w:t>
            </w:r>
            <w:r w:rsidR="001D685A">
              <w:rPr>
                <w:rFonts w:ascii="Times New Roman" w:hAnsi="Times New Roman" w:cs="Times New Roman"/>
              </w:rPr>
              <w:t>Center</w:t>
            </w:r>
            <w:r w:rsidRPr="007061D3">
              <w:rPr>
                <w:rFonts w:ascii="Times New Roman" w:hAnsi="Times New Roman" w:cs="Times New Roman"/>
              </w:rPr>
              <w:t>.</w:t>
            </w:r>
          </w:p>
        </w:tc>
        <w:tc>
          <w:tcPr>
            <w:tcW w:w="869" w:type="dxa"/>
          </w:tcPr>
          <w:p w14:paraId="77389921" w14:textId="77777777" w:rsidR="00E64196" w:rsidRPr="007061D3" w:rsidRDefault="00E64196" w:rsidP="004F5F3E">
            <w:pPr>
              <w:rPr>
                <w:rFonts w:ascii="Times New Roman" w:hAnsi="Times New Roman" w:cs="Times New Roman"/>
              </w:rPr>
            </w:pPr>
          </w:p>
        </w:tc>
        <w:tc>
          <w:tcPr>
            <w:tcW w:w="851" w:type="dxa"/>
          </w:tcPr>
          <w:p w14:paraId="51578637" w14:textId="198753C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4</w:t>
            </w:r>
          </w:p>
        </w:tc>
        <w:tc>
          <w:tcPr>
            <w:tcW w:w="1275" w:type="dxa"/>
          </w:tcPr>
          <w:p w14:paraId="25C4D64E" w14:textId="77777777" w:rsidR="00E64196" w:rsidRPr="007061D3" w:rsidRDefault="00E64196" w:rsidP="004F5F3E">
            <w:pPr>
              <w:rPr>
                <w:rFonts w:ascii="Times New Roman" w:hAnsi="Times New Roman" w:cs="Times New Roman"/>
              </w:rPr>
            </w:pPr>
          </w:p>
        </w:tc>
        <w:tc>
          <w:tcPr>
            <w:tcW w:w="1189" w:type="dxa"/>
          </w:tcPr>
          <w:p w14:paraId="0B5E3E83" w14:textId="4F79A24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4</w:t>
            </w:r>
          </w:p>
        </w:tc>
      </w:tr>
      <w:tr w:rsidR="00E64196" w:rsidRPr="007061D3" w14:paraId="49A9C280" w14:textId="77777777" w:rsidTr="00B7762B">
        <w:tc>
          <w:tcPr>
            <w:tcW w:w="747" w:type="dxa"/>
          </w:tcPr>
          <w:p w14:paraId="073C1550" w14:textId="3986A24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5</w:t>
            </w:r>
          </w:p>
        </w:tc>
        <w:tc>
          <w:tcPr>
            <w:tcW w:w="1560" w:type="dxa"/>
            <w:gridSpan w:val="2"/>
          </w:tcPr>
          <w:p w14:paraId="270A62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Blood stock</w:t>
            </w:r>
          </w:p>
        </w:tc>
        <w:tc>
          <w:tcPr>
            <w:tcW w:w="2286" w:type="dxa"/>
          </w:tcPr>
          <w:p w14:paraId="546ACFD6" w14:textId="19629C9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can change blood stock value in the database.</w:t>
            </w:r>
          </w:p>
        </w:tc>
        <w:tc>
          <w:tcPr>
            <w:tcW w:w="2108" w:type="dxa"/>
          </w:tcPr>
          <w:p w14:paraId="20B41BBC" w14:textId="5E4303DB"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blood donation </w:t>
            </w:r>
            <w:r w:rsidR="001D685A">
              <w:rPr>
                <w:rFonts w:ascii="Times New Roman" w:hAnsi="Times New Roman" w:cs="Times New Roman"/>
              </w:rPr>
              <w:t>Center</w:t>
            </w:r>
            <w:r w:rsidRPr="007061D3">
              <w:rPr>
                <w:rFonts w:ascii="Times New Roman" w:hAnsi="Times New Roman" w:cs="Times New Roman"/>
              </w:rPr>
              <w:t>s to update the bloodstock by entering new blood information or change the previous information.</w:t>
            </w:r>
          </w:p>
        </w:tc>
        <w:tc>
          <w:tcPr>
            <w:tcW w:w="869" w:type="dxa"/>
          </w:tcPr>
          <w:p w14:paraId="3898D0B7" w14:textId="77777777" w:rsidR="00E64196" w:rsidRPr="007061D3" w:rsidRDefault="00E64196" w:rsidP="004F5F3E">
            <w:pPr>
              <w:rPr>
                <w:rFonts w:ascii="Times New Roman" w:hAnsi="Times New Roman" w:cs="Times New Roman"/>
              </w:rPr>
            </w:pPr>
          </w:p>
        </w:tc>
        <w:tc>
          <w:tcPr>
            <w:tcW w:w="851" w:type="dxa"/>
          </w:tcPr>
          <w:p w14:paraId="598BD904" w14:textId="63155F6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5</w:t>
            </w:r>
          </w:p>
        </w:tc>
        <w:tc>
          <w:tcPr>
            <w:tcW w:w="1275" w:type="dxa"/>
          </w:tcPr>
          <w:p w14:paraId="651154CE" w14:textId="77777777" w:rsidR="00E64196" w:rsidRPr="007061D3" w:rsidRDefault="00E64196" w:rsidP="004F5F3E">
            <w:pPr>
              <w:rPr>
                <w:rFonts w:ascii="Times New Roman" w:hAnsi="Times New Roman" w:cs="Times New Roman"/>
              </w:rPr>
            </w:pPr>
          </w:p>
        </w:tc>
        <w:tc>
          <w:tcPr>
            <w:tcW w:w="1189" w:type="dxa"/>
          </w:tcPr>
          <w:p w14:paraId="64EF4152" w14:textId="0674BF9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5</w:t>
            </w:r>
          </w:p>
        </w:tc>
      </w:tr>
      <w:tr w:rsidR="00E64196" w:rsidRPr="007061D3" w14:paraId="0982F32E" w14:textId="77777777" w:rsidTr="00B7762B">
        <w:tc>
          <w:tcPr>
            <w:tcW w:w="747" w:type="dxa"/>
          </w:tcPr>
          <w:p w14:paraId="10978EEE" w14:textId="635E906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6</w:t>
            </w:r>
          </w:p>
        </w:tc>
        <w:tc>
          <w:tcPr>
            <w:tcW w:w="1560" w:type="dxa"/>
            <w:gridSpan w:val="2"/>
          </w:tcPr>
          <w:p w14:paraId="2152FF8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Download Weekly/Monthly Appointment Reports</w:t>
            </w:r>
          </w:p>
        </w:tc>
        <w:tc>
          <w:tcPr>
            <w:tcW w:w="2286" w:type="dxa"/>
          </w:tcPr>
          <w:p w14:paraId="08229BD1" w14:textId="7D05FC6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can download and store file in the Desktop (PC).</w:t>
            </w:r>
          </w:p>
        </w:tc>
        <w:tc>
          <w:tcPr>
            <w:tcW w:w="2108" w:type="dxa"/>
          </w:tcPr>
          <w:p w14:paraId="32C0615E" w14:textId="50009DC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blood donation </w:t>
            </w:r>
            <w:r w:rsidR="001D685A">
              <w:rPr>
                <w:rFonts w:ascii="Times New Roman" w:hAnsi="Times New Roman" w:cs="Times New Roman"/>
              </w:rPr>
              <w:t>Center</w:t>
            </w:r>
            <w:r w:rsidRPr="007061D3">
              <w:rPr>
                <w:rFonts w:ascii="Times New Roman" w:hAnsi="Times New Roman" w:cs="Times New Roman"/>
              </w:rPr>
              <w:t>s to download the appointment details of individual of weekly/Monthly reports.</w:t>
            </w:r>
          </w:p>
        </w:tc>
        <w:tc>
          <w:tcPr>
            <w:tcW w:w="869" w:type="dxa"/>
          </w:tcPr>
          <w:p w14:paraId="19640EB8" w14:textId="77777777" w:rsidR="00E64196" w:rsidRPr="007061D3" w:rsidRDefault="00E64196" w:rsidP="004F5F3E">
            <w:pPr>
              <w:rPr>
                <w:rFonts w:ascii="Times New Roman" w:hAnsi="Times New Roman" w:cs="Times New Roman"/>
              </w:rPr>
            </w:pPr>
          </w:p>
        </w:tc>
        <w:tc>
          <w:tcPr>
            <w:tcW w:w="851" w:type="dxa"/>
          </w:tcPr>
          <w:p w14:paraId="2E956BD5" w14:textId="5092ED8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6</w:t>
            </w:r>
          </w:p>
        </w:tc>
        <w:tc>
          <w:tcPr>
            <w:tcW w:w="1275" w:type="dxa"/>
          </w:tcPr>
          <w:p w14:paraId="35568CB1" w14:textId="77777777" w:rsidR="00E64196" w:rsidRPr="007061D3" w:rsidRDefault="00E64196" w:rsidP="004F5F3E">
            <w:pPr>
              <w:rPr>
                <w:rFonts w:ascii="Times New Roman" w:hAnsi="Times New Roman" w:cs="Times New Roman"/>
              </w:rPr>
            </w:pPr>
          </w:p>
        </w:tc>
        <w:tc>
          <w:tcPr>
            <w:tcW w:w="1189" w:type="dxa"/>
          </w:tcPr>
          <w:p w14:paraId="5460329F" w14:textId="512BDA9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6</w:t>
            </w:r>
          </w:p>
        </w:tc>
      </w:tr>
      <w:tr w:rsidR="00E64196" w:rsidRPr="007061D3" w14:paraId="2B2F61A6" w14:textId="77777777" w:rsidTr="00B7762B">
        <w:tc>
          <w:tcPr>
            <w:tcW w:w="747" w:type="dxa"/>
          </w:tcPr>
          <w:p w14:paraId="3444862F" w14:textId="08F89215"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39635F">
              <w:rPr>
                <w:rFonts w:ascii="Times New Roman" w:hAnsi="Times New Roman" w:cs="Times New Roman"/>
                <w:color w:val="000000" w:themeColor="text1"/>
              </w:rPr>
              <w:t>7</w:t>
            </w:r>
          </w:p>
        </w:tc>
        <w:tc>
          <w:tcPr>
            <w:tcW w:w="1560" w:type="dxa"/>
            <w:gridSpan w:val="2"/>
          </w:tcPr>
          <w:p w14:paraId="43DC9529" w14:textId="453161B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Manage NGO’s or Blood donation </w:t>
            </w:r>
            <w:r w:rsidR="001D685A">
              <w:rPr>
                <w:rFonts w:ascii="Times New Roman" w:hAnsi="Times New Roman" w:cs="Times New Roman"/>
              </w:rPr>
              <w:t>Center</w:t>
            </w:r>
            <w:r w:rsidRPr="007061D3">
              <w:rPr>
                <w:rFonts w:ascii="Times New Roman" w:hAnsi="Times New Roman" w:cs="Times New Roman"/>
              </w:rPr>
              <w:t>s</w:t>
            </w:r>
          </w:p>
        </w:tc>
        <w:tc>
          <w:tcPr>
            <w:tcW w:w="2286" w:type="dxa"/>
          </w:tcPr>
          <w:p w14:paraId="005328CE" w14:textId="39646E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Provide facility to admin can handle NGOs and Blood Donation </w:t>
            </w:r>
            <w:r w:rsidR="001D685A">
              <w:rPr>
                <w:rFonts w:ascii="Times New Roman" w:hAnsi="Times New Roman" w:cs="Times New Roman"/>
              </w:rPr>
              <w:t>Center</w:t>
            </w:r>
            <w:r w:rsidRPr="007061D3">
              <w:rPr>
                <w:rFonts w:ascii="Times New Roman" w:hAnsi="Times New Roman" w:cs="Times New Roman"/>
              </w:rPr>
              <w:t>s information.</w:t>
            </w:r>
          </w:p>
        </w:tc>
        <w:tc>
          <w:tcPr>
            <w:tcW w:w="2108" w:type="dxa"/>
          </w:tcPr>
          <w:p w14:paraId="11511153" w14:textId="0EE5BA0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an admin to manage NGOs or Blood Donation </w:t>
            </w:r>
            <w:r w:rsidR="001D685A">
              <w:rPr>
                <w:rFonts w:ascii="Times New Roman" w:hAnsi="Times New Roman" w:cs="Times New Roman"/>
              </w:rPr>
              <w:t>Center</w:t>
            </w:r>
            <w:r w:rsidRPr="007061D3">
              <w:rPr>
                <w:rFonts w:ascii="Times New Roman" w:hAnsi="Times New Roman" w:cs="Times New Roman"/>
              </w:rPr>
              <w:t>s by adding, deleting or modifying the records in the database.</w:t>
            </w:r>
          </w:p>
        </w:tc>
        <w:tc>
          <w:tcPr>
            <w:tcW w:w="869" w:type="dxa"/>
          </w:tcPr>
          <w:p w14:paraId="6E125041" w14:textId="77777777" w:rsidR="00E64196" w:rsidRPr="007061D3" w:rsidRDefault="00E64196" w:rsidP="004F5F3E">
            <w:pPr>
              <w:rPr>
                <w:rFonts w:ascii="Times New Roman" w:hAnsi="Times New Roman" w:cs="Times New Roman"/>
              </w:rPr>
            </w:pPr>
          </w:p>
        </w:tc>
        <w:tc>
          <w:tcPr>
            <w:tcW w:w="851" w:type="dxa"/>
          </w:tcPr>
          <w:p w14:paraId="4F9DB12C" w14:textId="166C413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7</w:t>
            </w:r>
          </w:p>
        </w:tc>
        <w:tc>
          <w:tcPr>
            <w:tcW w:w="1275" w:type="dxa"/>
          </w:tcPr>
          <w:p w14:paraId="6FA2D60C" w14:textId="77777777" w:rsidR="00E64196" w:rsidRPr="007061D3" w:rsidRDefault="00E64196" w:rsidP="004F5F3E">
            <w:pPr>
              <w:rPr>
                <w:rFonts w:ascii="Times New Roman" w:hAnsi="Times New Roman" w:cs="Times New Roman"/>
              </w:rPr>
            </w:pPr>
          </w:p>
        </w:tc>
        <w:tc>
          <w:tcPr>
            <w:tcW w:w="1189" w:type="dxa"/>
          </w:tcPr>
          <w:p w14:paraId="54FA8E3B" w14:textId="1392EF2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7</w:t>
            </w:r>
          </w:p>
        </w:tc>
      </w:tr>
      <w:tr w:rsidR="00E64196" w:rsidRPr="007061D3" w14:paraId="3F40D933" w14:textId="77777777" w:rsidTr="00B7762B">
        <w:tc>
          <w:tcPr>
            <w:tcW w:w="747" w:type="dxa"/>
          </w:tcPr>
          <w:p w14:paraId="53C1EC94" w14:textId="3E702DD2"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18</w:t>
            </w:r>
          </w:p>
        </w:tc>
        <w:tc>
          <w:tcPr>
            <w:tcW w:w="1560" w:type="dxa"/>
            <w:gridSpan w:val="2"/>
          </w:tcPr>
          <w:p w14:paraId="519DCA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news</w:t>
            </w:r>
          </w:p>
        </w:tc>
        <w:tc>
          <w:tcPr>
            <w:tcW w:w="2286" w:type="dxa"/>
          </w:tcPr>
          <w:p w14:paraId="2D68975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can easily post latest news in website.</w:t>
            </w:r>
          </w:p>
        </w:tc>
        <w:tc>
          <w:tcPr>
            <w:tcW w:w="2108" w:type="dxa"/>
          </w:tcPr>
          <w:p w14:paraId="2082CA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to manage news, important announcements, </w:t>
            </w:r>
            <w:r w:rsidRPr="007061D3">
              <w:rPr>
                <w:rFonts w:ascii="Times New Roman" w:hAnsi="Times New Roman" w:cs="Times New Roman"/>
              </w:rPr>
              <w:lastRenderedPageBreak/>
              <w:t>terms, and conditions for the acceptance of the blood request into the database by adding, deleting, modifying that will be displayed on the system interface in the news feed.</w:t>
            </w:r>
          </w:p>
        </w:tc>
        <w:tc>
          <w:tcPr>
            <w:tcW w:w="869" w:type="dxa"/>
          </w:tcPr>
          <w:p w14:paraId="54A857E0" w14:textId="77777777" w:rsidR="00E64196" w:rsidRPr="007061D3" w:rsidRDefault="00E64196" w:rsidP="004F5F3E">
            <w:pPr>
              <w:rPr>
                <w:rFonts w:ascii="Times New Roman" w:hAnsi="Times New Roman" w:cs="Times New Roman"/>
              </w:rPr>
            </w:pPr>
          </w:p>
        </w:tc>
        <w:tc>
          <w:tcPr>
            <w:tcW w:w="851" w:type="dxa"/>
          </w:tcPr>
          <w:p w14:paraId="59401473" w14:textId="40D4C36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18</w:t>
            </w:r>
          </w:p>
        </w:tc>
        <w:tc>
          <w:tcPr>
            <w:tcW w:w="1275" w:type="dxa"/>
          </w:tcPr>
          <w:p w14:paraId="0A5D6516" w14:textId="77777777" w:rsidR="00E64196" w:rsidRPr="007061D3" w:rsidRDefault="00E64196" w:rsidP="004F5F3E">
            <w:pPr>
              <w:rPr>
                <w:rFonts w:ascii="Times New Roman" w:hAnsi="Times New Roman" w:cs="Times New Roman"/>
              </w:rPr>
            </w:pPr>
          </w:p>
        </w:tc>
        <w:tc>
          <w:tcPr>
            <w:tcW w:w="1189" w:type="dxa"/>
          </w:tcPr>
          <w:p w14:paraId="3BFBA049" w14:textId="141296EF"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18</w:t>
            </w:r>
          </w:p>
        </w:tc>
      </w:tr>
      <w:tr w:rsidR="00E64196" w:rsidRPr="007061D3" w14:paraId="11FD0766" w14:textId="77777777" w:rsidTr="00B7762B">
        <w:tc>
          <w:tcPr>
            <w:tcW w:w="747" w:type="dxa"/>
          </w:tcPr>
          <w:p w14:paraId="35D95AB6" w14:textId="63F091E1"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19</w:t>
            </w:r>
          </w:p>
        </w:tc>
        <w:tc>
          <w:tcPr>
            <w:tcW w:w="1560" w:type="dxa"/>
            <w:gridSpan w:val="2"/>
          </w:tcPr>
          <w:p w14:paraId="6E79C22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Advertisement</w:t>
            </w:r>
          </w:p>
        </w:tc>
        <w:tc>
          <w:tcPr>
            <w:tcW w:w="2286" w:type="dxa"/>
          </w:tcPr>
          <w:p w14:paraId="5019F0F6" w14:textId="7B90BB8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Admin/Blood Donation </w:t>
            </w:r>
            <w:r w:rsidR="001D685A">
              <w:rPr>
                <w:rFonts w:ascii="Times New Roman" w:hAnsi="Times New Roman" w:cs="Times New Roman"/>
              </w:rPr>
              <w:t>Center</w:t>
            </w:r>
            <w:r w:rsidRPr="007061D3">
              <w:rPr>
                <w:rFonts w:ascii="Times New Roman" w:hAnsi="Times New Roman" w:cs="Times New Roman"/>
              </w:rPr>
              <w:t xml:space="preserve"> can easily post their needs (requirement) in website.</w:t>
            </w:r>
          </w:p>
        </w:tc>
        <w:tc>
          <w:tcPr>
            <w:tcW w:w="2108" w:type="dxa"/>
          </w:tcPr>
          <w:p w14:paraId="0E3E0063" w14:textId="514A809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to manage the advertisement such as adding, deleting or modifying the advertisement when new opportunities arrive or when there is a need for staff in the blood donation </w:t>
            </w:r>
            <w:r w:rsidR="001D685A">
              <w:rPr>
                <w:rFonts w:ascii="Times New Roman" w:hAnsi="Times New Roman" w:cs="Times New Roman"/>
              </w:rPr>
              <w:t>Center</w:t>
            </w:r>
            <w:r w:rsidRPr="007061D3">
              <w:rPr>
                <w:rFonts w:ascii="Times New Roman" w:hAnsi="Times New Roman" w:cs="Times New Roman"/>
              </w:rPr>
              <w:t>s.</w:t>
            </w:r>
          </w:p>
        </w:tc>
        <w:tc>
          <w:tcPr>
            <w:tcW w:w="869" w:type="dxa"/>
          </w:tcPr>
          <w:p w14:paraId="7BA18278" w14:textId="77777777" w:rsidR="00E64196" w:rsidRPr="007061D3" w:rsidRDefault="00E64196" w:rsidP="004F5F3E">
            <w:pPr>
              <w:rPr>
                <w:rFonts w:ascii="Times New Roman" w:hAnsi="Times New Roman" w:cs="Times New Roman"/>
              </w:rPr>
            </w:pPr>
          </w:p>
        </w:tc>
        <w:tc>
          <w:tcPr>
            <w:tcW w:w="851" w:type="dxa"/>
          </w:tcPr>
          <w:p w14:paraId="7E1731BF" w14:textId="53879AC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19</w:t>
            </w:r>
          </w:p>
        </w:tc>
        <w:tc>
          <w:tcPr>
            <w:tcW w:w="1275" w:type="dxa"/>
          </w:tcPr>
          <w:p w14:paraId="5ADC6BD7" w14:textId="77777777" w:rsidR="00E64196" w:rsidRPr="007061D3" w:rsidRDefault="00E64196" w:rsidP="004F5F3E">
            <w:pPr>
              <w:rPr>
                <w:rFonts w:ascii="Times New Roman" w:hAnsi="Times New Roman" w:cs="Times New Roman"/>
              </w:rPr>
            </w:pPr>
          </w:p>
        </w:tc>
        <w:tc>
          <w:tcPr>
            <w:tcW w:w="1189" w:type="dxa"/>
          </w:tcPr>
          <w:p w14:paraId="5521EFE5" w14:textId="1B0C54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19</w:t>
            </w:r>
          </w:p>
        </w:tc>
      </w:tr>
      <w:tr w:rsidR="00E64196" w:rsidRPr="007061D3" w14:paraId="6828D5E0" w14:textId="77777777" w:rsidTr="00B7762B">
        <w:tc>
          <w:tcPr>
            <w:tcW w:w="747" w:type="dxa"/>
          </w:tcPr>
          <w:p w14:paraId="33119A6A" w14:textId="4F9CB4F5"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60" w:type="dxa"/>
            <w:gridSpan w:val="2"/>
          </w:tcPr>
          <w:p w14:paraId="455D9D7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Handling Blood Requests</w:t>
            </w:r>
          </w:p>
        </w:tc>
        <w:tc>
          <w:tcPr>
            <w:tcW w:w="2286" w:type="dxa"/>
          </w:tcPr>
          <w:p w14:paraId="336F9B1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have right to make decisions about user requests.</w:t>
            </w:r>
          </w:p>
        </w:tc>
        <w:tc>
          <w:tcPr>
            <w:tcW w:w="2108" w:type="dxa"/>
          </w:tcPr>
          <w:p w14:paraId="5B9E145A" w14:textId="2F9464E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handle the user’s requests. The admin can </w:t>
            </w:r>
            <w:r w:rsidR="004D6559">
              <w:rPr>
                <w:rFonts w:ascii="Times New Roman" w:hAnsi="Times New Roman" w:cs="Times New Roman"/>
              </w:rPr>
              <w:t>view and download</w:t>
            </w:r>
            <w:r w:rsidRPr="007061D3">
              <w:rPr>
                <w:rFonts w:ascii="Times New Roman" w:hAnsi="Times New Roman" w:cs="Times New Roman"/>
              </w:rPr>
              <w:t xml:space="preserve"> the requests of the users depending upon the validity.</w:t>
            </w:r>
          </w:p>
        </w:tc>
        <w:tc>
          <w:tcPr>
            <w:tcW w:w="869" w:type="dxa"/>
          </w:tcPr>
          <w:p w14:paraId="5A7FADB7" w14:textId="77777777" w:rsidR="00E64196" w:rsidRPr="007061D3" w:rsidRDefault="00E64196" w:rsidP="004F5F3E">
            <w:pPr>
              <w:rPr>
                <w:rFonts w:ascii="Times New Roman" w:hAnsi="Times New Roman" w:cs="Times New Roman"/>
              </w:rPr>
            </w:pPr>
          </w:p>
        </w:tc>
        <w:tc>
          <w:tcPr>
            <w:tcW w:w="851" w:type="dxa"/>
          </w:tcPr>
          <w:p w14:paraId="6F382A55" w14:textId="611A6C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0</w:t>
            </w:r>
          </w:p>
        </w:tc>
        <w:tc>
          <w:tcPr>
            <w:tcW w:w="1275" w:type="dxa"/>
          </w:tcPr>
          <w:p w14:paraId="58BCEB73" w14:textId="77777777" w:rsidR="00E64196" w:rsidRPr="007061D3" w:rsidRDefault="00E64196" w:rsidP="004F5F3E">
            <w:pPr>
              <w:rPr>
                <w:rFonts w:ascii="Times New Roman" w:hAnsi="Times New Roman" w:cs="Times New Roman"/>
              </w:rPr>
            </w:pPr>
          </w:p>
        </w:tc>
        <w:tc>
          <w:tcPr>
            <w:tcW w:w="1189" w:type="dxa"/>
          </w:tcPr>
          <w:p w14:paraId="62A17C42" w14:textId="2074ACC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0</w:t>
            </w:r>
          </w:p>
        </w:tc>
      </w:tr>
      <w:tr w:rsidR="00E64196" w:rsidRPr="007061D3" w14:paraId="02D77C50" w14:textId="77777777" w:rsidTr="00B7762B">
        <w:tc>
          <w:tcPr>
            <w:tcW w:w="747" w:type="dxa"/>
          </w:tcPr>
          <w:p w14:paraId="0DC34054" w14:textId="1845A48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1</w:t>
            </w:r>
          </w:p>
        </w:tc>
        <w:tc>
          <w:tcPr>
            <w:tcW w:w="1560" w:type="dxa"/>
            <w:gridSpan w:val="2"/>
          </w:tcPr>
          <w:p w14:paraId="16879B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User’s Personal Information</w:t>
            </w:r>
          </w:p>
        </w:tc>
        <w:tc>
          <w:tcPr>
            <w:tcW w:w="2286" w:type="dxa"/>
          </w:tcPr>
          <w:p w14:paraId="6B71C82A" w14:textId="415859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Admin have right to handles users and </w:t>
            </w:r>
            <w:r w:rsidR="00B7762B" w:rsidRPr="007061D3">
              <w:rPr>
                <w:rFonts w:ascii="Times New Roman" w:hAnsi="Times New Roman" w:cs="Times New Roman"/>
              </w:rPr>
              <w:t>users’</w:t>
            </w:r>
            <w:r w:rsidRPr="007061D3">
              <w:rPr>
                <w:rFonts w:ascii="Times New Roman" w:hAnsi="Times New Roman" w:cs="Times New Roman"/>
              </w:rPr>
              <w:t xml:space="preserve"> information’s.</w:t>
            </w:r>
          </w:p>
        </w:tc>
        <w:tc>
          <w:tcPr>
            <w:tcW w:w="2108" w:type="dxa"/>
          </w:tcPr>
          <w:p w14:paraId="0718DD49" w14:textId="2C94D85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4D6559" w:rsidRPr="007061D3">
              <w:rPr>
                <w:rFonts w:ascii="Times New Roman" w:hAnsi="Times New Roman" w:cs="Times New Roman"/>
              </w:rPr>
              <w:t>to manage</w:t>
            </w:r>
            <w:r w:rsidRPr="007061D3">
              <w:rPr>
                <w:rFonts w:ascii="Times New Roman" w:hAnsi="Times New Roman" w:cs="Times New Roman"/>
              </w:rPr>
              <w:t xml:space="preserve"> user’s personal information. He/she can </w:t>
            </w:r>
            <w:r w:rsidR="006E3C7A">
              <w:rPr>
                <w:rFonts w:ascii="Times New Roman" w:hAnsi="Times New Roman" w:cs="Times New Roman"/>
              </w:rPr>
              <w:t xml:space="preserve">view the </w:t>
            </w:r>
            <w:r w:rsidRPr="007061D3">
              <w:rPr>
                <w:rFonts w:ascii="Times New Roman" w:hAnsi="Times New Roman" w:cs="Times New Roman"/>
              </w:rPr>
              <w:t>personal information</w:t>
            </w:r>
            <w:r w:rsidR="002E68D5">
              <w:rPr>
                <w:rFonts w:ascii="Times New Roman" w:hAnsi="Times New Roman" w:cs="Times New Roman"/>
              </w:rPr>
              <w:t>.</w:t>
            </w:r>
          </w:p>
        </w:tc>
        <w:tc>
          <w:tcPr>
            <w:tcW w:w="869" w:type="dxa"/>
          </w:tcPr>
          <w:p w14:paraId="5FEDEDE5" w14:textId="77777777" w:rsidR="00E64196" w:rsidRPr="007061D3" w:rsidRDefault="00E64196" w:rsidP="004F5F3E">
            <w:pPr>
              <w:rPr>
                <w:rFonts w:ascii="Times New Roman" w:hAnsi="Times New Roman" w:cs="Times New Roman"/>
              </w:rPr>
            </w:pPr>
          </w:p>
        </w:tc>
        <w:tc>
          <w:tcPr>
            <w:tcW w:w="851" w:type="dxa"/>
          </w:tcPr>
          <w:p w14:paraId="45CC42C2" w14:textId="228D4C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1</w:t>
            </w:r>
          </w:p>
        </w:tc>
        <w:tc>
          <w:tcPr>
            <w:tcW w:w="1275" w:type="dxa"/>
          </w:tcPr>
          <w:p w14:paraId="4829DAC7" w14:textId="77777777" w:rsidR="00E64196" w:rsidRPr="007061D3" w:rsidRDefault="00E64196" w:rsidP="004F5F3E">
            <w:pPr>
              <w:rPr>
                <w:rFonts w:ascii="Times New Roman" w:hAnsi="Times New Roman" w:cs="Times New Roman"/>
              </w:rPr>
            </w:pPr>
          </w:p>
        </w:tc>
        <w:tc>
          <w:tcPr>
            <w:tcW w:w="1189" w:type="dxa"/>
          </w:tcPr>
          <w:p w14:paraId="08BAD704" w14:textId="0266F96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1</w:t>
            </w:r>
          </w:p>
        </w:tc>
      </w:tr>
      <w:tr w:rsidR="00E64196" w:rsidRPr="007061D3" w14:paraId="52C0E8FC" w14:textId="77777777" w:rsidTr="00B7762B">
        <w:tc>
          <w:tcPr>
            <w:tcW w:w="747" w:type="dxa"/>
          </w:tcPr>
          <w:p w14:paraId="1FC8C3F5" w14:textId="381A07A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2</w:t>
            </w:r>
          </w:p>
        </w:tc>
        <w:tc>
          <w:tcPr>
            <w:tcW w:w="1560" w:type="dxa"/>
            <w:gridSpan w:val="2"/>
          </w:tcPr>
          <w:p w14:paraId="74125F0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Campaigns</w:t>
            </w:r>
          </w:p>
        </w:tc>
        <w:tc>
          <w:tcPr>
            <w:tcW w:w="2286" w:type="dxa"/>
          </w:tcPr>
          <w:p w14:paraId="7FD3816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Displaying campaigns in the website. And user view these campaigns easily.</w:t>
            </w:r>
          </w:p>
        </w:tc>
        <w:tc>
          <w:tcPr>
            <w:tcW w:w="2108" w:type="dxa"/>
          </w:tcPr>
          <w:p w14:paraId="701836BD" w14:textId="3A6F9D6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manage</w:t>
            </w:r>
            <w:r w:rsidRPr="007061D3">
              <w:rPr>
                <w:rFonts w:ascii="Times New Roman" w:hAnsi="Times New Roman" w:cs="Times New Roman"/>
              </w:rPr>
              <w:t xml:space="preserve"> the campaigns currently active on the website. He can change, delete and add new campaigns on the system.</w:t>
            </w:r>
          </w:p>
        </w:tc>
        <w:tc>
          <w:tcPr>
            <w:tcW w:w="869" w:type="dxa"/>
          </w:tcPr>
          <w:p w14:paraId="6BF8E745" w14:textId="77777777" w:rsidR="00E64196" w:rsidRPr="007061D3" w:rsidRDefault="00E64196" w:rsidP="004F5F3E">
            <w:pPr>
              <w:rPr>
                <w:rFonts w:ascii="Times New Roman" w:hAnsi="Times New Roman" w:cs="Times New Roman"/>
              </w:rPr>
            </w:pPr>
          </w:p>
        </w:tc>
        <w:tc>
          <w:tcPr>
            <w:tcW w:w="851" w:type="dxa"/>
          </w:tcPr>
          <w:p w14:paraId="46CD3096" w14:textId="51D85BC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2</w:t>
            </w:r>
          </w:p>
        </w:tc>
        <w:tc>
          <w:tcPr>
            <w:tcW w:w="1275" w:type="dxa"/>
          </w:tcPr>
          <w:p w14:paraId="48CDC155" w14:textId="77777777" w:rsidR="00E64196" w:rsidRPr="007061D3" w:rsidRDefault="00E64196" w:rsidP="004F5F3E">
            <w:pPr>
              <w:rPr>
                <w:rFonts w:ascii="Times New Roman" w:hAnsi="Times New Roman" w:cs="Times New Roman"/>
              </w:rPr>
            </w:pPr>
          </w:p>
        </w:tc>
        <w:tc>
          <w:tcPr>
            <w:tcW w:w="1189" w:type="dxa"/>
          </w:tcPr>
          <w:p w14:paraId="187EC7BA" w14:textId="6F33E3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2</w:t>
            </w:r>
          </w:p>
        </w:tc>
      </w:tr>
      <w:tr w:rsidR="00E64196" w:rsidRPr="007061D3" w14:paraId="646B63FA" w14:textId="77777777" w:rsidTr="00B7762B">
        <w:tc>
          <w:tcPr>
            <w:tcW w:w="747" w:type="dxa"/>
          </w:tcPr>
          <w:p w14:paraId="4DB6F126" w14:textId="2524A372"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3</w:t>
            </w:r>
          </w:p>
        </w:tc>
        <w:tc>
          <w:tcPr>
            <w:tcW w:w="1560" w:type="dxa"/>
            <w:gridSpan w:val="2"/>
          </w:tcPr>
          <w:p w14:paraId="7E4E245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Donor List</w:t>
            </w:r>
          </w:p>
        </w:tc>
        <w:tc>
          <w:tcPr>
            <w:tcW w:w="2286" w:type="dxa"/>
          </w:tcPr>
          <w:p w14:paraId="16D4AF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all donors by automated system.</w:t>
            </w:r>
          </w:p>
        </w:tc>
        <w:tc>
          <w:tcPr>
            <w:tcW w:w="2108" w:type="dxa"/>
          </w:tcPr>
          <w:p w14:paraId="785B3E84" w14:textId="1628585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view</w:t>
            </w:r>
            <w:r w:rsidRPr="007061D3">
              <w:rPr>
                <w:rFonts w:ascii="Times New Roman" w:hAnsi="Times New Roman" w:cs="Times New Roman"/>
              </w:rPr>
              <w:t xml:space="preserve"> the donor list. He is also </w:t>
            </w:r>
            <w:r w:rsidRPr="007061D3">
              <w:rPr>
                <w:rFonts w:ascii="Times New Roman" w:hAnsi="Times New Roman" w:cs="Times New Roman"/>
              </w:rPr>
              <w:lastRenderedPageBreak/>
              <w:t>providing with the ability to add, edit and delete the donors from the list. He can also download the list as well.</w:t>
            </w:r>
          </w:p>
        </w:tc>
        <w:tc>
          <w:tcPr>
            <w:tcW w:w="869" w:type="dxa"/>
          </w:tcPr>
          <w:p w14:paraId="5F7A3E32" w14:textId="77777777" w:rsidR="00E64196" w:rsidRPr="007061D3" w:rsidRDefault="00E64196" w:rsidP="004F5F3E">
            <w:pPr>
              <w:rPr>
                <w:rFonts w:ascii="Times New Roman" w:hAnsi="Times New Roman" w:cs="Times New Roman"/>
              </w:rPr>
            </w:pPr>
          </w:p>
        </w:tc>
        <w:tc>
          <w:tcPr>
            <w:tcW w:w="851" w:type="dxa"/>
          </w:tcPr>
          <w:p w14:paraId="6FB0E1E6" w14:textId="0CBC4D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3</w:t>
            </w:r>
          </w:p>
        </w:tc>
        <w:tc>
          <w:tcPr>
            <w:tcW w:w="1275" w:type="dxa"/>
          </w:tcPr>
          <w:p w14:paraId="6FD7174F" w14:textId="77777777" w:rsidR="00E64196" w:rsidRPr="007061D3" w:rsidRDefault="00E64196" w:rsidP="004F5F3E">
            <w:pPr>
              <w:rPr>
                <w:rFonts w:ascii="Times New Roman" w:hAnsi="Times New Roman" w:cs="Times New Roman"/>
              </w:rPr>
            </w:pPr>
          </w:p>
        </w:tc>
        <w:tc>
          <w:tcPr>
            <w:tcW w:w="1189" w:type="dxa"/>
          </w:tcPr>
          <w:p w14:paraId="29A61B20" w14:textId="5FBD92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3</w:t>
            </w:r>
          </w:p>
        </w:tc>
      </w:tr>
      <w:tr w:rsidR="00E64196" w:rsidRPr="007061D3" w14:paraId="12D6F990" w14:textId="77777777" w:rsidTr="00B7762B">
        <w:tc>
          <w:tcPr>
            <w:tcW w:w="747" w:type="dxa"/>
          </w:tcPr>
          <w:p w14:paraId="06E7675C" w14:textId="36947F6E"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4</w:t>
            </w:r>
          </w:p>
        </w:tc>
        <w:tc>
          <w:tcPr>
            <w:tcW w:w="1560" w:type="dxa"/>
            <w:gridSpan w:val="2"/>
          </w:tcPr>
          <w:p w14:paraId="7674D95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Sponsors</w:t>
            </w:r>
          </w:p>
        </w:tc>
        <w:tc>
          <w:tcPr>
            <w:tcW w:w="2286" w:type="dxa"/>
          </w:tcPr>
          <w:p w14:paraId="7BC38D5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sponsor information in the system database.</w:t>
            </w:r>
          </w:p>
        </w:tc>
        <w:tc>
          <w:tcPr>
            <w:tcW w:w="2108" w:type="dxa"/>
          </w:tcPr>
          <w:p w14:paraId="18112F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The purpose of this requirement is to allow the admin can view, edit and add new sponsors for the system growth.</w:t>
            </w:r>
          </w:p>
        </w:tc>
        <w:tc>
          <w:tcPr>
            <w:tcW w:w="869" w:type="dxa"/>
          </w:tcPr>
          <w:p w14:paraId="665EABD4" w14:textId="77777777" w:rsidR="00E64196" w:rsidRPr="007061D3" w:rsidRDefault="00E64196" w:rsidP="004F5F3E">
            <w:pPr>
              <w:rPr>
                <w:rFonts w:ascii="Times New Roman" w:hAnsi="Times New Roman" w:cs="Times New Roman"/>
              </w:rPr>
            </w:pPr>
          </w:p>
        </w:tc>
        <w:tc>
          <w:tcPr>
            <w:tcW w:w="851" w:type="dxa"/>
          </w:tcPr>
          <w:p w14:paraId="58F2D5C1" w14:textId="44C3863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4</w:t>
            </w:r>
          </w:p>
        </w:tc>
        <w:tc>
          <w:tcPr>
            <w:tcW w:w="1275" w:type="dxa"/>
          </w:tcPr>
          <w:p w14:paraId="76FF42F9" w14:textId="77777777" w:rsidR="00E64196" w:rsidRPr="007061D3" w:rsidRDefault="00E64196" w:rsidP="004F5F3E">
            <w:pPr>
              <w:rPr>
                <w:rFonts w:ascii="Times New Roman" w:hAnsi="Times New Roman" w:cs="Times New Roman"/>
              </w:rPr>
            </w:pPr>
          </w:p>
        </w:tc>
        <w:tc>
          <w:tcPr>
            <w:tcW w:w="1189" w:type="dxa"/>
          </w:tcPr>
          <w:p w14:paraId="39B93FF2" w14:textId="6EDDA97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4</w:t>
            </w:r>
          </w:p>
        </w:tc>
      </w:tr>
      <w:tr w:rsidR="00E64196" w:rsidRPr="007061D3" w14:paraId="292A9D47" w14:textId="77777777" w:rsidTr="00B7762B">
        <w:tc>
          <w:tcPr>
            <w:tcW w:w="747" w:type="dxa"/>
          </w:tcPr>
          <w:p w14:paraId="5C30CA33" w14:textId="21B126C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5</w:t>
            </w:r>
          </w:p>
        </w:tc>
        <w:tc>
          <w:tcPr>
            <w:tcW w:w="1560" w:type="dxa"/>
            <w:gridSpan w:val="2"/>
          </w:tcPr>
          <w:p w14:paraId="56C9EBE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Financial donations</w:t>
            </w:r>
          </w:p>
        </w:tc>
        <w:tc>
          <w:tcPr>
            <w:tcW w:w="2286" w:type="dxa"/>
          </w:tcPr>
          <w:p w14:paraId="1B6BF3E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Financial Donation also </w:t>
            </w:r>
            <w:proofErr w:type="gramStart"/>
            <w:r w:rsidRPr="007061D3">
              <w:rPr>
                <w:rFonts w:ascii="Times New Roman" w:hAnsi="Times New Roman" w:cs="Times New Roman"/>
              </w:rPr>
              <w:t>perform</w:t>
            </w:r>
            <w:proofErr w:type="gramEnd"/>
            <w:r w:rsidRPr="007061D3">
              <w:rPr>
                <w:rFonts w:ascii="Times New Roman" w:hAnsi="Times New Roman" w:cs="Times New Roman"/>
              </w:rPr>
              <w:t xml:space="preserve"> in the website.</w:t>
            </w:r>
          </w:p>
        </w:tc>
        <w:tc>
          <w:tcPr>
            <w:tcW w:w="2108" w:type="dxa"/>
          </w:tcPr>
          <w:p w14:paraId="1778C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persons list who donate financially to the system.</w:t>
            </w:r>
          </w:p>
        </w:tc>
        <w:tc>
          <w:tcPr>
            <w:tcW w:w="869" w:type="dxa"/>
          </w:tcPr>
          <w:p w14:paraId="10CA4CAA" w14:textId="77777777" w:rsidR="00E64196" w:rsidRPr="007061D3" w:rsidRDefault="00E64196" w:rsidP="004F5F3E">
            <w:pPr>
              <w:rPr>
                <w:rFonts w:ascii="Times New Roman" w:hAnsi="Times New Roman" w:cs="Times New Roman"/>
              </w:rPr>
            </w:pPr>
          </w:p>
        </w:tc>
        <w:tc>
          <w:tcPr>
            <w:tcW w:w="851" w:type="dxa"/>
          </w:tcPr>
          <w:p w14:paraId="3BEBDC44" w14:textId="2FA939B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5</w:t>
            </w:r>
          </w:p>
        </w:tc>
        <w:tc>
          <w:tcPr>
            <w:tcW w:w="1275" w:type="dxa"/>
          </w:tcPr>
          <w:p w14:paraId="626DF39E" w14:textId="77777777" w:rsidR="00E64196" w:rsidRPr="007061D3" w:rsidRDefault="00E64196" w:rsidP="004F5F3E">
            <w:pPr>
              <w:rPr>
                <w:rFonts w:ascii="Times New Roman" w:hAnsi="Times New Roman" w:cs="Times New Roman"/>
              </w:rPr>
            </w:pPr>
          </w:p>
        </w:tc>
        <w:tc>
          <w:tcPr>
            <w:tcW w:w="1189" w:type="dxa"/>
          </w:tcPr>
          <w:p w14:paraId="2F27E937" w14:textId="6D3D294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5</w:t>
            </w:r>
          </w:p>
        </w:tc>
      </w:tr>
      <w:tr w:rsidR="00E64196" w:rsidRPr="007061D3" w14:paraId="2C2AD2F0" w14:textId="77777777" w:rsidTr="00B7762B">
        <w:tc>
          <w:tcPr>
            <w:tcW w:w="747" w:type="dxa"/>
          </w:tcPr>
          <w:p w14:paraId="62E06C68" w14:textId="0243195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6</w:t>
            </w:r>
          </w:p>
        </w:tc>
        <w:tc>
          <w:tcPr>
            <w:tcW w:w="1560" w:type="dxa"/>
            <w:gridSpan w:val="2"/>
          </w:tcPr>
          <w:p w14:paraId="56ABB3C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Job posts</w:t>
            </w:r>
          </w:p>
        </w:tc>
        <w:tc>
          <w:tcPr>
            <w:tcW w:w="2286" w:type="dxa"/>
          </w:tcPr>
          <w:p w14:paraId="141D165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Latest Job opportunities posts displayed in the website.</w:t>
            </w:r>
          </w:p>
        </w:tc>
        <w:tc>
          <w:tcPr>
            <w:tcW w:w="2108" w:type="dxa"/>
          </w:tcPr>
          <w:p w14:paraId="3AEEC5C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job opportunities available in the organization affiliated to the system. He can also modify and delete the job posts from the system as well.</w:t>
            </w:r>
          </w:p>
        </w:tc>
        <w:tc>
          <w:tcPr>
            <w:tcW w:w="869" w:type="dxa"/>
          </w:tcPr>
          <w:p w14:paraId="7526F3CE" w14:textId="77777777" w:rsidR="00E64196" w:rsidRPr="007061D3" w:rsidRDefault="00E64196" w:rsidP="004F5F3E">
            <w:pPr>
              <w:rPr>
                <w:rFonts w:ascii="Times New Roman" w:hAnsi="Times New Roman" w:cs="Times New Roman"/>
              </w:rPr>
            </w:pPr>
          </w:p>
        </w:tc>
        <w:tc>
          <w:tcPr>
            <w:tcW w:w="851" w:type="dxa"/>
          </w:tcPr>
          <w:p w14:paraId="726417B9" w14:textId="2352319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6</w:t>
            </w:r>
          </w:p>
        </w:tc>
        <w:tc>
          <w:tcPr>
            <w:tcW w:w="1275" w:type="dxa"/>
          </w:tcPr>
          <w:p w14:paraId="04EF1803" w14:textId="77777777" w:rsidR="00E64196" w:rsidRPr="007061D3" w:rsidRDefault="00E64196" w:rsidP="004F5F3E">
            <w:pPr>
              <w:rPr>
                <w:rFonts w:ascii="Times New Roman" w:hAnsi="Times New Roman" w:cs="Times New Roman"/>
              </w:rPr>
            </w:pPr>
          </w:p>
        </w:tc>
        <w:tc>
          <w:tcPr>
            <w:tcW w:w="1189" w:type="dxa"/>
          </w:tcPr>
          <w:p w14:paraId="6378CBAF" w14:textId="7204587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6</w:t>
            </w:r>
          </w:p>
        </w:tc>
      </w:tr>
      <w:tr w:rsidR="00E64196" w:rsidRPr="007061D3" w14:paraId="6DA8D609" w14:textId="77777777" w:rsidTr="00B7762B">
        <w:tc>
          <w:tcPr>
            <w:tcW w:w="747" w:type="dxa"/>
          </w:tcPr>
          <w:p w14:paraId="01EB1D47" w14:textId="592ED82B"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w:t>
            </w:r>
            <w:r w:rsidR="00B7762B">
              <w:rPr>
                <w:rFonts w:ascii="Times New Roman" w:hAnsi="Times New Roman" w:cs="Times New Roman"/>
                <w:color w:val="000000" w:themeColor="text1"/>
              </w:rPr>
              <w:t>7</w:t>
            </w:r>
          </w:p>
        </w:tc>
        <w:tc>
          <w:tcPr>
            <w:tcW w:w="1560" w:type="dxa"/>
            <w:gridSpan w:val="2"/>
          </w:tcPr>
          <w:p w14:paraId="33CEE95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frequently asked questions</w:t>
            </w:r>
          </w:p>
        </w:tc>
        <w:tc>
          <w:tcPr>
            <w:tcW w:w="2286" w:type="dxa"/>
          </w:tcPr>
          <w:p w14:paraId="23DA591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frequently asked questions made by the users.</w:t>
            </w:r>
          </w:p>
        </w:tc>
        <w:tc>
          <w:tcPr>
            <w:tcW w:w="2108" w:type="dxa"/>
          </w:tcPr>
          <w:p w14:paraId="0A98B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frequently asked questions and their solutions on the page for the ease of the users.</w:t>
            </w:r>
          </w:p>
        </w:tc>
        <w:tc>
          <w:tcPr>
            <w:tcW w:w="869" w:type="dxa"/>
          </w:tcPr>
          <w:p w14:paraId="1FD0E5C8" w14:textId="77777777" w:rsidR="00E64196" w:rsidRPr="007061D3" w:rsidRDefault="00E64196" w:rsidP="004F5F3E">
            <w:pPr>
              <w:rPr>
                <w:rFonts w:ascii="Times New Roman" w:hAnsi="Times New Roman" w:cs="Times New Roman"/>
              </w:rPr>
            </w:pPr>
          </w:p>
        </w:tc>
        <w:tc>
          <w:tcPr>
            <w:tcW w:w="851" w:type="dxa"/>
          </w:tcPr>
          <w:p w14:paraId="2C0BF21D" w14:textId="12A78A5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7</w:t>
            </w:r>
          </w:p>
        </w:tc>
        <w:tc>
          <w:tcPr>
            <w:tcW w:w="1275" w:type="dxa"/>
          </w:tcPr>
          <w:p w14:paraId="61540ECF" w14:textId="77777777" w:rsidR="00E64196" w:rsidRPr="007061D3" w:rsidRDefault="00E64196" w:rsidP="004F5F3E">
            <w:pPr>
              <w:rPr>
                <w:rFonts w:ascii="Times New Roman" w:hAnsi="Times New Roman" w:cs="Times New Roman"/>
              </w:rPr>
            </w:pPr>
          </w:p>
        </w:tc>
        <w:tc>
          <w:tcPr>
            <w:tcW w:w="1189" w:type="dxa"/>
          </w:tcPr>
          <w:p w14:paraId="70C917F4" w14:textId="0EDF7393" w:rsidR="00E64196" w:rsidRPr="007061D3" w:rsidRDefault="00E64196" w:rsidP="004F5F3E">
            <w:pPr>
              <w:keepNext/>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7</w:t>
            </w:r>
          </w:p>
        </w:tc>
      </w:tr>
    </w:tbl>
    <w:p w14:paraId="012814C7" w14:textId="1C10D605" w:rsidR="00E64196" w:rsidRDefault="00E64196" w:rsidP="0098769B">
      <w:pPr>
        <w:pStyle w:val="Caption"/>
        <w:framePr w:hSpace="180" w:wrap="around" w:vAnchor="page" w:hAnchor="page" w:x="4658" w:y="11098"/>
      </w:pPr>
      <w:bookmarkStart w:id="147" w:name="_Toc123745208"/>
      <w:r>
        <w:t xml:space="preserve">Table </w:t>
      </w:r>
      <w:r w:rsidR="00252667">
        <w:rPr>
          <w:noProof/>
        </w:rPr>
        <w:fldChar w:fldCharType="begin"/>
      </w:r>
      <w:r w:rsidR="00252667">
        <w:rPr>
          <w:noProof/>
        </w:rPr>
        <w:instrText xml:space="preserve"> SEQ Table \* ARABIC </w:instrText>
      </w:r>
      <w:r w:rsidR="00252667">
        <w:rPr>
          <w:noProof/>
        </w:rPr>
        <w:fldChar w:fldCharType="separate"/>
      </w:r>
      <w:r w:rsidR="000562DB">
        <w:rPr>
          <w:noProof/>
        </w:rPr>
        <w:t>37</w:t>
      </w:r>
      <w:r w:rsidR="00252667">
        <w:rPr>
          <w:noProof/>
        </w:rPr>
        <w:fldChar w:fldCharType="end"/>
      </w:r>
      <w:r>
        <w:t xml:space="preserve">:2.3.3 </w:t>
      </w:r>
      <w:r w:rsidRPr="006472F1">
        <w:t>Requirement Traceability Matrix</w:t>
      </w:r>
      <w:bookmarkEnd w:id="147"/>
    </w:p>
    <w:p w14:paraId="79B1D35B" w14:textId="77777777" w:rsidR="00E64196" w:rsidRPr="007061D3" w:rsidRDefault="00E64196" w:rsidP="00E64196">
      <w:pPr>
        <w:rPr>
          <w:rFonts w:ascii="Times New Roman" w:hAnsi="Times New Roman" w:cs="Times New Roman"/>
        </w:rPr>
      </w:pPr>
    </w:p>
    <w:p w14:paraId="3915B964" w14:textId="792C1685" w:rsidR="00CE3848" w:rsidRDefault="00CE3848" w:rsidP="004D167D">
      <w:pPr>
        <w:rPr>
          <w:rFonts w:ascii="Times New Roman" w:hAnsi="Times New Roman" w:cs="Times New Roman"/>
        </w:rPr>
      </w:pPr>
    </w:p>
    <w:p w14:paraId="2B68F7FC" w14:textId="74FE4833" w:rsidR="00325B4A" w:rsidRDefault="00325B4A" w:rsidP="004D167D">
      <w:pPr>
        <w:rPr>
          <w:rFonts w:ascii="Times New Roman" w:hAnsi="Times New Roman" w:cs="Times New Roman"/>
        </w:rPr>
      </w:pPr>
    </w:p>
    <w:p w14:paraId="6297F3B3" w14:textId="77777777" w:rsidR="0098769B" w:rsidRDefault="0098769B" w:rsidP="004D167D">
      <w:pPr>
        <w:rPr>
          <w:rFonts w:ascii="Times New Roman" w:hAnsi="Times New Roman" w:cs="Times New Roman"/>
        </w:rPr>
      </w:pPr>
    </w:p>
    <w:p w14:paraId="5A24BB92" w14:textId="4E3CB15F" w:rsidR="00325B4A" w:rsidRDefault="00325B4A" w:rsidP="004D167D">
      <w:pPr>
        <w:rPr>
          <w:rFonts w:ascii="Times New Roman" w:hAnsi="Times New Roman" w:cs="Times New Roman"/>
        </w:rPr>
      </w:pPr>
    </w:p>
    <w:p w14:paraId="096D617B" w14:textId="77777777" w:rsidR="00325B4A" w:rsidRDefault="00325B4A" w:rsidP="004D167D">
      <w:pPr>
        <w:rPr>
          <w:rFonts w:ascii="Times New Roman" w:hAnsi="Times New Roman" w:cs="Times New Roman"/>
        </w:rPr>
      </w:pPr>
    </w:p>
    <w:p w14:paraId="2CE179A8" w14:textId="77777777" w:rsidR="00E64196" w:rsidRPr="00E64196" w:rsidRDefault="00E64196" w:rsidP="00E64196">
      <w:pPr>
        <w:keepNext/>
        <w:keepLines/>
        <w:numPr>
          <w:ilvl w:val="1"/>
          <w:numId w:val="2"/>
        </w:numPr>
        <w:spacing w:before="40" w:after="0"/>
        <w:outlineLvl w:val="1"/>
        <w:rPr>
          <w:rFonts w:ascii="Times New Roman" w:eastAsiaTheme="majorEastAsia" w:hAnsi="Times New Roman" w:cs="Times New Roman"/>
          <w:color w:val="2E74B5" w:themeColor="accent1" w:themeShade="BF"/>
          <w:sz w:val="32"/>
          <w:szCs w:val="32"/>
        </w:rPr>
      </w:pPr>
      <w:bookmarkStart w:id="148" w:name="_Toc137078821"/>
      <w:r w:rsidRPr="00E64196">
        <w:rPr>
          <w:rFonts w:ascii="Times New Roman" w:eastAsiaTheme="majorEastAsia" w:hAnsi="Times New Roman" w:cs="Times New Roman"/>
          <w:color w:val="2E74B5" w:themeColor="accent1" w:themeShade="BF"/>
          <w:sz w:val="32"/>
          <w:szCs w:val="32"/>
        </w:rPr>
        <w:t>Use Case Description</w:t>
      </w:r>
      <w:bookmarkEnd w:id="148"/>
    </w:p>
    <w:p w14:paraId="6104F32D" w14:textId="77777777" w:rsidR="00E64196" w:rsidRPr="00E64196" w:rsidRDefault="00E64196" w:rsidP="00E64196">
      <w:pPr>
        <w:tabs>
          <w:tab w:val="center" w:pos="4648"/>
        </w:tabs>
        <w:spacing w:after="110"/>
        <w:rPr>
          <w:rFonts w:ascii="Times New Roman" w:eastAsia="Times New Roman" w:hAnsi="Times New Roman" w:cs="Times New Roman"/>
          <w:sz w:val="20"/>
        </w:rPr>
      </w:pPr>
    </w:p>
    <w:tbl>
      <w:tblPr>
        <w:tblStyle w:val="TableGrid"/>
        <w:tblW w:w="9354" w:type="dxa"/>
        <w:tblInd w:w="-59" w:type="dxa"/>
        <w:tblCellMar>
          <w:top w:w="17" w:type="dxa"/>
          <w:left w:w="97" w:type="dxa"/>
          <w:bottom w:w="69" w:type="dxa"/>
          <w:right w:w="22" w:type="dxa"/>
        </w:tblCellMar>
        <w:tblLook w:val="04A0" w:firstRow="1" w:lastRow="0" w:firstColumn="1" w:lastColumn="0" w:noHBand="0" w:noVBand="1"/>
      </w:tblPr>
      <w:tblGrid>
        <w:gridCol w:w="1496"/>
        <w:gridCol w:w="946"/>
        <w:gridCol w:w="2276"/>
        <w:gridCol w:w="4636"/>
      </w:tblGrid>
      <w:tr w:rsidR="00E64196" w:rsidRPr="00E64196" w14:paraId="7F2AF6A5" w14:textId="77777777" w:rsidTr="004F5F3E">
        <w:trPr>
          <w:trHeight w:val="605"/>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5F1FAB0"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49" w:name="_Toc137078822"/>
            <w:r w:rsidRPr="00E64196">
              <w:rPr>
                <w:rFonts w:ascii="Times New Roman" w:eastAsiaTheme="majorEastAsia" w:hAnsi="Times New Roman" w:cs="Times New Roman"/>
                <w:color w:val="1F4D78" w:themeColor="accent1" w:themeShade="7F"/>
                <w:sz w:val="24"/>
                <w:szCs w:val="24"/>
              </w:rPr>
              <w:lastRenderedPageBreak/>
              <w:t>UC01-Login</w:t>
            </w:r>
            <w:bookmarkEnd w:id="149"/>
            <w:r w:rsidRPr="00E64196">
              <w:rPr>
                <w:rFonts w:ascii="Times New Roman" w:eastAsiaTheme="majorEastAsia" w:hAnsi="Times New Roman" w:cs="Times New Roman"/>
                <w:color w:val="1F4D78" w:themeColor="accent1" w:themeShade="7F"/>
                <w:sz w:val="24"/>
                <w:szCs w:val="24"/>
              </w:rPr>
              <w:t xml:space="preserve"> </w:t>
            </w:r>
          </w:p>
        </w:tc>
      </w:tr>
      <w:tr w:rsidR="00E64196" w:rsidRPr="00E64196" w14:paraId="293B11F4" w14:textId="77777777" w:rsidTr="004F5F3E">
        <w:trPr>
          <w:trHeight w:val="676"/>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2E4507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B68BF1A" w14:textId="77777777" w:rsidTr="004F5F3E">
        <w:trPr>
          <w:trHeight w:val="634"/>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5A2C954E" w14:textId="0EE05371"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Admin,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2456117E" w14:textId="77777777" w:rsidTr="007513F1">
        <w:trPr>
          <w:trHeight w:val="89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7C784C9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2" w:type="dxa"/>
            <w:gridSpan w:val="2"/>
            <w:tcBorders>
              <w:top w:val="single" w:sz="8" w:space="0" w:color="000000"/>
              <w:left w:val="single" w:sz="8" w:space="0" w:color="000000"/>
              <w:bottom w:val="single" w:sz="8" w:space="0" w:color="000000"/>
              <w:right w:val="single" w:sz="8" w:space="0" w:color="000000"/>
            </w:tcBorders>
          </w:tcPr>
          <w:p w14:paraId="2E203320" w14:textId="169AAC37" w:rsidR="00E64196" w:rsidRPr="00E64196" w:rsidRDefault="00E64196" w:rsidP="00E64196">
            <w:pPr>
              <w:ind w:left="6" w:right="57"/>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access the system by checking if he/she is a valid registered user in the system.</w:t>
            </w:r>
            <w:r w:rsidRPr="00E64196">
              <w:rPr>
                <w:rFonts w:ascii="Times New Roman" w:eastAsia="Times New Roman" w:hAnsi="Times New Roman" w:cs="Times New Roman"/>
                <w:b/>
                <w:sz w:val="24"/>
              </w:rPr>
              <w:t xml:space="preserve"> </w:t>
            </w:r>
          </w:p>
        </w:tc>
      </w:tr>
      <w:tr w:rsidR="00E64196" w:rsidRPr="00E64196" w14:paraId="755D48ED" w14:textId="77777777" w:rsidTr="007513F1">
        <w:trPr>
          <w:trHeight w:val="93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4E9D17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2" w:type="dxa"/>
            <w:gridSpan w:val="2"/>
            <w:tcBorders>
              <w:top w:val="single" w:sz="8" w:space="0" w:color="000000"/>
              <w:left w:val="single" w:sz="8" w:space="0" w:color="000000"/>
              <w:bottom w:val="single" w:sz="8" w:space="0" w:color="000000"/>
              <w:right w:val="single" w:sz="8" w:space="0" w:color="000000"/>
            </w:tcBorders>
          </w:tcPr>
          <w:p w14:paraId="691568AB" w14:textId="50FB7E0A" w:rsidR="00E64196" w:rsidRPr="00E64196" w:rsidRDefault="00E64196" w:rsidP="00E64196">
            <w:pPr>
              <w:ind w:left="726"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be registered in the system </w:t>
            </w:r>
            <w:proofErr w:type="gramStart"/>
            <w:r w:rsidRPr="00E64196">
              <w:rPr>
                <w:rFonts w:ascii="Times New Roman" w:eastAsia="Times New Roman" w:hAnsi="Times New Roman" w:cs="Times New Roman"/>
              </w:rPr>
              <w:t>in order to</w:t>
            </w:r>
            <w:proofErr w:type="gramEnd"/>
            <w:r w:rsidRPr="00E64196">
              <w:rPr>
                <w:rFonts w:ascii="Times New Roman" w:eastAsia="Times New Roman" w:hAnsi="Times New Roman" w:cs="Times New Roman"/>
              </w:rPr>
              <w:t xml:space="preserve"> login the system.  </w:t>
            </w:r>
          </w:p>
        </w:tc>
      </w:tr>
      <w:tr w:rsidR="00E64196" w:rsidRPr="00E64196" w14:paraId="1505B823" w14:textId="77777777" w:rsidTr="007513F1">
        <w:trPr>
          <w:trHeight w:val="636"/>
        </w:trPr>
        <w:tc>
          <w:tcPr>
            <w:tcW w:w="4718"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6C3A0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6" w:type="dxa"/>
            <w:tcBorders>
              <w:top w:val="single" w:sz="8" w:space="0" w:color="000000"/>
              <w:left w:val="single" w:sz="8" w:space="0" w:color="000000"/>
              <w:bottom w:val="single" w:sz="8" w:space="0" w:color="000000"/>
              <w:right w:val="single" w:sz="8" w:space="0" w:color="000000"/>
            </w:tcBorders>
            <w:shd w:val="clear" w:color="auto" w:fill="B1B1B1"/>
          </w:tcPr>
          <w:p w14:paraId="69DE6CE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569DC59C" w14:textId="77777777" w:rsidTr="007513F1">
        <w:trPr>
          <w:trHeight w:val="8693"/>
        </w:trPr>
        <w:tc>
          <w:tcPr>
            <w:tcW w:w="4718" w:type="dxa"/>
            <w:gridSpan w:val="3"/>
            <w:tcBorders>
              <w:top w:val="single" w:sz="8" w:space="0" w:color="000000"/>
              <w:left w:val="single" w:sz="8" w:space="0" w:color="000000"/>
              <w:bottom w:val="single" w:sz="8" w:space="0" w:color="000000"/>
              <w:right w:val="single" w:sz="8" w:space="0" w:color="000000"/>
            </w:tcBorders>
          </w:tcPr>
          <w:p w14:paraId="1775C9BE" w14:textId="541875DA" w:rsidR="00E64196" w:rsidRPr="00E64196" w:rsidRDefault="00E64196">
            <w:pPr>
              <w:numPr>
                <w:ilvl w:val="0"/>
                <w:numId w:val="13"/>
              </w:numPr>
              <w:spacing w:after="9" w:line="235" w:lineRule="auto"/>
              <w:ind w:right="55" w:hanging="360"/>
              <w:jc w:val="both"/>
              <w:rPr>
                <w:rFonts w:ascii="Times New Roman" w:hAnsi="Times New Roman" w:cs="Times New Roman"/>
              </w:rPr>
              <w:pPrChange w:id="150" w:author="Akash Ur Rehman" w:date="2023-06-08T17:47:00Z">
                <w:pPr>
                  <w:numPr>
                    <w:numId w:val="14"/>
                  </w:numPr>
                  <w:spacing w:after="9" w:line="235" w:lineRule="auto"/>
                  <w:ind w:left="508" w:right="55" w:hanging="360"/>
                  <w:jc w:val="both"/>
                </w:pPr>
              </w:pPrChange>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access his/her user account/system profile.  </w:t>
            </w:r>
          </w:p>
          <w:p w14:paraId="1CC94C40" w14:textId="1EE4422F" w:rsidR="00E64196" w:rsidRPr="00E64196" w:rsidRDefault="00E64196">
            <w:pPr>
              <w:numPr>
                <w:ilvl w:val="0"/>
                <w:numId w:val="13"/>
              </w:numPr>
              <w:spacing w:after="4" w:line="255" w:lineRule="auto"/>
              <w:ind w:right="55" w:hanging="360"/>
              <w:jc w:val="both"/>
              <w:rPr>
                <w:rFonts w:ascii="Times New Roman" w:hAnsi="Times New Roman" w:cs="Times New Roman"/>
              </w:rPr>
              <w:pPrChange w:id="151" w:author="Akash Ur Rehman" w:date="2023-06-08T17:47:00Z">
                <w:pPr>
                  <w:numPr>
                    <w:numId w:val="14"/>
                  </w:numPr>
                  <w:spacing w:after="4" w:line="255" w:lineRule="auto"/>
                  <w:ind w:left="508" w:right="55"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system login page.  </w:t>
            </w:r>
          </w:p>
          <w:p w14:paraId="717EFF00" w14:textId="63EC8576" w:rsidR="00E64196" w:rsidRPr="00E64196" w:rsidRDefault="00E64196">
            <w:pPr>
              <w:numPr>
                <w:ilvl w:val="0"/>
                <w:numId w:val="13"/>
              </w:numPr>
              <w:spacing w:after="5" w:line="254" w:lineRule="auto"/>
              <w:ind w:right="55" w:hanging="360"/>
              <w:jc w:val="both"/>
              <w:rPr>
                <w:rFonts w:ascii="Times New Roman" w:hAnsi="Times New Roman" w:cs="Times New Roman"/>
              </w:rPr>
              <w:pPrChange w:id="152" w:author="Akash Ur Rehman" w:date="2023-06-08T17:47:00Z">
                <w:pPr>
                  <w:numPr>
                    <w:numId w:val="14"/>
                  </w:numPr>
                  <w:spacing w:after="5" w:line="254" w:lineRule="auto"/>
                  <w:ind w:left="508" w:right="55"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fills correctly and completely the text fields, EMAIL ADDRESS or USER NAME and PASSWORD.  </w:t>
            </w:r>
          </w:p>
          <w:p w14:paraId="30099558" w14:textId="4E1226DF" w:rsidR="00E64196" w:rsidRPr="00E64196" w:rsidRDefault="00E64196">
            <w:pPr>
              <w:numPr>
                <w:ilvl w:val="0"/>
                <w:numId w:val="13"/>
              </w:numPr>
              <w:spacing w:after="43" w:line="255" w:lineRule="auto"/>
              <w:ind w:right="55" w:hanging="360"/>
              <w:jc w:val="both"/>
              <w:rPr>
                <w:rFonts w:ascii="Times New Roman" w:hAnsi="Times New Roman" w:cs="Times New Roman"/>
              </w:rPr>
              <w:pPrChange w:id="153" w:author="Akash Ur Rehman" w:date="2023-06-08T17:47:00Z">
                <w:pPr>
                  <w:numPr>
                    <w:numId w:val="14"/>
                  </w:numPr>
                  <w:spacing w:after="43" w:line="255" w:lineRule="auto"/>
                  <w:ind w:left="508" w:right="55"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w:t>
            </w:r>
          </w:p>
          <w:p w14:paraId="7AB30BA2" w14:textId="77777777" w:rsidR="00E64196" w:rsidRPr="00E64196" w:rsidRDefault="00E64196" w:rsidP="00E64196">
            <w:pPr>
              <w:ind w:right="31"/>
              <w:jc w:val="center"/>
              <w:rPr>
                <w:rFonts w:ascii="Times New Roman" w:hAnsi="Times New Roman" w:cs="Times New Roman"/>
              </w:rPr>
            </w:pPr>
            <w:r w:rsidRPr="00E64196">
              <w:rPr>
                <w:rFonts w:ascii="Times New Roman" w:eastAsia="Times New Roman" w:hAnsi="Times New Roman" w:cs="Times New Roman"/>
              </w:rPr>
              <w:t xml:space="preserve">Admin selects the “Sign in” option.  </w:t>
            </w:r>
          </w:p>
          <w:p w14:paraId="41D24EAC" w14:textId="77777777" w:rsidR="00E64196" w:rsidRPr="00E64196" w:rsidRDefault="00E64196">
            <w:pPr>
              <w:numPr>
                <w:ilvl w:val="0"/>
                <w:numId w:val="13"/>
              </w:numPr>
              <w:spacing w:after="6" w:line="253" w:lineRule="auto"/>
              <w:ind w:right="55" w:hanging="360"/>
              <w:jc w:val="both"/>
              <w:rPr>
                <w:rFonts w:ascii="Times New Roman" w:hAnsi="Times New Roman" w:cs="Times New Roman"/>
              </w:rPr>
              <w:pPrChange w:id="154" w:author="Akash Ur Rehman" w:date="2023-06-08T17:47:00Z">
                <w:pPr>
                  <w:numPr>
                    <w:numId w:val="14"/>
                  </w:numPr>
                  <w:spacing w:after="6" w:line="253" w:lineRule="auto"/>
                  <w:ind w:left="508" w:right="55" w:hanging="360"/>
                  <w:jc w:val="both"/>
                </w:pPr>
              </w:pPrChange>
            </w:pPr>
            <w:r w:rsidRPr="00E64196">
              <w:rPr>
                <w:rFonts w:ascii="Times New Roman" w:eastAsia="Times New Roman" w:hAnsi="Times New Roman" w:cs="Times New Roman"/>
              </w:rPr>
              <w:t xml:space="preserve">Alternative Path: If each text field is not correctly and </w:t>
            </w:r>
            <w:proofErr w:type="gramStart"/>
            <w:r w:rsidRPr="00E64196">
              <w:rPr>
                <w:rFonts w:ascii="Times New Roman" w:eastAsia="Times New Roman" w:hAnsi="Times New Roman" w:cs="Times New Roman"/>
              </w:rPr>
              <w:t>completely filled</w:t>
            </w:r>
            <w:proofErr w:type="gramEnd"/>
            <w:r w:rsidRPr="00E64196">
              <w:rPr>
                <w:rFonts w:ascii="Times New Roman" w:eastAsia="Times New Roman" w:hAnsi="Times New Roman" w:cs="Times New Roman"/>
              </w:rPr>
              <w:t xml:space="preserve"> then the system reloads the system login page.  </w:t>
            </w:r>
          </w:p>
          <w:p w14:paraId="3C20EA09" w14:textId="641A559C" w:rsidR="00E64196" w:rsidRPr="00E64196" w:rsidRDefault="00E64196">
            <w:pPr>
              <w:numPr>
                <w:ilvl w:val="0"/>
                <w:numId w:val="13"/>
              </w:numPr>
              <w:spacing w:after="2" w:line="255" w:lineRule="auto"/>
              <w:ind w:right="55" w:hanging="360"/>
              <w:jc w:val="both"/>
              <w:rPr>
                <w:rFonts w:ascii="Times New Roman" w:hAnsi="Times New Roman" w:cs="Times New Roman"/>
              </w:rPr>
              <w:pPrChange w:id="155" w:author="Akash Ur Rehman" w:date="2023-06-08T17:47:00Z">
                <w:pPr>
                  <w:numPr>
                    <w:numId w:val="14"/>
                  </w:numPr>
                  <w:spacing w:after="2" w:line="255" w:lineRule="auto"/>
                  <w:ind w:left="508" w:right="55" w:hanging="360"/>
                  <w:jc w:val="both"/>
                </w:pPr>
              </w:pPrChange>
            </w:pPr>
            <w:r w:rsidRPr="00E64196">
              <w:rPr>
                <w:rFonts w:ascii="Times New Roman" w:eastAsia="Times New Roman" w:hAnsi="Times New Roman" w:cs="Times New Roman"/>
              </w:rPr>
              <w:t xml:space="preserve">Alternative Path: 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is not already registered in the system, he/she can select the “Create New Account” or “Sign Up” option.  </w:t>
            </w:r>
          </w:p>
          <w:p w14:paraId="55BF3508" w14:textId="4DAC32BE" w:rsidR="00E64196" w:rsidRPr="00E64196" w:rsidRDefault="00E64196">
            <w:pPr>
              <w:numPr>
                <w:ilvl w:val="0"/>
                <w:numId w:val="13"/>
              </w:numPr>
              <w:spacing w:line="254" w:lineRule="auto"/>
              <w:ind w:right="55" w:hanging="360"/>
              <w:jc w:val="both"/>
              <w:rPr>
                <w:rFonts w:ascii="Times New Roman" w:hAnsi="Times New Roman" w:cs="Times New Roman"/>
              </w:rPr>
              <w:pPrChange w:id="156" w:author="Akash Ur Rehman" w:date="2023-06-08T17:47:00Z">
                <w:pPr>
                  <w:numPr>
                    <w:numId w:val="14"/>
                  </w:numPr>
                  <w:spacing w:line="254" w:lineRule="auto"/>
                  <w:ind w:left="508" w:right="55" w:hanging="360"/>
                  <w:jc w:val="both"/>
                </w:pPr>
              </w:pPrChange>
            </w:pPr>
            <w:r w:rsidRPr="00E64196">
              <w:rPr>
                <w:rFonts w:ascii="Times New Roman" w:eastAsia="Times New Roman" w:hAnsi="Times New Roman" w:cs="Times New Roman"/>
              </w:rPr>
              <w:t xml:space="preserve">Alternative Path: In case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forgotten his/her PASSWORD, he/she can select the </w:t>
            </w:r>
          </w:p>
          <w:p w14:paraId="236264FA" w14:textId="77777777" w:rsidR="00E64196" w:rsidRPr="00E64196" w:rsidRDefault="00E64196" w:rsidP="00E64196">
            <w:pPr>
              <w:spacing w:after="2" w:line="254" w:lineRule="auto"/>
              <w:ind w:left="720" w:right="56"/>
              <w:jc w:val="both"/>
              <w:rPr>
                <w:rFonts w:ascii="Times New Roman" w:hAnsi="Times New Roman" w:cs="Times New Roman"/>
              </w:rPr>
            </w:pPr>
            <w:r w:rsidRPr="00E64196">
              <w:rPr>
                <w:rFonts w:ascii="Times New Roman" w:eastAsia="Times New Roman" w:hAnsi="Times New Roman" w:cs="Times New Roman"/>
              </w:rPr>
              <w:t xml:space="preserve">“Forgot Password?” link open and then the system sends his/her PASSWORD information at his/her Email address.  </w:t>
            </w:r>
          </w:p>
          <w:p w14:paraId="64FFE1C4" w14:textId="77777777" w:rsidR="00E64196" w:rsidRPr="007513F1" w:rsidRDefault="00E64196">
            <w:pPr>
              <w:numPr>
                <w:ilvl w:val="0"/>
                <w:numId w:val="13"/>
              </w:numPr>
              <w:ind w:right="55" w:hanging="360"/>
              <w:jc w:val="both"/>
              <w:rPr>
                <w:rFonts w:ascii="Times New Roman" w:hAnsi="Times New Roman" w:cs="Times New Roman"/>
              </w:rPr>
              <w:pPrChange w:id="157" w:author="Akash Ur Rehman" w:date="2023-06-08T17:47:00Z">
                <w:pPr>
                  <w:numPr>
                    <w:numId w:val="14"/>
                  </w:numPr>
                  <w:ind w:left="508" w:right="55" w:hanging="360"/>
                  <w:jc w:val="both"/>
                </w:pPr>
              </w:pPrChange>
            </w:pPr>
            <w:r w:rsidRPr="00E64196">
              <w:rPr>
                <w:rFonts w:ascii="Times New Roman" w:eastAsia="Times New Roman" w:hAnsi="Times New Roman" w:cs="Times New Roman"/>
              </w:rPr>
              <w:t xml:space="preserve">The User (only in Online Blood Donation </w:t>
            </w:r>
          </w:p>
          <w:p w14:paraId="4785004F" w14:textId="0709B57F" w:rsidR="007513F1" w:rsidRPr="00E64196" w:rsidRDefault="007513F1" w:rsidP="007513F1">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gains access to the system.  </w:t>
            </w:r>
          </w:p>
          <w:p w14:paraId="10C881F9" w14:textId="48D5B362" w:rsidR="007513F1" w:rsidRPr="00E64196" w:rsidRDefault="007513F1">
            <w:pPr>
              <w:numPr>
                <w:ilvl w:val="0"/>
                <w:numId w:val="13"/>
              </w:numPr>
              <w:ind w:right="55" w:hanging="360"/>
              <w:jc w:val="both"/>
              <w:rPr>
                <w:rFonts w:ascii="Times New Roman" w:hAnsi="Times New Roman" w:cs="Times New Roman"/>
              </w:rPr>
              <w:pPrChange w:id="158" w:author="Akash Ur Rehman" w:date="2023-06-08T17:47:00Z">
                <w:pPr>
                  <w:numPr>
                    <w:numId w:val="14"/>
                  </w:numPr>
                  <w:ind w:left="508" w:right="55" w:hanging="360"/>
                  <w:jc w:val="both"/>
                </w:pPr>
              </w:pPrChange>
            </w:pPr>
            <w:r w:rsidRPr="00E64196">
              <w:rPr>
                <w:rFonts w:ascii="Times New Roman" w:eastAsia="Times New Roman" w:hAnsi="Times New Roman" w:cs="Times New Roman"/>
              </w:rPr>
              <w:t xml:space="preserve">This use case ends.  </w:t>
            </w:r>
          </w:p>
        </w:tc>
        <w:tc>
          <w:tcPr>
            <w:tcW w:w="4636" w:type="dxa"/>
            <w:tcBorders>
              <w:top w:val="single" w:sz="8" w:space="0" w:color="000000"/>
              <w:left w:val="single" w:sz="8" w:space="0" w:color="000000"/>
              <w:bottom w:val="single" w:sz="8" w:space="0" w:color="000000"/>
              <w:right w:val="single" w:sz="8" w:space="0" w:color="000000"/>
            </w:tcBorders>
          </w:tcPr>
          <w:p w14:paraId="772ED4F1" w14:textId="77777777" w:rsidR="00E64196" w:rsidRPr="00E64196" w:rsidRDefault="00E64196" w:rsidP="00E64196">
            <w:pPr>
              <w:ind w:left="726"/>
              <w:rPr>
                <w:rFonts w:ascii="Times New Roman" w:hAnsi="Times New Roman" w:cs="Times New Roman"/>
              </w:rPr>
            </w:pPr>
            <w:r w:rsidRPr="00E64196">
              <w:rPr>
                <w:rFonts w:ascii="Times New Roman" w:eastAsia="Times New Roman" w:hAnsi="Times New Roman" w:cs="Times New Roman"/>
                <w:b/>
                <w:sz w:val="24"/>
              </w:rPr>
              <w:t xml:space="preserve"> </w:t>
            </w:r>
          </w:p>
          <w:p w14:paraId="5AAC1730" w14:textId="77777777" w:rsidR="00E64196" w:rsidRPr="00E64196" w:rsidRDefault="00E64196">
            <w:pPr>
              <w:numPr>
                <w:ilvl w:val="0"/>
                <w:numId w:val="14"/>
              </w:numPr>
              <w:spacing w:after="6" w:line="274" w:lineRule="auto"/>
              <w:ind w:right="58" w:hanging="360"/>
              <w:jc w:val="both"/>
              <w:rPr>
                <w:rFonts w:ascii="Times New Roman" w:hAnsi="Times New Roman" w:cs="Times New Roman"/>
              </w:rPr>
              <w:pPrChange w:id="159" w:author="Akash Ur Rehman" w:date="2023-06-08T17:47:00Z">
                <w:pPr>
                  <w:numPr>
                    <w:numId w:val="15"/>
                  </w:numPr>
                  <w:spacing w:after="6" w:line="274" w:lineRule="auto"/>
                  <w:ind w:left="726" w:right="58" w:hanging="360"/>
                  <w:jc w:val="both"/>
                </w:pPr>
              </w:pPrChange>
            </w:pPr>
            <w:r w:rsidRPr="00E64196">
              <w:rPr>
                <w:rFonts w:ascii="Times New Roman" w:eastAsia="Times New Roman" w:hAnsi="Times New Roman" w:cs="Times New Roman"/>
              </w:rPr>
              <w:t xml:space="preserve">If each text field is not correctly and </w:t>
            </w:r>
            <w:proofErr w:type="gramStart"/>
            <w:r w:rsidRPr="00E64196">
              <w:rPr>
                <w:rFonts w:ascii="Times New Roman" w:eastAsia="Times New Roman" w:hAnsi="Times New Roman" w:cs="Times New Roman"/>
              </w:rPr>
              <w:t>completely filled</w:t>
            </w:r>
            <w:proofErr w:type="gramEnd"/>
            <w:r w:rsidRPr="00E64196">
              <w:rPr>
                <w:rFonts w:ascii="Times New Roman" w:eastAsia="Times New Roman" w:hAnsi="Times New Roman" w:cs="Times New Roman"/>
              </w:rPr>
              <w:t xml:space="preserve">, then the system reloads the system login page.  </w:t>
            </w:r>
          </w:p>
          <w:p w14:paraId="17026D2C" w14:textId="6579FE0E" w:rsidR="00E64196" w:rsidRPr="00E64196" w:rsidRDefault="00E64196">
            <w:pPr>
              <w:numPr>
                <w:ilvl w:val="0"/>
                <w:numId w:val="14"/>
              </w:numPr>
              <w:spacing w:line="265" w:lineRule="auto"/>
              <w:ind w:right="58" w:hanging="360"/>
              <w:jc w:val="both"/>
              <w:rPr>
                <w:rFonts w:ascii="Times New Roman" w:hAnsi="Times New Roman" w:cs="Times New Roman"/>
              </w:rPr>
              <w:pPrChange w:id="160" w:author="Akash Ur Rehman" w:date="2023-06-08T17:47:00Z">
                <w:pPr>
                  <w:numPr>
                    <w:numId w:val="15"/>
                  </w:numPr>
                  <w:spacing w:line="265" w:lineRule="auto"/>
                  <w:ind w:left="726" w:right="58" w:hanging="360"/>
                  <w:jc w:val="both"/>
                </w:pPr>
              </w:pPrChange>
            </w:pPr>
            <w:r w:rsidRPr="00E64196">
              <w:rPr>
                <w:rFonts w:ascii="Times New Roman" w:eastAsia="Times New Roman" w:hAnsi="Times New Roman" w:cs="Times New Roman"/>
              </w:rPr>
              <w:t xml:space="preserve">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is not already registered in the system, he/she can select the “Create New Account” “Sign Up” option.  </w:t>
            </w:r>
          </w:p>
          <w:p w14:paraId="5322F791" w14:textId="6717EAEC" w:rsidR="00E64196" w:rsidRPr="00E64196" w:rsidRDefault="00E64196">
            <w:pPr>
              <w:numPr>
                <w:ilvl w:val="0"/>
                <w:numId w:val="14"/>
              </w:numPr>
              <w:spacing w:after="28" w:line="254" w:lineRule="auto"/>
              <w:ind w:right="58" w:hanging="360"/>
              <w:jc w:val="both"/>
              <w:rPr>
                <w:rFonts w:ascii="Times New Roman" w:hAnsi="Times New Roman" w:cs="Times New Roman"/>
              </w:rPr>
              <w:pPrChange w:id="161" w:author="Akash Ur Rehman" w:date="2023-06-08T17:47:00Z">
                <w:pPr>
                  <w:numPr>
                    <w:numId w:val="15"/>
                  </w:numPr>
                  <w:spacing w:after="28" w:line="254" w:lineRule="auto"/>
                  <w:ind w:left="726" w:right="58" w:hanging="360"/>
                  <w:jc w:val="both"/>
                </w:pPr>
              </w:pPrChange>
            </w:pPr>
            <w:r w:rsidRPr="00E64196">
              <w:rPr>
                <w:rFonts w:ascii="Times New Roman" w:eastAsia="Times New Roman" w:hAnsi="Times New Roman" w:cs="Times New Roman"/>
              </w:rPr>
              <w:t xml:space="preserve">In case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forgotten his/her </w:t>
            </w:r>
          </w:p>
          <w:p w14:paraId="7F80538F" w14:textId="77777777" w:rsidR="00E64196" w:rsidRPr="00E64196" w:rsidRDefault="00E64196" w:rsidP="00E64196">
            <w:pPr>
              <w:spacing w:after="22" w:line="254" w:lineRule="auto"/>
              <w:ind w:left="508" w:right="57"/>
              <w:jc w:val="both"/>
              <w:rPr>
                <w:rFonts w:ascii="Times New Roman" w:hAnsi="Times New Roman" w:cs="Times New Roman"/>
              </w:rPr>
            </w:pPr>
            <w:r w:rsidRPr="00E64196">
              <w:rPr>
                <w:rFonts w:ascii="Times New Roman" w:eastAsia="Times New Roman" w:hAnsi="Times New Roman" w:cs="Times New Roman"/>
              </w:rPr>
              <w:t xml:space="preserve">PASSWORD, he/she can select the “Forgot Password?” link open and then the system sends his/her PASSWORD information at his/her Email address. </w:t>
            </w:r>
          </w:p>
          <w:p w14:paraId="791285A3"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44F82D5" w14:textId="77777777" w:rsidTr="004F5F3E">
        <w:trPr>
          <w:trHeight w:val="596"/>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67C943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6CF2D1F" w14:textId="77777777" w:rsidTr="007513F1">
        <w:trPr>
          <w:trHeight w:val="800"/>
        </w:trPr>
        <w:tc>
          <w:tcPr>
            <w:tcW w:w="9354" w:type="dxa"/>
            <w:gridSpan w:val="4"/>
            <w:tcBorders>
              <w:top w:val="single" w:sz="8" w:space="0" w:color="000000"/>
              <w:left w:val="single" w:sz="8" w:space="0" w:color="000000"/>
              <w:bottom w:val="single" w:sz="8" w:space="0" w:color="000000"/>
              <w:right w:val="single" w:sz="8" w:space="0" w:color="000000"/>
            </w:tcBorders>
          </w:tcPr>
          <w:p w14:paraId="295B18B2" w14:textId="56F164B0"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does not enter his/her correct EMAIL ADDRESS or USER NAME and </w:t>
            </w:r>
            <w:proofErr w:type="gramStart"/>
            <w:r w:rsidRPr="00E64196">
              <w:rPr>
                <w:rFonts w:ascii="Times New Roman" w:eastAsia="Times New Roman" w:hAnsi="Times New Roman" w:cs="Times New Roman"/>
              </w:rPr>
              <w:t>PASSWORD</w:t>
            </w:r>
            <w:proofErr w:type="gramEnd"/>
            <w:r w:rsidRPr="00E64196">
              <w:rPr>
                <w:rFonts w:ascii="Times New Roman" w:eastAsia="Times New Roman" w:hAnsi="Times New Roman" w:cs="Times New Roman"/>
              </w:rPr>
              <w:t xml:space="preserve"> then he/she will not be given any access to the system.</w:t>
            </w:r>
            <w:r w:rsidRPr="00E64196">
              <w:rPr>
                <w:rFonts w:ascii="Times New Roman" w:eastAsia="Times New Roman" w:hAnsi="Times New Roman" w:cs="Times New Roman"/>
                <w:b/>
                <w:sz w:val="24"/>
              </w:rPr>
              <w:t xml:space="preserve"> </w:t>
            </w:r>
          </w:p>
        </w:tc>
      </w:tr>
      <w:tr w:rsidR="00E64196" w:rsidRPr="00E64196" w14:paraId="0720E687" w14:textId="77777777" w:rsidTr="004F5F3E">
        <w:trPr>
          <w:trHeight w:val="599"/>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02C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588BEF47" w14:textId="77777777" w:rsidTr="004F5F3E">
        <w:trPr>
          <w:trHeight w:val="699"/>
        </w:trPr>
        <w:tc>
          <w:tcPr>
            <w:tcW w:w="9354" w:type="dxa"/>
            <w:gridSpan w:val="4"/>
            <w:tcBorders>
              <w:top w:val="single" w:sz="8" w:space="0" w:color="000000"/>
              <w:left w:val="single" w:sz="8" w:space="0" w:color="000000"/>
              <w:bottom w:val="single" w:sz="8" w:space="0" w:color="000000"/>
              <w:right w:val="single" w:sz="8" w:space="0" w:color="000000"/>
            </w:tcBorders>
          </w:tcPr>
          <w:p w14:paraId="14388D28" w14:textId="64C2745B"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gained access to his/her user account/system profile.</w:t>
            </w:r>
            <w:r w:rsidRPr="00E64196">
              <w:rPr>
                <w:rFonts w:ascii="Times New Roman" w:eastAsia="Times New Roman" w:hAnsi="Times New Roman" w:cs="Times New Roman"/>
                <w:b/>
                <w:sz w:val="24"/>
              </w:rPr>
              <w:t xml:space="preserve"> </w:t>
            </w:r>
          </w:p>
        </w:tc>
      </w:tr>
      <w:tr w:rsidR="00E64196" w:rsidRPr="00E64196" w14:paraId="165C1F37" w14:textId="77777777" w:rsidTr="004F5F3E">
        <w:trPr>
          <w:trHeight w:val="597"/>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B67560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1817643F" w14:textId="77777777" w:rsidTr="007513F1">
        <w:trPr>
          <w:trHeight w:val="672"/>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7263E3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858" w:type="dxa"/>
            <w:gridSpan w:val="3"/>
            <w:tcBorders>
              <w:top w:val="single" w:sz="8" w:space="0" w:color="000000"/>
              <w:left w:val="single" w:sz="8" w:space="0" w:color="000000"/>
              <w:bottom w:val="single" w:sz="8" w:space="0" w:color="000000"/>
              <w:right w:val="single" w:sz="8" w:space="0" w:color="000000"/>
            </w:tcBorders>
          </w:tcPr>
          <w:p w14:paraId="412CED5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739AE3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3651066A" w14:textId="77777777" w:rsidTr="007513F1">
        <w:trPr>
          <w:trHeight w:val="674"/>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46D935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858" w:type="dxa"/>
            <w:gridSpan w:val="3"/>
            <w:tcBorders>
              <w:top w:val="single" w:sz="8" w:space="0" w:color="000000"/>
              <w:left w:val="single" w:sz="8" w:space="0" w:color="000000"/>
              <w:bottom w:val="single" w:sz="8" w:space="0" w:color="000000"/>
              <w:right w:val="single" w:sz="8" w:space="0" w:color="000000"/>
            </w:tcBorders>
          </w:tcPr>
          <w:p w14:paraId="0ABA2AE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30C9F89"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 xml:space="preserve">None </w:t>
            </w:r>
          </w:p>
        </w:tc>
      </w:tr>
    </w:tbl>
    <w:p w14:paraId="5D6FDA76" w14:textId="71A3A724" w:rsidR="00E64196" w:rsidRPr="00E64196" w:rsidRDefault="00E64196" w:rsidP="00E64196">
      <w:pPr>
        <w:spacing w:after="200" w:line="240" w:lineRule="auto"/>
        <w:rPr>
          <w:i/>
          <w:iCs/>
          <w:color w:val="44546A" w:themeColor="text2"/>
          <w:sz w:val="18"/>
          <w:szCs w:val="18"/>
        </w:rPr>
      </w:pPr>
      <w:bookmarkStart w:id="162" w:name="_Toc12374520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38</w:t>
      </w:r>
      <w:r w:rsidRPr="00E64196">
        <w:rPr>
          <w:i/>
          <w:iCs/>
          <w:noProof/>
          <w:color w:val="44546A" w:themeColor="text2"/>
          <w:sz w:val="18"/>
          <w:szCs w:val="18"/>
        </w:rPr>
        <w:fldChar w:fldCharType="end"/>
      </w:r>
      <w:r w:rsidRPr="00E64196">
        <w:rPr>
          <w:i/>
          <w:iCs/>
          <w:color w:val="44546A" w:themeColor="text2"/>
          <w:sz w:val="18"/>
          <w:szCs w:val="18"/>
        </w:rPr>
        <w:t>:UC01-Login</w:t>
      </w:r>
      <w:bookmarkEnd w:id="162"/>
    </w:p>
    <w:p w14:paraId="271CC56C"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309AEC5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CE90EF"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63" w:name="_Toc137078823"/>
            <w:r w:rsidRPr="00E64196">
              <w:rPr>
                <w:rFonts w:ascii="Times New Roman" w:eastAsia="Times New Roman" w:hAnsi="Times New Roman" w:cs="Times New Roman"/>
                <w:color w:val="1F4D78" w:themeColor="accent1" w:themeShade="7F"/>
                <w:sz w:val="24"/>
                <w:szCs w:val="24"/>
              </w:rPr>
              <w:t>UC02-Register</w:t>
            </w:r>
            <w:bookmarkEnd w:id="163"/>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ADFDD3B"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26A162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1F4AA15"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79371A30" w14:textId="1C02D828"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29E1E922"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322DD13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BF8F1C" w14:textId="7B9D6ADB"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register himself/herself in the system and get a user account/system profile.  </w:t>
            </w:r>
          </w:p>
        </w:tc>
      </w:tr>
      <w:tr w:rsidR="00E64196" w:rsidRPr="00E64196" w14:paraId="59DA0D66" w14:textId="77777777" w:rsidTr="004F5F3E">
        <w:trPr>
          <w:trHeight w:val="174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AB98D8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1B773529" w14:textId="20E651A9" w:rsidR="00E64196" w:rsidRPr="00E64196" w:rsidRDefault="00E64196">
            <w:pPr>
              <w:numPr>
                <w:ilvl w:val="0"/>
                <w:numId w:val="15"/>
              </w:numPr>
              <w:spacing w:after="4" w:line="254" w:lineRule="auto"/>
              <w:ind w:right="52" w:hanging="360"/>
              <w:jc w:val="both"/>
              <w:rPr>
                <w:rFonts w:ascii="Times New Roman" w:hAnsi="Times New Roman" w:cs="Times New Roman"/>
              </w:rPr>
              <w:pPrChange w:id="164" w:author="Akash Ur Rehman" w:date="2023-06-08T17:47:00Z">
                <w:pPr>
                  <w:numPr>
                    <w:numId w:val="16"/>
                  </w:numPr>
                  <w:spacing w:after="4" w:line="254" w:lineRule="auto"/>
                  <w:ind w:left="817" w:right="52"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fill and submit their online registration form </w:t>
            </w:r>
            <w:proofErr w:type="gramStart"/>
            <w:r w:rsidRPr="00E64196">
              <w:rPr>
                <w:rFonts w:ascii="Times New Roman" w:eastAsia="Times New Roman" w:hAnsi="Times New Roman" w:cs="Times New Roman"/>
              </w:rPr>
              <w:t>in order to</w:t>
            </w:r>
            <w:proofErr w:type="gramEnd"/>
            <w:r w:rsidRPr="00E64196">
              <w:rPr>
                <w:rFonts w:ascii="Times New Roman" w:eastAsia="Times New Roman" w:hAnsi="Times New Roman" w:cs="Times New Roman"/>
              </w:rPr>
              <w:t xml:space="preserve"> get registered in the system.   </w:t>
            </w:r>
          </w:p>
          <w:p w14:paraId="473F1373" w14:textId="6F2DEE03" w:rsidR="00E64196" w:rsidRPr="00E64196" w:rsidRDefault="00E64196">
            <w:pPr>
              <w:numPr>
                <w:ilvl w:val="0"/>
                <w:numId w:val="15"/>
              </w:numPr>
              <w:ind w:right="52" w:hanging="360"/>
              <w:jc w:val="both"/>
              <w:rPr>
                <w:rFonts w:ascii="Times New Roman" w:hAnsi="Times New Roman" w:cs="Times New Roman"/>
              </w:rPr>
              <w:pPrChange w:id="165" w:author="Akash Ur Rehman" w:date="2023-06-08T17:47:00Z">
                <w:pPr>
                  <w:numPr>
                    <w:numId w:val="16"/>
                  </w:numPr>
                  <w:ind w:left="817" w:right="52"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not have an existing user account/system profile in the system. </w:t>
            </w:r>
          </w:p>
        </w:tc>
      </w:tr>
      <w:tr w:rsidR="00E64196" w:rsidRPr="00E64196" w14:paraId="65CAC81B" w14:textId="77777777" w:rsidTr="004F5F3E">
        <w:trPr>
          <w:trHeight w:val="414"/>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D40EE1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FB326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2F6B9059"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14" w:type="dxa"/>
        </w:tblCellMar>
        <w:tblLook w:val="04A0" w:firstRow="1" w:lastRow="0" w:firstColumn="1" w:lastColumn="0" w:noHBand="0" w:noVBand="1"/>
      </w:tblPr>
      <w:tblGrid>
        <w:gridCol w:w="1842"/>
        <w:gridCol w:w="2883"/>
        <w:gridCol w:w="821"/>
        <w:gridCol w:w="3811"/>
      </w:tblGrid>
      <w:tr w:rsidR="00E64196" w:rsidRPr="00E64196" w14:paraId="57251A8A" w14:textId="77777777" w:rsidTr="004F5F3E">
        <w:trPr>
          <w:trHeight w:val="13304"/>
        </w:trPr>
        <w:tc>
          <w:tcPr>
            <w:tcW w:w="4725" w:type="dxa"/>
            <w:gridSpan w:val="2"/>
            <w:tcBorders>
              <w:top w:val="single" w:sz="4" w:space="0" w:color="auto"/>
              <w:left w:val="single" w:sz="8" w:space="0" w:color="000000"/>
              <w:bottom w:val="single" w:sz="8" w:space="0" w:color="000000"/>
              <w:right w:val="single" w:sz="8" w:space="0" w:color="000000"/>
            </w:tcBorders>
          </w:tcPr>
          <w:p w14:paraId="4C8D6652"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679B3646" w14:textId="306BBB1B" w:rsidR="00E64196" w:rsidRPr="00E64196" w:rsidRDefault="00E64196">
            <w:pPr>
              <w:numPr>
                <w:ilvl w:val="0"/>
                <w:numId w:val="16"/>
              </w:numPr>
              <w:spacing w:after="5"/>
              <w:ind w:right="67" w:hanging="360"/>
              <w:jc w:val="both"/>
              <w:rPr>
                <w:rFonts w:ascii="Times New Roman" w:hAnsi="Times New Roman" w:cs="Times New Roman"/>
              </w:rPr>
              <w:pPrChange w:id="166" w:author="Akash Ur Rehman" w:date="2023-06-08T17:47:00Z">
                <w:pPr>
                  <w:numPr>
                    <w:numId w:val="17"/>
                  </w:numPr>
                  <w:spacing w:after="5"/>
                  <w:ind w:left="720" w:right="67" w:hanging="360"/>
                  <w:jc w:val="both"/>
                </w:pPr>
              </w:pPrChange>
            </w:pPr>
            <w:r w:rsidRPr="00E64196">
              <w:rPr>
                <w:rFonts w:ascii="Times New Roman" w:eastAsia="Times New Roman" w:hAnsi="Times New Roman" w:cs="Times New Roman"/>
              </w:rPr>
              <w:t xml:space="preserve">This use case starts when an User (only in Online Blood Donation System) or Blood Donation </w:t>
            </w:r>
            <w:proofErr w:type="gramStart"/>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w:t>
            </w:r>
            <w:proofErr w:type="gramEnd"/>
            <w:r w:rsidRPr="00E64196">
              <w:rPr>
                <w:rFonts w:ascii="Times New Roman" w:eastAsia="Times New Roman" w:hAnsi="Times New Roman" w:cs="Times New Roman"/>
              </w:rPr>
              <w:t xml:space="preserve"> to get registered in the system.  </w:t>
            </w:r>
          </w:p>
          <w:p w14:paraId="487DF724" w14:textId="5347D2CA" w:rsidR="00E64196" w:rsidRPr="00E64196" w:rsidRDefault="00E64196">
            <w:pPr>
              <w:numPr>
                <w:ilvl w:val="0"/>
                <w:numId w:val="16"/>
              </w:numPr>
              <w:ind w:right="67" w:hanging="360"/>
              <w:jc w:val="both"/>
              <w:rPr>
                <w:rFonts w:ascii="Times New Roman" w:hAnsi="Times New Roman" w:cs="Times New Roman"/>
              </w:rPr>
              <w:pPrChange w:id="167" w:author="Akash Ur Rehman" w:date="2023-06-08T17:47:00Z">
                <w:pPr>
                  <w:numPr>
                    <w:numId w:val="17"/>
                  </w:numPr>
                  <w:ind w:left="720" w:right="67"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registration form according to the categories (Register as a User or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by correctly and completely filling each text field (In case of Register as a User (FIRST </w:t>
            </w:r>
          </w:p>
          <w:p w14:paraId="237F0682" w14:textId="77777777" w:rsidR="00E64196" w:rsidRPr="00E64196" w:rsidRDefault="00E64196" w:rsidP="00E64196">
            <w:pPr>
              <w:spacing w:after="1"/>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5B296851" w14:textId="05BAF093" w:rsidR="00E64196" w:rsidRPr="00E64196" w:rsidRDefault="00E64196" w:rsidP="00E64196">
            <w:pPr>
              <w:ind w:left="817" w:right="67"/>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NAME, LOCATION, CITY, EMAIL, CONTACT NUMBER, TIMING, STATUS, CATEGORY, LICENSE NUMBER, </w:t>
            </w:r>
          </w:p>
          <w:p w14:paraId="5E93C30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registration form.  </w:t>
            </w:r>
          </w:p>
          <w:p w14:paraId="65AD5741" w14:textId="77777777" w:rsidR="00E64196" w:rsidRPr="00E64196" w:rsidRDefault="00E64196">
            <w:pPr>
              <w:numPr>
                <w:ilvl w:val="0"/>
                <w:numId w:val="16"/>
              </w:numPr>
              <w:spacing w:after="4"/>
              <w:ind w:right="67" w:hanging="360"/>
              <w:jc w:val="both"/>
              <w:rPr>
                <w:rFonts w:ascii="Times New Roman" w:hAnsi="Times New Roman" w:cs="Times New Roman"/>
              </w:rPr>
              <w:pPrChange w:id="168" w:author="Akash Ur Rehman" w:date="2023-06-08T17:47:00Z">
                <w:pPr>
                  <w:numPr>
                    <w:numId w:val="17"/>
                  </w:numPr>
                  <w:spacing w:after="4"/>
                  <w:ind w:left="720" w:right="67" w:hanging="360"/>
                  <w:jc w:val="both"/>
                </w:pPr>
              </w:pPrChange>
            </w:pPr>
            <w:r w:rsidRPr="00E64196">
              <w:rPr>
                <w:rFonts w:ascii="Times New Roman" w:eastAsia="Times New Roman" w:hAnsi="Times New Roman" w:cs="Times New Roman"/>
              </w:rPr>
              <w:t xml:space="preserve">Alternative Path: If each text field is not correctly and </w:t>
            </w:r>
            <w:proofErr w:type="gramStart"/>
            <w:r w:rsidRPr="00E64196">
              <w:rPr>
                <w:rFonts w:ascii="Times New Roman" w:eastAsia="Times New Roman" w:hAnsi="Times New Roman" w:cs="Times New Roman"/>
              </w:rPr>
              <w:t>completely filled</w:t>
            </w:r>
            <w:proofErr w:type="gramEnd"/>
            <w:r w:rsidRPr="00E64196">
              <w:rPr>
                <w:rFonts w:ascii="Times New Roman" w:eastAsia="Times New Roman" w:hAnsi="Times New Roman" w:cs="Times New Roman"/>
              </w:rPr>
              <w:t xml:space="preserve"> then the system reloads the online registration form page.  </w:t>
            </w:r>
          </w:p>
          <w:p w14:paraId="45F93A8B" w14:textId="3378133A" w:rsidR="00E64196" w:rsidRPr="00E64196" w:rsidRDefault="00E64196">
            <w:pPr>
              <w:numPr>
                <w:ilvl w:val="0"/>
                <w:numId w:val="16"/>
              </w:numPr>
              <w:spacing w:after="2"/>
              <w:ind w:right="67" w:hanging="360"/>
              <w:jc w:val="both"/>
              <w:rPr>
                <w:rFonts w:ascii="Times New Roman" w:hAnsi="Times New Roman" w:cs="Times New Roman"/>
              </w:rPr>
              <w:pPrChange w:id="169" w:author="Akash Ur Rehman" w:date="2023-06-08T17:47:00Z">
                <w:pPr>
                  <w:numPr>
                    <w:numId w:val="17"/>
                  </w:numPr>
                  <w:spacing w:after="2"/>
                  <w:ind w:left="720" w:right="67"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online registration form.  </w:t>
            </w:r>
          </w:p>
          <w:p w14:paraId="0547CFD9" w14:textId="77777777" w:rsidR="00E64196" w:rsidRPr="00E64196" w:rsidRDefault="00E64196">
            <w:pPr>
              <w:numPr>
                <w:ilvl w:val="0"/>
                <w:numId w:val="16"/>
              </w:numPr>
              <w:ind w:right="67" w:hanging="360"/>
              <w:jc w:val="both"/>
              <w:rPr>
                <w:rFonts w:ascii="Times New Roman" w:hAnsi="Times New Roman" w:cs="Times New Roman"/>
              </w:rPr>
              <w:pPrChange w:id="170" w:author="Akash Ur Rehman" w:date="2023-06-08T17:47:00Z">
                <w:pPr>
                  <w:numPr>
                    <w:numId w:val="17"/>
                  </w:numPr>
                  <w:ind w:left="720" w:right="67" w:hanging="360"/>
                  <w:jc w:val="both"/>
                </w:pPr>
              </w:pPrChange>
            </w:pPr>
            <w:r w:rsidRPr="00E64196">
              <w:rPr>
                <w:rFonts w:ascii="Times New Roman" w:eastAsia="Times New Roman" w:hAnsi="Times New Roman" w:cs="Times New Roman"/>
              </w:rPr>
              <w:t xml:space="preserve">The system confirms by asking the User (only in Online Blood Donation System) or </w:t>
            </w:r>
          </w:p>
          <w:p w14:paraId="2EFD7A25" w14:textId="603D0FC8" w:rsidR="00E64196" w:rsidRPr="00E64196" w:rsidRDefault="00E64196" w:rsidP="00E64196">
            <w:pPr>
              <w:ind w:left="817" w:right="69"/>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get registered with this information?”. </w:t>
            </w:r>
          </w:p>
          <w:p w14:paraId="4D43ADC4" w14:textId="2BEED304" w:rsidR="00E64196" w:rsidRPr="00E64196" w:rsidRDefault="00E64196">
            <w:pPr>
              <w:numPr>
                <w:ilvl w:val="0"/>
                <w:numId w:val="16"/>
              </w:numPr>
              <w:ind w:right="67" w:hanging="360"/>
              <w:jc w:val="both"/>
              <w:rPr>
                <w:rFonts w:ascii="Times New Roman" w:hAnsi="Times New Roman" w:cs="Times New Roman"/>
              </w:rPr>
              <w:pPrChange w:id="171" w:author="Akash Ur Rehman" w:date="2023-06-08T17:47:00Z">
                <w:pPr>
                  <w:numPr>
                    <w:numId w:val="17"/>
                  </w:numPr>
                  <w:ind w:left="720" w:right="67"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386E0741" w14:textId="77777777" w:rsidR="00E64196" w:rsidRPr="00E64196" w:rsidRDefault="00E64196">
            <w:pPr>
              <w:numPr>
                <w:ilvl w:val="0"/>
                <w:numId w:val="16"/>
              </w:numPr>
              <w:ind w:right="67" w:hanging="360"/>
              <w:jc w:val="both"/>
              <w:rPr>
                <w:rFonts w:ascii="Times New Roman" w:hAnsi="Times New Roman" w:cs="Times New Roman"/>
              </w:rPr>
              <w:pPrChange w:id="172" w:author="Akash Ur Rehman" w:date="2023-06-08T17:47:00Z">
                <w:pPr>
                  <w:numPr>
                    <w:numId w:val="17"/>
                  </w:numPr>
                  <w:ind w:left="720" w:right="67" w:hanging="360"/>
                  <w:jc w:val="both"/>
                </w:pPr>
              </w:pPrChange>
            </w:pPr>
            <w:r w:rsidRPr="00E64196">
              <w:rPr>
                <w:rFonts w:ascii="Times New Roman" w:eastAsia="Times New Roman" w:hAnsi="Times New Roman" w:cs="Times New Roman"/>
              </w:rPr>
              <w:t xml:space="preserve">Alternative Path: The User (only in Online </w:t>
            </w:r>
          </w:p>
          <w:p w14:paraId="7019144A" w14:textId="26DF7464" w:rsidR="00E64196" w:rsidRPr="00E64196" w:rsidRDefault="00E64196" w:rsidP="00E64196">
            <w:pPr>
              <w:ind w:left="817" w:right="68"/>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“Cancel” option.  </w:t>
            </w:r>
          </w:p>
          <w:p w14:paraId="0D2C4642" w14:textId="1E8EA65E" w:rsidR="00E64196" w:rsidRPr="00E64196" w:rsidRDefault="00E64196">
            <w:pPr>
              <w:numPr>
                <w:ilvl w:val="0"/>
                <w:numId w:val="16"/>
              </w:numPr>
              <w:spacing w:after="4"/>
              <w:ind w:right="67" w:hanging="360"/>
              <w:jc w:val="both"/>
              <w:rPr>
                <w:rFonts w:ascii="Times New Roman" w:hAnsi="Times New Roman" w:cs="Times New Roman"/>
              </w:rPr>
              <w:pPrChange w:id="173" w:author="Akash Ur Rehman" w:date="2023-06-08T17:47:00Z">
                <w:pPr>
                  <w:numPr>
                    <w:numId w:val="17"/>
                  </w:numPr>
                  <w:spacing w:after="4"/>
                  <w:ind w:left="720" w:right="67"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gets registered in the database.  </w:t>
            </w:r>
          </w:p>
          <w:p w14:paraId="769010B0" w14:textId="77777777" w:rsidR="00E64196" w:rsidRPr="00E64196" w:rsidRDefault="00E64196">
            <w:pPr>
              <w:numPr>
                <w:ilvl w:val="0"/>
                <w:numId w:val="16"/>
              </w:numPr>
              <w:spacing w:after="1"/>
              <w:ind w:right="67" w:hanging="360"/>
              <w:jc w:val="both"/>
              <w:rPr>
                <w:rFonts w:ascii="Times New Roman" w:hAnsi="Times New Roman" w:cs="Times New Roman"/>
              </w:rPr>
              <w:pPrChange w:id="174" w:author="Akash Ur Rehman" w:date="2023-06-08T17:47:00Z">
                <w:pPr>
                  <w:numPr>
                    <w:numId w:val="17"/>
                  </w:numPr>
                  <w:spacing w:after="1"/>
                  <w:ind w:left="720" w:right="67" w:hanging="360"/>
                  <w:jc w:val="both"/>
                </w:pPr>
              </w:pPrChange>
            </w:pPr>
            <w:r w:rsidRPr="00E64196">
              <w:rPr>
                <w:rFonts w:ascii="Times New Roman" w:eastAsia="Times New Roman" w:hAnsi="Times New Roman" w:cs="Times New Roman"/>
              </w:rPr>
              <w:t xml:space="preserve">The system assigns a unique ID to the registered User (only in Online Blood Donation System) or Blood Donation </w:t>
            </w:r>
          </w:p>
          <w:p w14:paraId="0FDD316B" w14:textId="173B5BAD" w:rsidR="00E64196" w:rsidRPr="00E64196" w:rsidRDefault="001D685A" w:rsidP="00E64196">
            <w:pPr>
              <w:spacing w:after="1"/>
              <w:ind w:left="817"/>
              <w:rPr>
                <w:rFonts w:ascii="Times New Roman" w:eastAsia="Times New Roman" w:hAnsi="Times New Roman" w:cs="Times New Roman"/>
              </w:rPr>
            </w:pPr>
            <w:r>
              <w:rPr>
                <w:rFonts w:ascii="Times New Roman" w:eastAsia="Times New Roman" w:hAnsi="Times New Roman" w:cs="Times New Roman"/>
              </w:rPr>
              <w:t>Center</w:t>
            </w:r>
            <w:r w:rsidR="00E64196" w:rsidRPr="00E64196">
              <w:rPr>
                <w:rFonts w:ascii="Times New Roman" w:eastAsia="Times New Roman" w:hAnsi="Times New Roman" w:cs="Times New Roman"/>
              </w:rPr>
              <w:t xml:space="preserve">.  </w:t>
            </w:r>
          </w:p>
          <w:p w14:paraId="33BD848D" w14:textId="77777777" w:rsidR="00E64196" w:rsidRPr="00E64196" w:rsidRDefault="00E64196">
            <w:pPr>
              <w:numPr>
                <w:ilvl w:val="0"/>
                <w:numId w:val="16"/>
              </w:numPr>
              <w:ind w:right="67" w:hanging="360"/>
              <w:jc w:val="both"/>
              <w:rPr>
                <w:rFonts w:ascii="Times New Roman" w:hAnsi="Times New Roman" w:cs="Times New Roman"/>
              </w:rPr>
              <w:pPrChange w:id="175" w:author="Akash Ur Rehman" w:date="2023-06-08T17:47:00Z">
                <w:pPr>
                  <w:numPr>
                    <w:numId w:val="17"/>
                  </w:numPr>
                  <w:ind w:left="720" w:right="67" w:hanging="360"/>
                  <w:jc w:val="both"/>
                </w:pPr>
              </w:pPrChange>
            </w:pPr>
            <w:r w:rsidRPr="00E64196">
              <w:rPr>
                <w:rFonts w:ascii="Times New Roman" w:eastAsia="Times New Roman" w:hAnsi="Times New Roman" w:cs="Times New Roman"/>
              </w:rPr>
              <w:t xml:space="preserve">This use case ends.  </w:t>
            </w:r>
          </w:p>
          <w:p w14:paraId="0892F549"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14"/>
              </w:rPr>
              <w:t xml:space="preserve"> </w:t>
            </w:r>
          </w:p>
        </w:tc>
        <w:tc>
          <w:tcPr>
            <w:tcW w:w="821" w:type="dxa"/>
            <w:tcBorders>
              <w:top w:val="single" w:sz="4" w:space="0" w:color="auto"/>
              <w:left w:val="single" w:sz="8" w:space="0" w:color="000000"/>
              <w:bottom w:val="single" w:sz="8" w:space="0" w:color="000000"/>
              <w:right w:val="nil"/>
            </w:tcBorders>
          </w:tcPr>
          <w:p w14:paraId="08D89FC1"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7975655C" w14:textId="77777777" w:rsidR="00E64196" w:rsidRPr="00E64196" w:rsidRDefault="00E64196" w:rsidP="00E64196">
            <w:pPr>
              <w:spacing w:after="570"/>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27BE67BE" w14:textId="77777777" w:rsidR="00E64196" w:rsidRPr="00E64196" w:rsidRDefault="00E64196" w:rsidP="00E64196">
            <w:pPr>
              <w:spacing w:after="828"/>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4E9EBE76"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AFD97EC" w14:textId="77777777" w:rsidR="00E64196" w:rsidRPr="00E64196" w:rsidRDefault="00E64196" w:rsidP="00E64196">
            <w:pPr>
              <w:spacing w:line="254" w:lineRule="auto"/>
              <w:ind w:right="63"/>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w:t>
            </w:r>
            <w:proofErr w:type="gramStart"/>
            <w:r w:rsidRPr="00E64196">
              <w:rPr>
                <w:rFonts w:ascii="Times New Roman" w:eastAsia="Times New Roman" w:hAnsi="Times New Roman" w:cs="Times New Roman"/>
              </w:rPr>
              <w:t>filled</w:t>
            </w:r>
            <w:proofErr w:type="gramEnd"/>
            <w:r w:rsidRPr="00E64196">
              <w:rPr>
                <w:rFonts w:ascii="Times New Roman" w:eastAsia="Times New Roman" w:hAnsi="Times New Roman" w:cs="Times New Roman"/>
              </w:rPr>
              <w:t xml:space="preserve"> then the system reloads the online registration form page.  </w:t>
            </w:r>
          </w:p>
          <w:p w14:paraId="2DBA1785" w14:textId="2CFAA32A"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the “Cancel” option. </w:t>
            </w:r>
          </w:p>
        </w:tc>
      </w:tr>
      <w:tr w:rsidR="00E64196" w:rsidRPr="00E64196" w14:paraId="6C0E2410" w14:textId="77777777" w:rsidTr="004F5F3E">
        <w:trPr>
          <w:trHeight w:val="599"/>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4577F613"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r w:rsidRPr="00E64196">
              <w:rPr>
                <w:rFonts w:ascii="Times New Roman" w:eastAsia="Times New Roman" w:hAnsi="Times New Roman" w:cs="Times New Roman"/>
                <w:sz w:val="24"/>
              </w:rPr>
              <w:t xml:space="preserve"> </w:t>
            </w:r>
          </w:p>
        </w:tc>
        <w:tc>
          <w:tcPr>
            <w:tcW w:w="3811" w:type="dxa"/>
            <w:tcBorders>
              <w:top w:val="single" w:sz="8" w:space="0" w:color="000000"/>
              <w:left w:val="nil"/>
              <w:bottom w:val="single" w:sz="8" w:space="0" w:color="000000"/>
              <w:right w:val="single" w:sz="8" w:space="0" w:color="000000"/>
            </w:tcBorders>
            <w:shd w:val="clear" w:color="auto" w:fill="B1B1B1"/>
          </w:tcPr>
          <w:p w14:paraId="26281DDB" w14:textId="77777777" w:rsidR="00E64196" w:rsidRPr="00E64196" w:rsidRDefault="00E64196" w:rsidP="00E64196">
            <w:pPr>
              <w:rPr>
                <w:rFonts w:ascii="Times New Roman" w:hAnsi="Times New Roman" w:cs="Times New Roman"/>
              </w:rPr>
            </w:pPr>
          </w:p>
        </w:tc>
      </w:tr>
      <w:tr w:rsidR="00E64196" w:rsidRPr="00E64196" w14:paraId="3479A577" w14:textId="77777777" w:rsidTr="004F5F3E">
        <w:trPr>
          <w:trHeight w:val="1210"/>
        </w:trPr>
        <w:tc>
          <w:tcPr>
            <w:tcW w:w="9357" w:type="dxa"/>
            <w:gridSpan w:val="4"/>
            <w:tcBorders>
              <w:top w:val="nil"/>
              <w:left w:val="single" w:sz="8" w:space="0" w:color="000000"/>
              <w:bottom w:val="single" w:sz="8" w:space="0" w:color="000000"/>
              <w:right w:val="single" w:sz="8" w:space="0" w:color="000000"/>
            </w:tcBorders>
          </w:tcPr>
          <w:p w14:paraId="758A5AEB" w14:textId="3F22CE15" w:rsidR="00E64196" w:rsidRPr="00E64196" w:rsidRDefault="00E64196">
            <w:pPr>
              <w:numPr>
                <w:ilvl w:val="0"/>
                <w:numId w:val="17"/>
              </w:numPr>
              <w:spacing w:after="3"/>
              <w:ind w:hanging="360"/>
              <w:jc w:val="both"/>
              <w:rPr>
                <w:rFonts w:ascii="Times New Roman" w:hAnsi="Times New Roman" w:cs="Times New Roman"/>
              </w:rPr>
              <w:pPrChange w:id="176" w:author="Akash Ur Rehman" w:date="2023-06-08T17:47:00Z">
                <w:pPr>
                  <w:numPr>
                    <w:numId w:val="18"/>
                  </w:numPr>
                  <w:spacing w:after="3"/>
                  <w:ind w:left="72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get registered in the system without submitting an online registration form.  </w:t>
            </w:r>
          </w:p>
          <w:p w14:paraId="57CED2CB" w14:textId="486594EB" w:rsidR="00E64196" w:rsidRPr="00E64196" w:rsidRDefault="00E64196">
            <w:pPr>
              <w:numPr>
                <w:ilvl w:val="0"/>
                <w:numId w:val="17"/>
              </w:numPr>
              <w:ind w:hanging="360"/>
              <w:jc w:val="both"/>
              <w:rPr>
                <w:rFonts w:ascii="Times New Roman" w:hAnsi="Times New Roman" w:cs="Times New Roman"/>
              </w:rPr>
              <w:pPrChange w:id="177" w:author="Akash Ur Rehman" w:date="2023-06-08T17:47:00Z">
                <w:pPr>
                  <w:numPr>
                    <w:numId w:val="18"/>
                  </w:numPr>
                  <w:ind w:left="72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get registered in the database twice.  </w:t>
            </w:r>
          </w:p>
        </w:tc>
      </w:tr>
      <w:tr w:rsidR="00E64196" w:rsidRPr="00E64196" w14:paraId="1F82CFB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9CD996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D8D89E8"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7867B4BC" w14:textId="5FB48EAF"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been registered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14F7FADE"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9F05B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66AFA77"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085FE64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6212CEAB"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068F66E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08319D1F"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11785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E6BD9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A81FF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72656688" w14:textId="3881F3E2" w:rsidR="00E64196" w:rsidRPr="00E64196" w:rsidRDefault="00E64196" w:rsidP="00E64196">
      <w:pPr>
        <w:spacing w:after="200" w:line="240" w:lineRule="auto"/>
        <w:rPr>
          <w:i/>
          <w:iCs/>
          <w:color w:val="44546A" w:themeColor="text2"/>
          <w:sz w:val="18"/>
          <w:szCs w:val="18"/>
        </w:rPr>
      </w:pPr>
      <w:bookmarkStart w:id="178" w:name="_Toc12374521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39</w:t>
      </w:r>
      <w:r w:rsidRPr="00E64196">
        <w:rPr>
          <w:i/>
          <w:iCs/>
          <w:noProof/>
          <w:color w:val="44546A" w:themeColor="text2"/>
          <w:sz w:val="18"/>
          <w:szCs w:val="18"/>
        </w:rPr>
        <w:fldChar w:fldCharType="end"/>
      </w:r>
      <w:r w:rsidRPr="00E64196">
        <w:rPr>
          <w:i/>
          <w:iCs/>
          <w:color w:val="44546A" w:themeColor="text2"/>
          <w:sz w:val="18"/>
          <w:szCs w:val="18"/>
        </w:rPr>
        <w:t>:UC02-Register</w:t>
      </w:r>
      <w:bookmarkEnd w:id="178"/>
    </w:p>
    <w:p w14:paraId="371B590E" w14:textId="77777777" w:rsidR="00E64196" w:rsidRPr="00E64196" w:rsidRDefault="00E64196" w:rsidP="00E64196">
      <w:pPr>
        <w:spacing w:after="0"/>
        <w:ind w:left="38" w:right="9643"/>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7" w:type="dxa"/>
          <w:left w:w="97" w:type="dxa"/>
          <w:bottom w:w="71" w:type="dxa"/>
          <w:right w:w="25" w:type="dxa"/>
        </w:tblCellMar>
        <w:tblLook w:val="04A0" w:firstRow="1" w:lastRow="0" w:firstColumn="1" w:lastColumn="0" w:noHBand="0" w:noVBand="1"/>
      </w:tblPr>
      <w:tblGrid>
        <w:gridCol w:w="2442"/>
        <w:gridCol w:w="2281"/>
        <w:gridCol w:w="4634"/>
      </w:tblGrid>
      <w:tr w:rsidR="00E64196" w:rsidRPr="00E64196" w14:paraId="04649904" w14:textId="77777777" w:rsidTr="004F5F3E">
        <w:trPr>
          <w:trHeight w:val="605"/>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2F344C6C"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79" w:name="_Toc137078824"/>
            <w:r w:rsidRPr="00E64196">
              <w:rPr>
                <w:rFonts w:ascii="Times New Roman" w:eastAsia="Times New Roman" w:hAnsi="Times New Roman" w:cs="Times New Roman"/>
                <w:color w:val="1F4D78" w:themeColor="accent1" w:themeShade="7F"/>
                <w:sz w:val="24"/>
                <w:szCs w:val="24"/>
              </w:rPr>
              <w:t>UC03-Make the Request for Blood</w:t>
            </w:r>
            <w:bookmarkEnd w:id="179"/>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49D9765"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24ED0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DA245CC"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CC5DC53" w14:textId="2C68EEC3"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01568800"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55CA7C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5E9E7E0C" w14:textId="1ECA1D2E"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request for blood by filling the blood request forms.  </w:t>
            </w:r>
          </w:p>
        </w:tc>
      </w:tr>
      <w:tr w:rsidR="00E64196" w:rsidRPr="00E64196" w14:paraId="021DF352" w14:textId="77777777" w:rsidTr="004F5F3E">
        <w:trPr>
          <w:trHeight w:val="1202"/>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6FAC22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39A99D5B" w14:textId="63DE5D73" w:rsidR="00E64196" w:rsidRPr="00E64196" w:rsidRDefault="00E64196">
            <w:pPr>
              <w:numPr>
                <w:ilvl w:val="0"/>
                <w:numId w:val="18"/>
              </w:numPr>
              <w:spacing w:after="18" w:line="254" w:lineRule="auto"/>
              <w:ind w:hanging="360"/>
              <w:rPr>
                <w:rFonts w:ascii="Times New Roman" w:hAnsi="Times New Roman" w:cs="Times New Roman"/>
              </w:rPr>
              <w:pPrChange w:id="180" w:author="Akash Ur Rehman" w:date="2023-06-08T17:47:00Z">
                <w:pPr>
                  <w:numPr>
                    <w:numId w:val="19"/>
                  </w:numPr>
                  <w:spacing w:after="18" w:line="254" w:lineRule="auto"/>
                  <w:ind w:left="720" w:hanging="360"/>
                </w:pPr>
              </w:pPrChange>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p w14:paraId="3B06775D" w14:textId="649557E1" w:rsidR="00E64196" w:rsidRPr="00E64196" w:rsidRDefault="00E64196">
            <w:pPr>
              <w:numPr>
                <w:ilvl w:val="0"/>
                <w:numId w:val="18"/>
              </w:numPr>
              <w:ind w:hanging="360"/>
              <w:rPr>
                <w:rFonts w:ascii="Times New Roman" w:hAnsi="Times New Roman" w:cs="Times New Roman"/>
              </w:rPr>
              <w:pPrChange w:id="181" w:author="Akash Ur Rehman" w:date="2023-06-08T17:47:00Z">
                <w:pPr>
                  <w:numPr>
                    <w:numId w:val="19"/>
                  </w:numPr>
                  <w:ind w:left="720" w:hanging="360"/>
                </w:pPr>
              </w:pPrChange>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select the “Blood Request” option from the navigation bar. </w:t>
            </w:r>
          </w:p>
        </w:tc>
      </w:tr>
      <w:tr w:rsidR="00E64196" w:rsidRPr="00E64196" w14:paraId="2A640AE4"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520C3D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AA6C1C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B02976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24" w:type="dxa"/>
          <w:left w:w="97" w:type="dxa"/>
          <w:bottom w:w="71" w:type="dxa"/>
          <w:right w:w="22" w:type="dxa"/>
        </w:tblCellMar>
        <w:tblLook w:val="04A0" w:firstRow="1" w:lastRow="0" w:firstColumn="1" w:lastColumn="0" w:noHBand="0" w:noVBand="1"/>
      </w:tblPr>
      <w:tblGrid>
        <w:gridCol w:w="1842"/>
        <w:gridCol w:w="2883"/>
        <w:gridCol w:w="4632"/>
      </w:tblGrid>
      <w:tr w:rsidR="00E64196" w:rsidRPr="00E64196" w14:paraId="2D05D481" w14:textId="77777777" w:rsidTr="004F5F3E">
        <w:trPr>
          <w:trHeight w:val="9781"/>
        </w:trPr>
        <w:tc>
          <w:tcPr>
            <w:tcW w:w="4725" w:type="dxa"/>
            <w:gridSpan w:val="2"/>
          </w:tcPr>
          <w:p w14:paraId="0D765A2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6E4672" w14:textId="083DF95F" w:rsidR="00E64196" w:rsidRPr="00E64196" w:rsidRDefault="00E64196">
            <w:pPr>
              <w:numPr>
                <w:ilvl w:val="0"/>
                <w:numId w:val="19"/>
              </w:numPr>
              <w:spacing w:after="5" w:line="254" w:lineRule="auto"/>
              <w:ind w:right="60" w:hanging="360"/>
              <w:jc w:val="both"/>
              <w:rPr>
                <w:rFonts w:ascii="Times New Roman" w:hAnsi="Times New Roman" w:cs="Times New Roman"/>
              </w:rPr>
              <w:pPrChange w:id="182" w:author="Akash Ur Rehman" w:date="2023-06-08T17:47:00Z">
                <w:pPr>
                  <w:numPr>
                    <w:numId w:val="20"/>
                  </w:numPr>
                  <w:spacing w:after="5" w:line="254" w:lineRule="auto"/>
                  <w:ind w:left="724" w:right="60" w:hanging="360"/>
                  <w:jc w:val="both"/>
                </w:pPr>
              </w:pPrChange>
            </w:pPr>
            <w:r w:rsidRPr="00E64196">
              <w:rPr>
                <w:rFonts w:ascii="Times New Roman" w:eastAsia="Times New Roman" w:hAnsi="Times New Roman" w:cs="Times New Roman"/>
              </w:rPr>
              <w:t xml:space="preserve">This use case starts when </w:t>
            </w:r>
            <w:proofErr w:type="gramStart"/>
            <w:r w:rsidRPr="00E64196">
              <w:rPr>
                <w:rFonts w:ascii="Times New Roman" w:eastAsia="Times New Roman" w:hAnsi="Times New Roman" w:cs="Times New Roman"/>
              </w:rPr>
              <w:t>an</w:t>
            </w:r>
            <w:proofErr w:type="gramEnd"/>
            <w:r w:rsidRPr="00E64196">
              <w:rPr>
                <w:rFonts w:ascii="Times New Roman" w:eastAsia="Times New Roman" w:hAnsi="Times New Roman" w:cs="Times New Roman"/>
              </w:rPr>
              <w:t xml:space="preserv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post a request for blood in any situation. </w:t>
            </w:r>
          </w:p>
          <w:p w14:paraId="71912B93" w14:textId="757FBDBB" w:rsidR="00E64196" w:rsidRPr="00E64196" w:rsidRDefault="00E64196">
            <w:pPr>
              <w:numPr>
                <w:ilvl w:val="0"/>
                <w:numId w:val="19"/>
              </w:numPr>
              <w:spacing w:after="5" w:line="254" w:lineRule="auto"/>
              <w:ind w:right="60" w:hanging="360"/>
              <w:jc w:val="both"/>
              <w:rPr>
                <w:rFonts w:ascii="Times New Roman" w:hAnsi="Times New Roman" w:cs="Times New Roman"/>
              </w:rPr>
              <w:pPrChange w:id="183" w:author="Akash Ur Rehman" w:date="2023-06-08T17:47:00Z">
                <w:pPr>
                  <w:numPr>
                    <w:numId w:val="20"/>
                  </w:numPr>
                  <w:spacing w:after="5" w:line="254" w:lineRule="auto"/>
                  <w:ind w:left="724" w:right="60"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blood request form by correctly and completely filling each text field (Included NAME, EMAIL ADDRESS, MOBILE NUMBER, GENDER, BLOOD GROUP, MESSAGE DESCRIPTION and NO OF BAGS, etc). </w:t>
            </w:r>
          </w:p>
          <w:p w14:paraId="69418E07" w14:textId="77777777" w:rsidR="00E64196" w:rsidRPr="00E64196" w:rsidRDefault="00E64196">
            <w:pPr>
              <w:numPr>
                <w:ilvl w:val="0"/>
                <w:numId w:val="19"/>
              </w:numPr>
              <w:spacing w:after="4" w:line="255" w:lineRule="auto"/>
              <w:ind w:right="60" w:hanging="360"/>
              <w:jc w:val="both"/>
              <w:rPr>
                <w:rFonts w:ascii="Times New Roman" w:hAnsi="Times New Roman" w:cs="Times New Roman"/>
              </w:rPr>
              <w:pPrChange w:id="184" w:author="Akash Ur Rehman" w:date="2023-06-08T17:47:00Z">
                <w:pPr>
                  <w:numPr>
                    <w:numId w:val="20"/>
                  </w:numPr>
                  <w:spacing w:after="4" w:line="255" w:lineRule="auto"/>
                  <w:ind w:left="724" w:right="60" w:hanging="360"/>
                  <w:jc w:val="both"/>
                </w:pPr>
              </w:pPrChange>
            </w:pPr>
            <w:r w:rsidRPr="00E64196">
              <w:rPr>
                <w:rFonts w:ascii="Times New Roman" w:eastAsia="Times New Roman" w:hAnsi="Times New Roman" w:cs="Times New Roman"/>
              </w:rPr>
              <w:t xml:space="preserve">Alternative Path: If each text field is not correctly and </w:t>
            </w:r>
            <w:proofErr w:type="gramStart"/>
            <w:r w:rsidRPr="00E64196">
              <w:rPr>
                <w:rFonts w:ascii="Times New Roman" w:eastAsia="Times New Roman" w:hAnsi="Times New Roman" w:cs="Times New Roman"/>
              </w:rPr>
              <w:t>completely filled</w:t>
            </w:r>
            <w:proofErr w:type="gramEnd"/>
            <w:r w:rsidRPr="00E64196">
              <w:rPr>
                <w:rFonts w:ascii="Times New Roman" w:eastAsia="Times New Roman" w:hAnsi="Times New Roman" w:cs="Times New Roman"/>
              </w:rPr>
              <w:t xml:space="preserve"> then the system reloads the online blood request form page.  </w:t>
            </w:r>
          </w:p>
          <w:p w14:paraId="12F2847A" w14:textId="23A3189A" w:rsidR="00E64196" w:rsidRPr="00E64196" w:rsidRDefault="00E64196">
            <w:pPr>
              <w:numPr>
                <w:ilvl w:val="0"/>
                <w:numId w:val="19"/>
              </w:numPr>
              <w:spacing w:after="2" w:line="254" w:lineRule="auto"/>
              <w:ind w:right="60" w:hanging="360"/>
              <w:jc w:val="both"/>
              <w:rPr>
                <w:rFonts w:ascii="Times New Roman" w:hAnsi="Times New Roman" w:cs="Times New Roman"/>
              </w:rPr>
              <w:pPrChange w:id="185" w:author="Akash Ur Rehman" w:date="2023-06-08T17:47:00Z">
                <w:pPr>
                  <w:numPr>
                    <w:numId w:val="20"/>
                  </w:numPr>
                  <w:spacing w:after="2" w:line="254" w:lineRule="auto"/>
                  <w:ind w:left="724" w:right="60"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online blood request form.  </w:t>
            </w:r>
          </w:p>
          <w:p w14:paraId="7CD0FF4E" w14:textId="1343BA36" w:rsidR="00E64196" w:rsidRPr="00E64196" w:rsidRDefault="00E64196">
            <w:pPr>
              <w:numPr>
                <w:ilvl w:val="0"/>
                <w:numId w:val="19"/>
              </w:numPr>
              <w:spacing w:line="264" w:lineRule="auto"/>
              <w:ind w:right="60" w:hanging="360"/>
              <w:jc w:val="both"/>
              <w:rPr>
                <w:rFonts w:ascii="Times New Roman" w:hAnsi="Times New Roman" w:cs="Times New Roman"/>
              </w:rPr>
              <w:pPrChange w:id="186" w:author="Akash Ur Rehman" w:date="2023-06-08T17:47:00Z">
                <w:pPr>
                  <w:numPr>
                    <w:numId w:val="20"/>
                  </w:numPr>
                  <w:spacing w:line="264" w:lineRule="auto"/>
                  <w:ind w:left="724" w:right="60" w:hanging="360"/>
                  <w:jc w:val="both"/>
                </w:pPr>
              </w:pPrChange>
            </w:pPr>
            <w:r w:rsidRPr="00E64196">
              <w:rPr>
                <w:rFonts w:ascii="Times New Roman" w:eastAsia="Times New Roman" w:hAnsi="Times New Roman" w:cs="Times New Roman"/>
              </w:rPr>
              <w:t xml:space="preserve">The system confirms by asking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post a blood request with this information?”. </w:t>
            </w:r>
          </w:p>
          <w:p w14:paraId="78DF3C02" w14:textId="6DDA97EA" w:rsidR="00E64196" w:rsidRPr="00E64196" w:rsidRDefault="00E64196">
            <w:pPr>
              <w:numPr>
                <w:ilvl w:val="0"/>
                <w:numId w:val="19"/>
              </w:numPr>
              <w:spacing w:line="275" w:lineRule="auto"/>
              <w:ind w:right="60" w:hanging="360"/>
              <w:jc w:val="both"/>
              <w:rPr>
                <w:rFonts w:ascii="Times New Roman" w:hAnsi="Times New Roman" w:cs="Times New Roman"/>
              </w:rPr>
              <w:pPrChange w:id="187" w:author="Akash Ur Rehman" w:date="2023-06-08T17:47:00Z">
                <w:pPr>
                  <w:numPr>
                    <w:numId w:val="20"/>
                  </w:numPr>
                  <w:spacing w:line="275" w:lineRule="auto"/>
                  <w:ind w:left="724" w:right="60"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270E0F7D" w14:textId="67B9D61F" w:rsidR="00E64196" w:rsidRPr="00E64196" w:rsidRDefault="00E64196">
            <w:pPr>
              <w:numPr>
                <w:ilvl w:val="0"/>
                <w:numId w:val="19"/>
              </w:numPr>
              <w:spacing w:line="268" w:lineRule="auto"/>
              <w:ind w:right="60" w:hanging="360"/>
              <w:jc w:val="both"/>
              <w:rPr>
                <w:rFonts w:ascii="Times New Roman" w:hAnsi="Times New Roman" w:cs="Times New Roman"/>
              </w:rPr>
              <w:pPrChange w:id="188" w:author="Akash Ur Rehman" w:date="2023-06-08T17:47:00Z">
                <w:pPr>
                  <w:numPr>
                    <w:numId w:val="20"/>
                  </w:numPr>
                  <w:spacing w:line="268" w:lineRule="auto"/>
                  <w:ind w:left="724" w:right="60" w:hanging="360"/>
                  <w:jc w:val="both"/>
                </w:pPr>
              </w:pPrChange>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blood request by selecting the “Cancel” option.  </w:t>
            </w:r>
          </w:p>
          <w:p w14:paraId="61750480" w14:textId="77777777" w:rsidR="00E64196" w:rsidRPr="00E64196" w:rsidRDefault="00E64196">
            <w:pPr>
              <w:numPr>
                <w:ilvl w:val="0"/>
                <w:numId w:val="19"/>
              </w:numPr>
              <w:spacing w:line="257" w:lineRule="auto"/>
              <w:ind w:right="60" w:hanging="360"/>
              <w:jc w:val="both"/>
              <w:rPr>
                <w:rFonts w:ascii="Times New Roman" w:hAnsi="Times New Roman" w:cs="Times New Roman"/>
              </w:rPr>
              <w:pPrChange w:id="189" w:author="Akash Ur Rehman" w:date="2023-06-08T17:47:00Z">
                <w:pPr>
                  <w:numPr>
                    <w:numId w:val="20"/>
                  </w:numPr>
                  <w:spacing w:line="257" w:lineRule="auto"/>
                  <w:ind w:left="724" w:right="60" w:hanging="360"/>
                  <w:jc w:val="both"/>
                </w:pPr>
              </w:pPrChange>
            </w:pPr>
            <w:r w:rsidRPr="00E64196">
              <w:rPr>
                <w:rFonts w:ascii="Times New Roman" w:eastAsia="Times New Roman" w:hAnsi="Times New Roman" w:cs="Times New Roman"/>
              </w:rPr>
              <w:t xml:space="preserve">The User (only in Online Blood Donation System) moves to </w:t>
            </w:r>
            <w:proofErr w:type="gramStart"/>
            <w:r w:rsidRPr="00E64196">
              <w:rPr>
                <w:rFonts w:ascii="Times New Roman" w:eastAsia="Times New Roman" w:hAnsi="Times New Roman" w:cs="Times New Roman"/>
              </w:rPr>
              <w:t>the my</w:t>
            </w:r>
            <w:proofErr w:type="gramEnd"/>
            <w:r w:rsidRPr="00E64196">
              <w:rPr>
                <w:rFonts w:ascii="Times New Roman" w:eastAsia="Times New Roman" w:hAnsi="Times New Roman" w:cs="Times New Roman"/>
              </w:rPr>
              <w:t xml:space="preserve"> requests page.  ●</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p w14:paraId="613A97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1FCE989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53C0BAB6" w14:textId="77777777" w:rsidR="00E64196" w:rsidRPr="00E64196" w:rsidRDefault="00E64196">
            <w:pPr>
              <w:numPr>
                <w:ilvl w:val="0"/>
                <w:numId w:val="20"/>
              </w:numPr>
              <w:spacing w:after="4" w:line="254" w:lineRule="auto"/>
              <w:ind w:right="54" w:hanging="360"/>
              <w:jc w:val="both"/>
              <w:rPr>
                <w:rFonts w:ascii="Times New Roman" w:hAnsi="Times New Roman" w:cs="Times New Roman"/>
              </w:rPr>
              <w:pPrChange w:id="190" w:author="Akash Ur Rehman" w:date="2023-06-08T17:47:00Z">
                <w:pPr>
                  <w:numPr>
                    <w:numId w:val="21"/>
                  </w:numPr>
                  <w:spacing w:after="4" w:line="254" w:lineRule="auto"/>
                  <w:ind w:left="726" w:right="54" w:hanging="360"/>
                  <w:jc w:val="both"/>
                </w:pPr>
              </w:pPrChange>
            </w:pPr>
            <w:r w:rsidRPr="00E64196">
              <w:rPr>
                <w:rFonts w:ascii="Times New Roman" w:eastAsia="Times New Roman" w:hAnsi="Times New Roman" w:cs="Times New Roman"/>
              </w:rPr>
              <w:t xml:space="preserve">If each text field is not correctly and completely </w:t>
            </w:r>
            <w:proofErr w:type="gramStart"/>
            <w:r w:rsidRPr="00E64196">
              <w:rPr>
                <w:rFonts w:ascii="Times New Roman" w:eastAsia="Times New Roman" w:hAnsi="Times New Roman" w:cs="Times New Roman"/>
              </w:rPr>
              <w:t>filled</w:t>
            </w:r>
            <w:proofErr w:type="gramEnd"/>
            <w:r w:rsidRPr="00E64196">
              <w:rPr>
                <w:rFonts w:ascii="Times New Roman" w:eastAsia="Times New Roman" w:hAnsi="Times New Roman" w:cs="Times New Roman"/>
              </w:rPr>
              <w:t xml:space="preserve"> then the system reloads the online blood request form page.  </w:t>
            </w:r>
          </w:p>
          <w:p w14:paraId="23C7BA80" w14:textId="58635226" w:rsidR="00E64196" w:rsidRPr="00E64196" w:rsidRDefault="00E64196">
            <w:pPr>
              <w:numPr>
                <w:ilvl w:val="0"/>
                <w:numId w:val="20"/>
              </w:numPr>
              <w:spacing w:after="43" w:line="253" w:lineRule="auto"/>
              <w:ind w:right="54" w:hanging="360"/>
              <w:jc w:val="both"/>
              <w:rPr>
                <w:rFonts w:ascii="Times New Roman" w:hAnsi="Times New Roman" w:cs="Times New Roman"/>
              </w:rPr>
              <w:pPrChange w:id="191" w:author="Akash Ur Rehman" w:date="2023-06-08T17:47:00Z">
                <w:pPr>
                  <w:numPr>
                    <w:numId w:val="21"/>
                  </w:numPr>
                  <w:spacing w:after="43" w:line="253" w:lineRule="auto"/>
                  <w:ind w:left="726" w:right="54"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blood requests by selecting the </w:t>
            </w:r>
          </w:p>
          <w:p w14:paraId="404A86EF" w14:textId="77777777" w:rsidR="00E64196" w:rsidRPr="00E64196" w:rsidRDefault="00E64196" w:rsidP="00E64196">
            <w:pPr>
              <w:spacing w:after="17"/>
              <w:ind w:left="724"/>
              <w:rPr>
                <w:rFonts w:ascii="Times New Roman" w:hAnsi="Times New Roman" w:cs="Times New Roman"/>
              </w:rPr>
            </w:pPr>
            <w:r w:rsidRPr="00E64196">
              <w:rPr>
                <w:rFonts w:ascii="Times New Roman" w:eastAsia="Times New Roman" w:hAnsi="Times New Roman" w:cs="Times New Roman"/>
              </w:rPr>
              <w:t xml:space="preserve">“Cancel” option. </w:t>
            </w:r>
          </w:p>
          <w:p w14:paraId="06274EC7"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AFB6C29" w14:textId="77777777" w:rsidTr="004F5F3E">
        <w:trPr>
          <w:trHeight w:val="598"/>
        </w:trPr>
        <w:tc>
          <w:tcPr>
            <w:tcW w:w="9357" w:type="dxa"/>
            <w:gridSpan w:val="3"/>
            <w:shd w:val="clear" w:color="auto" w:fill="B1B1B1"/>
            <w:vAlign w:val="bottom"/>
          </w:tcPr>
          <w:p w14:paraId="53B612C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DB762BE" w14:textId="77777777" w:rsidTr="004F5F3E">
        <w:trPr>
          <w:trHeight w:val="842"/>
        </w:trPr>
        <w:tc>
          <w:tcPr>
            <w:tcW w:w="9357" w:type="dxa"/>
            <w:gridSpan w:val="3"/>
          </w:tcPr>
          <w:p w14:paraId="6A710AC7" w14:textId="1B429302"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post a blood request without submitting an online blood request form.  </w:t>
            </w:r>
          </w:p>
        </w:tc>
      </w:tr>
      <w:tr w:rsidR="00E64196" w:rsidRPr="00E64196" w14:paraId="5A71BF80" w14:textId="77777777" w:rsidTr="004F5F3E">
        <w:trPr>
          <w:trHeight w:val="598"/>
        </w:trPr>
        <w:tc>
          <w:tcPr>
            <w:tcW w:w="9357" w:type="dxa"/>
            <w:gridSpan w:val="3"/>
            <w:shd w:val="clear" w:color="auto" w:fill="B1B1B1"/>
            <w:vAlign w:val="bottom"/>
          </w:tcPr>
          <w:p w14:paraId="4F53BC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77220EE" w14:textId="77777777" w:rsidTr="004F5F3E">
        <w:trPr>
          <w:trHeight w:val="559"/>
        </w:trPr>
        <w:tc>
          <w:tcPr>
            <w:tcW w:w="9357" w:type="dxa"/>
            <w:gridSpan w:val="3"/>
          </w:tcPr>
          <w:p w14:paraId="58CC7A0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been moved to the “my requests” page</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5929B40A" w14:textId="77777777" w:rsidTr="004F5F3E">
        <w:trPr>
          <w:trHeight w:val="598"/>
        </w:trPr>
        <w:tc>
          <w:tcPr>
            <w:tcW w:w="9357" w:type="dxa"/>
            <w:gridSpan w:val="3"/>
            <w:shd w:val="clear" w:color="auto" w:fill="B1B1B1"/>
            <w:vAlign w:val="bottom"/>
          </w:tcPr>
          <w:p w14:paraId="30662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A553978" w14:textId="77777777" w:rsidTr="004F5F3E">
        <w:trPr>
          <w:trHeight w:val="672"/>
        </w:trPr>
        <w:tc>
          <w:tcPr>
            <w:tcW w:w="1842" w:type="dxa"/>
            <w:shd w:val="clear" w:color="auto" w:fill="B1B1B1"/>
            <w:vAlign w:val="bottom"/>
          </w:tcPr>
          <w:p w14:paraId="2FECD6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2BDC723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31652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0699E1D" w14:textId="77777777" w:rsidTr="004F5F3E">
        <w:trPr>
          <w:trHeight w:val="672"/>
        </w:trPr>
        <w:tc>
          <w:tcPr>
            <w:tcW w:w="1842" w:type="dxa"/>
            <w:shd w:val="clear" w:color="auto" w:fill="B1B1B1"/>
            <w:vAlign w:val="bottom"/>
          </w:tcPr>
          <w:p w14:paraId="428A9E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AEFF35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570BB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EE37337" w14:textId="3B4B37F8"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92" w:name="_Toc12374521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40</w:t>
      </w:r>
      <w:r w:rsidRPr="00E64196">
        <w:rPr>
          <w:i/>
          <w:iCs/>
          <w:noProof/>
          <w:color w:val="44546A" w:themeColor="text2"/>
          <w:sz w:val="18"/>
          <w:szCs w:val="18"/>
        </w:rPr>
        <w:fldChar w:fldCharType="end"/>
      </w:r>
      <w:r w:rsidRPr="00E64196">
        <w:rPr>
          <w:i/>
          <w:iCs/>
          <w:color w:val="44546A" w:themeColor="text2"/>
          <w:sz w:val="18"/>
          <w:szCs w:val="18"/>
        </w:rPr>
        <w:t>:UC03-Make the Request for Blood</w:t>
      </w:r>
      <w:bookmarkEnd w:id="192"/>
    </w:p>
    <w:p w14:paraId="46C7ACB1"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1" w:type="dxa"/>
        </w:tblCellMar>
        <w:tblLook w:val="04A0" w:firstRow="1" w:lastRow="0" w:firstColumn="1" w:lastColumn="0" w:noHBand="0" w:noVBand="1"/>
      </w:tblPr>
      <w:tblGrid>
        <w:gridCol w:w="1842"/>
        <w:gridCol w:w="600"/>
        <w:gridCol w:w="2281"/>
        <w:gridCol w:w="4634"/>
      </w:tblGrid>
      <w:tr w:rsidR="00E64196" w:rsidRPr="00E64196" w14:paraId="22EED0E8"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38E67A"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93" w:name="_Toc137078825"/>
            <w:r w:rsidRPr="00E64196">
              <w:rPr>
                <w:rFonts w:ascii="Times New Roman" w:eastAsia="Times New Roman" w:hAnsi="Times New Roman" w:cs="Times New Roman"/>
                <w:color w:val="1F4D78" w:themeColor="accent1" w:themeShade="7F"/>
                <w:sz w:val="24"/>
                <w:szCs w:val="24"/>
              </w:rPr>
              <w:t>UC04-Donate Blood</w:t>
            </w:r>
            <w:bookmarkEnd w:id="193"/>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514E448"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ED10E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042437E"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D869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2A6FC75F" w14:textId="77777777" w:rsidTr="004F5F3E">
        <w:trPr>
          <w:trHeight w:val="75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39243C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3E42F9A3"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donate blood by filling the donation forms.  </w:t>
            </w:r>
          </w:p>
        </w:tc>
      </w:tr>
      <w:tr w:rsidR="00E64196" w:rsidRPr="00E64196" w14:paraId="7BD580D8" w14:textId="77777777" w:rsidTr="004F5F3E">
        <w:trPr>
          <w:trHeight w:val="931"/>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D40433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55FFF5B" w14:textId="77777777" w:rsidR="00E64196" w:rsidRPr="00E64196" w:rsidRDefault="00E64196">
            <w:pPr>
              <w:numPr>
                <w:ilvl w:val="0"/>
                <w:numId w:val="21"/>
              </w:numPr>
              <w:spacing w:after="41"/>
              <w:ind w:hanging="360"/>
              <w:rPr>
                <w:rFonts w:ascii="Times New Roman" w:hAnsi="Times New Roman" w:cs="Times New Roman"/>
              </w:rPr>
              <w:pPrChange w:id="194" w:author="Akash Ur Rehman" w:date="2023-06-08T17:47:00Z">
                <w:pPr>
                  <w:numPr>
                    <w:numId w:val="22"/>
                  </w:numPr>
                  <w:spacing w:after="41"/>
                  <w:ind w:left="720" w:hanging="360"/>
                </w:pPr>
              </w:pPrChange>
            </w:pPr>
            <w:r w:rsidRPr="00E64196">
              <w:rPr>
                <w:rFonts w:ascii="Times New Roman" w:eastAsia="Times New Roman" w:hAnsi="Times New Roman" w:cs="Times New Roman"/>
              </w:rPr>
              <w:t xml:space="preserve">The User must be logged in into the system. </w:t>
            </w:r>
          </w:p>
          <w:p w14:paraId="0ED4267F" w14:textId="77777777" w:rsidR="00E64196" w:rsidRPr="00E64196" w:rsidRDefault="00E64196">
            <w:pPr>
              <w:numPr>
                <w:ilvl w:val="0"/>
                <w:numId w:val="21"/>
              </w:numPr>
              <w:ind w:hanging="360"/>
              <w:rPr>
                <w:rFonts w:ascii="Times New Roman" w:hAnsi="Times New Roman" w:cs="Times New Roman"/>
              </w:rPr>
              <w:pPrChange w:id="195" w:author="Akash Ur Rehman" w:date="2023-06-08T17:47:00Z">
                <w:pPr>
                  <w:numPr>
                    <w:numId w:val="22"/>
                  </w:numPr>
                  <w:ind w:left="720" w:hanging="360"/>
                </w:pPr>
              </w:pPrChange>
            </w:pPr>
            <w:r w:rsidRPr="00E64196">
              <w:rPr>
                <w:rFonts w:ascii="Times New Roman" w:eastAsia="Times New Roman" w:hAnsi="Times New Roman" w:cs="Times New Roman"/>
              </w:rPr>
              <w:t xml:space="preserve">The User must select the “Donate Blood” option from the navigation bar. </w:t>
            </w:r>
          </w:p>
        </w:tc>
      </w:tr>
      <w:tr w:rsidR="00E64196" w:rsidRPr="00E64196" w14:paraId="5B64CBD0"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48BCCCD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0E0B1D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408FBC6"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4EBCE9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25616381" w14:textId="77777777" w:rsidR="00E64196" w:rsidRPr="00E64196" w:rsidRDefault="00E64196">
            <w:pPr>
              <w:numPr>
                <w:ilvl w:val="0"/>
                <w:numId w:val="22"/>
              </w:numPr>
              <w:spacing w:after="4" w:line="254" w:lineRule="auto"/>
              <w:ind w:right="55" w:hanging="360"/>
              <w:jc w:val="both"/>
              <w:rPr>
                <w:rFonts w:ascii="Times New Roman" w:hAnsi="Times New Roman" w:cs="Times New Roman"/>
              </w:rPr>
              <w:pPrChange w:id="196" w:author="Akash Ur Rehman" w:date="2023-06-08T17:47:00Z">
                <w:pPr>
                  <w:numPr>
                    <w:numId w:val="23"/>
                  </w:numPr>
                  <w:spacing w:after="4" w:line="254" w:lineRule="auto"/>
                  <w:ind w:left="726" w:right="55" w:hanging="360"/>
                  <w:jc w:val="both"/>
                </w:pPr>
              </w:pPrChange>
            </w:pPr>
            <w:r w:rsidRPr="00E64196">
              <w:rPr>
                <w:rFonts w:ascii="Times New Roman" w:eastAsia="Times New Roman" w:hAnsi="Times New Roman" w:cs="Times New Roman"/>
              </w:rPr>
              <w:t xml:space="preserve">This use case starts when an User (only in Online Blood Donation </w:t>
            </w:r>
            <w:proofErr w:type="gramStart"/>
            <w:r w:rsidRPr="00E64196">
              <w:rPr>
                <w:rFonts w:ascii="Times New Roman" w:eastAsia="Times New Roman" w:hAnsi="Times New Roman" w:cs="Times New Roman"/>
              </w:rPr>
              <w:t>System)  wants</w:t>
            </w:r>
            <w:proofErr w:type="gramEnd"/>
            <w:r w:rsidRPr="00E64196">
              <w:rPr>
                <w:rFonts w:ascii="Times New Roman" w:eastAsia="Times New Roman" w:hAnsi="Times New Roman" w:cs="Times New Roman"/>
              </w:rPr>
              <w:t xml:space="preserve"> to donate blood. </w:t>
            </w:r>
          </w:p>
          <w:p w14:paraId="24330DE1" w14:textId="77777777" w:rsidR="00E64196" w:rsidRPr="00E64196" w:rsidRDefault="00E64196">
            <w:pPr>
              <w:numPr>
                <w:ilvl w:val="0"/>
                <w:numId w:val="22"/>
              </w:numPr>
              <w:spacing w:line="254" w:lineRule="auto"/>
              <w:ind w:right="55" w:hanging="360"/>
              <w:jc w:val="both"/>
              <w:rPr>
                <w:rFonts w:ascii="Times New Roman" w:hAnsi="Times New Roman" w:cs="Times New Roman"/>
              </w:rPr>
              <w:pPrChange w:id="197" w:author="Akash Ur Rehman" w:date="2023-06-08T17:47:00Z">
                <w:pPr>
                  <w:numPr>
                    <w:numId w:val="23"/>
                  </w:numPr>
                  <w:spacing w:line="254" w:lineRule="auto"/>
                  <w:ind w:left="726" w:right="55" w:hanging="360"/>
                  <w:jc w:val="both"/>
                </w:pPr>
              </w:pPrChange>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(Included FIRST NAME, LAST NAME, EMAIL ADDRESS, MOBILE NUMBER, </w:t>
            </w:r>
          </w:p>
          <w:p w14:paraId="55A82530"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GENDER, BLOOD GROUP, and AGE, etc). </w:t>
            </w:r>
          </w:p>
          <w:p w14:paraId="2EA781F9" w14:textId="77777777" w:rsidR="00E64196" w:rsidRPr="00E64196" w:rsidRDefault="00E64196">
            <w:pPr>
              <w:numPr>
                <w:ilvl w:val="0"/>
                <w:numId w:val="22"/>
              </w:numPr>
              <w:spacing w:after="2" w:line="254" w:lineRule="auto"/>
              <w:ind w:right="55" w:hanging="360"/>
              <w:jc w:val="both"/>
              <w:rPr>
                <w:rFonts w:ascii="Times New Roman" w:hAnsi="Times New Roman" w:cs="Times New Roman"/>
              </w:rPr>
              <w:pPrChange w:id="198" w:author="Akash Ur Rehman" w:date="2023-06-08T17:47:00Z">
                <w:pPr>
                  <w:numPr>
                    <w:numId w:val="23"/>
                  </w:numPr>
                  <w:spacing w:after="2" w:line="254" w:lineRule="auto"/>
                  <w:ind w:left="726" w:right="55" w:hanging="360"/>
                  <w:jc w:val="both"/>
                </w:pPr>
              </w:pPrChange>
            </w:pPr>
            <w:r w:rsidRPr="00E64196">
              <w:rPr>
                <w:rFonts w:ascii="Times New Roman" w:eastAsia="Times New Roman" w:hAnsi="Times New Roman" w:cs="Times New Roman"/>
              </w:rPr>
              <w:t xml:space="preserve">Alternative Path: If each text field is not correctly and </w:t>
            </w:r>
            <w:proofErr w:type="gramStart"/>
            <w:r w:rsidRPr="00E64196">
              <w:rPr>
                <w:rFonts w:ascii="Times New Roman" w:eastAsia="Times New Roman" w:hAnsi="Times New Roman" w:cs="Times New Roman"/>
              </w:rPr>
              <w:t>completely filled</w:t>
            </w:r>
            <w:proofErr w:type="gramEnd"/>
            <w:r w:rsidRPr="00E64196">
              <w:rPr>
                <w:rFonts w:ascii="Times New Roman" w:eastAsia="Times New Roman" w:hAnsi="Times New Roman" w:cs="Times New Roman"/>
              </w:rPr>
              <w:t xml:space="preserve"> then the system reloads the online blood donation form page.  </w:t>
            </w:r>
          </w:p>
          <w:p w14:paraId="6B31F7A2" w14:textId="77777777" w:rsidR="00E64196" w:rsidRPr="00E64196" w:rsidRDefault="00E64196">
            <w:pPr>
              <w:numPr>
                <w:ilvl w:val="0"/>
                <w:numId w:val="22"/>
              </w:numPr>
              <w:spacing w:after="5" w:line="254" w:lineRule="auto"/>
              <w:ind w:right="55" w:hanging="360"/>
              <w:jc w:val="both"/>
              <w:rPr>
                <w:rFonts w:ascii="Times New Roman" w:hAnsi="Times New Roman" w:cs="Times New Roman"/>
              </w:rPr>
              <w:pPrChange w:id="199" w:author="Akash Ur Rehman" w:date="2023-06-08T17:47:00Z">
                <w:pPr>
                  <w:numPr>
                    <w:numId w:val="23"/>
                  </w:numPr>
                  <w:spacing w:after="5" w:line="254" w:lineRule="auto"/>
                  <w:ind w:left="726" w:right="55" w:hanging="360"/>
                  <w:jc w:val="both"/>
                </w:pPr>
              </w:pPrChange>
            </w:pPr>
            <w:r w:rsidRPr="00E64196">
              <w:rPr>
                <w:rFonts w:ascii="Times New Roman" w:eastAsia="Times New Roman" w:hAnsi="Times New Roman" w:cs="Times New Roman"/>
              </w:rPr>
              <w:t xml:space="preserve">The User (only in Online Blood Donation System) submits the online blood donation form.  </w:t>
            </w:r>
          </w:p>
          <w:p w14:paraId="76F5FB4F" w14:textId="77777777" w:rsidR="00E64196" w:rsidRPr="00E64196" w:rsidRDefault="00E64196">
            <w:pPr>
              <w:numPr>
                <w:ilvl w:val="0"/>
                <w:numId w:val="22"/>
              </w:numPr>
              <w:spacing w:line="255" w:lineRule="auto"/>
              <w:ind w:right="55" w:hanging="360"/>
              <w:jc w:val="both"/>
              <w:rPr>
                <w:rFonts w:ascii="Times New Roman" w:hAnsi="Times New Roman" w:cs="Times New Roman"/>
              </w:rPr>
              <w:pPrChange w:id="200" w:author="Akash Ur Rehman" w:date="2023-06-08T17:47:00Z">
                <w:pPr>
                  <w:numPr>
                    <w:numId w:val="23"/>
                  </w:numPr>
                  <w:spacing w:line="255" w:lineRule="auto"/>
                  <w:ind w:left="726" w:right="55" w:hanging="360"/>
                  <w:jc w:val="both"/>
                </w:pPr>
              </w:pPrChange>
            </w:pPr>
            <w:r w:rsidRPr="00E64196">
              <w:rPr>
                <w:rFonts w:ascii="Times New Roman" w:eastAsia="Times New Roman" w:hAnsi="Times New Roman" w:cs="Times New Roman"/>
              </w:rPr>
              <w:t xml:space="preserve">The system confirms by asking the User (only in Online Blood Donation System) </w:t>
            </w:r>
          </w:p>
          <w:p w14:paraId="55B6F079" w14:textId="77777777" w:rsidR="00E64196" w:rsidRPr="00E64196" w:rsidRDefault="00E64196" w:rsidP="00E64196">
            <w:pPr>
              <w:spacing w:line="279"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donate blood with this information?”. </w:t>
            </w:r>
          </w:p>
          <w:p w14:paraId="663425A6" w14:textId="77777777" w:rsidR="00E64196" w:rsidRPr="00E64196" w:rsidRDefault="00E64196">
            <w:pPr>
              <w:numPr>
                <w:ilvl w:val="0"/>
                <w:numId w:val="22"/>
              </w:numPr>
              <w:ind w:right="55" w:hanging="360"/>
              <w:jc w:val="both"/>
              <w:rPr>
                <w:rFonts w:ascii="Times New Roman" w:hAnsi="Times New Roman" w:cs="Times New Roman"/>
              </w:rPr>
              <w:pPrChange w:id="201" w:author="Akash Ur Rehman" w:date="2023-06-08T17:47:00Z">
                <w:pPr>
                  <w:numPr>
                    <w:numId w:val="23"/>
                  </w:numPr>
                  <w:ind w:left="726" w:right="55" w:hanging="360"/>
                  <w:jc w:val="both"/>
                </w:pPr>
              </w:pPrChange>
            </w:pPr>
            <w:r w:rsidRPr="00E64196">
              <w:rPr>
                <w:rFonts w:ascii="Times New Roman" w:eastAsia="Times New Roman" w:hAnsi="Times New Roman" w:cs="Times New Roman"/>
              </w:rPr>
              <w:t xml:space="preserve">The User (only in Online Blood Donation </w:t>
            </w:r>
          </w:p>
          <w:p w14:paraId="79954D62"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6FC6A102" w14:textId="77777777" w:rsidR="00E64196" w:rsidRPr="00E64196" w:rsidRDefault="00E64196">
            <w:pPr>
              <w:numPr>
                <w:ilvl w:val="0"/>
                <w:numId w:val="22"/>
              </w:numPr>
              <w:spacing w:line="275" w:lineRule="auto"/>
              <w:ind w:right="55" w:hanging="360"/>
              <w:jc w:val="both"/>
              <w:rPr>
                <w:rFonts w:ascii="Times New Roman" w:hAnsi="Times New Roman" w:cs="Times New Roman"/>
              </w:rPr>
              <w:pPrChange w:id="202" w:author="Akash Ur Rehman" w:date="2023-06-08T17:47:00Z">
                <w:pPr>
                  <w:numPr>
                    <w:numId w:val="23"/>
                  </w:numPr>
                  <w:spacing w:line="275" w:lineRule="auto"/>
                  <w:ind w:left="726" w:right="55" w:hanging="360"/>
                  <w:jc w:val="both"/>
                </w:pPr>
              </w:pPrChange>
            </w:pPr>
            <w:r w:rsidRPr="00E64196">
              <w:rPr>
                <w:rFonts w:ascii="Times New Roman" w:eastAsia="Times New Roman" w:hAnsi="Times New Roman" w:cs="Times New Roman"/>
              </w:rPr>
              <w:t xml:space="preserve">Alternative Path: The User (only in Online Blood Donation System) cancels blood donation by selecting the “Cancel” option.  </w:t>
            </w:r>
          </w:p>
          <w:p w14:paraId="321BC609" w14:textId="77777777" w:rsidR="00E64196" w:rsidRPr="00E64196" w:rsidRDefault="00E64196">
            <w:pPr>
              <w:numPr>
                <w:ilvl w:val="0"/>
                <w:numId w:val="22"/>
              </w:numPr>
              <w:spacing w:after="6" w:line="255" w:lineRule="auto"/>
              <w:ind w:right="55" w:hanging="360"/>
              <w:jc w:val="both"/>
              <w:rPr>
                <w:rFonts w:ascii="Times New Roman" w:hAnsi="Times New Roman" w:cs="Times New Roman"/>
              </w:rPr>
              <w:pPrChange w:id="203" w:author="Akash Ur Rehman" w:date="2023-06-08T17:47:00Z">
                <w:pPr>
                  <w:numPr>
                    <w:numId w:val="23"/>
                  </w:numPr>
                  <w:spacing w:after="6" w:line="255" w:lineRule="auto"/>
                  <w:ind w:left="726" w:right="55" w:hanging="360"/>
                  <w:jc w:val="both"/>
                </w:pPr>
              </w:pPrChange>
            </w:pPr>
            <w:r w:rsidRPr="00E64196">
              <w:rPr>
                <w:rFonts w:ascii="Times New Roman" w:eastAsia="Times New Roman" w:hAnsi="Times New Roman" w:cs="Times New Roman"/>
              </w:rPr>
              <w:t xml:space="preserve">The User (only in Online Blood Donation System) moves to the next page.  </w:t>
            </w:r>
          </w:p>
          <w:p w14:paraId="6E8907EE" w14:textId="77777777" w:rsidR="00E64196" w:rsidRPr="00E64196" w:rsidRDefault="00E64196">
            <w:pPr>
              <w:numPr>
                <w:ilvl w:val="0"/>
                <w:numId w:val="22"/>
              </w:numPr>
              <w:ind w:right="55" w:hanging="360"/>
              <w:jc w:val="both"/>
              <w:rPr>
                <w:rFonts w:ascii="Times New Roman" w:hAnsi="Times New Roman" w:cs="Times New Roman"/>
              </w:rPr>
              <w:pPrChange w:id="204" w:author="Akash Ur Rehman" w:date="2023-06-08T17:47:00Z">
                <w:pPr>
                  <w:numPr>
                    <w:numId w:val="23"/>
                  </w:numPr>
                  <w:ind w:left="726" w:right="55" w:hanging="360"/>
                  <w:jc w:val="both"/>
                </w:pPr>
              </w:pPrChange>
            </w:pPr>
            <w:r w:rsidRPr="00E64196">
              <w:rPr>
                <w:rFonts w:ascii="Times New Roman" w:eastAsia="Times New Roman" w:hAnsi="Times New Roman" w:cs="Times New Roman"/>
              </w:rPr>
              <w:t xml:space="preserve">This use case ends.  </w:t>
            </w:r>
          </w:p>
        </w:tc>
        <w:tc>
          <w:tcPr>
            <w:tcW w:w="4634" w:type="dxa"/>
            <w:tcBorders>
              <w:top w:val="single" w:sz="8" w:space="0" w:color="000000"/>
              <w:left w:val="single" w:sz="8" w:space="0" w:color="000000"/>
              <w:bottom w:val="single" w:sz="8" w:space="0" w:color="000000"/>
              <w:right w:val="single" w:sz="8" w:space="0" w:color="000000"/>
            </w:tcBorders>
          </w:tcPr>
          <w:p w14:paraId="1A022C4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606A3CBE" w14:textId="77777777" w:rsidR="00E64196" w:rsidRPr="00E64196" w:rsidRDefault="00E64196">
            <w:pPr>
              <w:numPr>
                <w:ilvl w:val="0"/>
                <w:numId w:val="23"/>
              </w:numPr>
              <w:spacing w:after="4" w:line="254" w:lineRule="auto"/>
              <w:ind w:right="55" w:hanging="360"/>
              <w:jc w:val="both"/>
              <w:rPr>
                <w:rFonts w:ascii="Times New Roman" w:hAnsi="Times New Roman" w:cs="Times New Roman"/>
              </w:rPr>
              <w:pPrChange w:id="205" w:author="Akash Ur Rehman" w:date="2023-06-08T17:47:00Z">
                <w:pPr>
                  <w:numPr>
                    <w:numId w:val="24"/>
                  </w:numPr>
                  <w:spacing w:after="4" w:line="254" w:lineRule="auto"/>
                  <w:ind w:left="726" w:right="55" w:hanging="360"/>
                  <w:jc w:val="both"/>
                </w:pPr>
              </w:pPrChange>
            </w:pPr>
            <w:r w:rsidRPr="00E64196">
              <w:rPr>
                <w:rFonts w:ascii="Times New Roman" w:eastAsia="Times New Roman" w:hAnsi="Times New Roman" w:cs="Times New Roman"/>
              </w:rPr>
              <w:t xml:space="preserve">If each text field is not correctly and completely </w:t>
            </w:r>
            <w:proofErr w:type="gramStart"/>
            <w:r w:rsidRPr="00E64196">
              <w:rPr>
                <w:rFonts w:ascii="Times New Roman" w:eastAsia="Times New Roman" w:hAnsi="Times New Roman" w:cs="Times New Roman"/>
              </w:rPr>
              <w:t>filled</w:t>
            </w:r>
            <w:proofErr w:type="gramEnd"/>
            <w:r w:rsidRPr="00E64196">
              <w:rPr>
                <w:rFonts w:ascii="Times New Roman" w:eastAsia="Times New Roman" w:hAnsi="Times New Roman" w:cs="Times New Roman"/>
              </w:rPr>
              <w:t xml:space="preserve"> then the system reloads the online blood donation form page.  </w:t>
            </w:r>
          </w:p>
          <w:p w14:paraId="66A93CC2" w14:textId="77777777" w:rsidR="00E64196" w:rsidRPr="00E64196" w:rsidRDefault="00E64196">
            <w:pPr>
              <w:numPr>
                <w:ilvl w:val="0"/>
                <w:numId w:val="23"/>
              </w:numPr>
              <w:spacing w:line="275" w:lineRule="auto"/>
              <w:ind w:right="55" w:hanging="360"/>
              <w:jc w:val="both"/>
              <w:rPr>
                <w:rFonts w:ascii="Times New Roman" w:hAnsi="Times New Roman" w:cs="Times New Roman"/>
              </w:rPr>
              <w:pPrChange w:id="206" w:author="Akash Ur Rehman" w:date="2023-06-08T17:47:00Z">
                <w:pPr>
                  <w:numPr>
                    <w:numId w:val="24"/>
                  </w:numPr>
                  <w:spacing w:line="275" w:lineRule="auto"/>
                  <w:ind w:left="726" w:right="55" w:hanging="360"/>
                  <w:jc w:val="both"/>
                </w:pPr>
              </w:pPrChange>
            </w:pPr>
            <w:r w:rsidRPr="00E64196">
              <w:rPr>
                <w:rFonts w:ascii="Times New Roman" w:eastAsia="Times New Roman" w:hAnsi="Times New Roman" w:cs="Times New Roman"/>
              </w:rPr>
              <w:t xml:space="preserve">The User (only in Online Blood Donation System) cancels blood donation by selecting the “Cancel” option. </w:t>
            </w:r>
          </w:p>
          <w:p w14:paraId="058CC25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2A1185A" w14:textId="77777777" w:rsidTr="004F5F3E">
        <w:trPr>
          <w:trHeight w:val="599"/>
        </w:trPr>
        <w:tc>
          <w:tcPr>
            <w:tcW w:w="9357" w:type="dxa"/>
            <w:gridSpan w:val="4"/>
            <w:tcBorders>
              <w:top w:val="single" w:sz="8" w:space="0" w:color="B1B1B1"/>
              <w:left w:val="single" w:sz="8" w:space="0" w:color="000000"/>
              <w:bottom w:val="single" w:sz="8" w:space="0" w:color="000000"/>
              <w:right w:val="single" w:sz="8" w:space="0" w:color="000000"/>
            </w:tcBorders>
            <w:shd w:val="clear" w:color="auto" w:fill="B1B1B1"/>
            <w:vAlign w:val="bottom"/>
          </w:tcPr>
          <w:p w14:paraId="67AF7ED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15931975" w14:textId="77777777" w:rsidTr="004F5F3E">
        <w:trPr>
          <w:trHeight w:val="842"/>
        </w:trPr>
        <w:tc>
          <w:tcPr>
            <w:tcW w:w="9357" w:type="dxa"/>
            <w:gridSpan w:val="4"/>
            <w:tcBorders>
              <w:top w:val="single" w:sz="8" w:space="0" w:color="000000"/>
              <w:left w:val="single" w:sz="8" w:space="0" w:color="000000"/>
              <w:bottom w:val="single" w:sz="8" w:space="0" w:color="000000"/>
              <w:right w:val="single" w:sz="8" w:space="0" w:color="000000"/>
            </w:tcBorders>
          </w:tcPr>
          <w:p w14:paraId="09301B4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donate blood without submitting an online blood donation form.  </w:t>
            </w:r>
          </w:p>
        </w:tc>
      </w:tr>
      <w:tr w:rsidR="00E64196" w:rsidRPr="00E64196" w14:paraId="2710CEC0"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7446C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78C73EE" w14:textId="77777777" w:rsidTr="004F5F3E">
        <w:trPr>
          <w:trHeight w:val="699"/>
        </w:trPr>
        <w:tc>
          <w:tcPr>
            <w:tcW w:w="9357" w:type="dxa"/>
            <w:gridSpan w:val="4"/>
            <w:tcBorders>
              <w:top w:val="single" w:sz="8" w:space="0" w:color="000000"/>
              <w:left w:val="single" w:sz="8" w:space="0" w:color="000000"/>
              <w:bottom w:val="single" w:sz="8" w:space="0" w:color="000000"/>
              <w:right w:val="single" w:sz="8" w:space="0" w:color="000000"/>
            </w:tcBorders>
          </w:tcPr>
          <w:p w14:paraId="4AD85046"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has been moved to the check blood eligibility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7D467A91"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2485DE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2E4371FB"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3D91A3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0ACF8E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79946F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1B358734"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C78694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626B7A0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34F8B1"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6F9094C1" w14:textId="04D5F4A4" w:rsidR="00E64196" w:rsidRPr="00E64196" w:rsidRDefault="00E64196" w:rsidP="00E64196">
      <w:pPr>
        <w:spacing w:after="200" w:line="240" w:lineRule="auto"/>
        <w:rPr>
          <w:i/>
          <w:iCs/>
          <w:color w:val="44546A" w:themeColor="text2"/>
          <w:sz w:val="18"/>
          <w:szCs w:val="18"/>
        </w:rPr>
      </w:pPr>
      <w:bookmarkStart w:id="207" w:name="_Toc12374521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41</w:t>
      </w:r>
      <w:r w:rsidRPr="00E64196">
        <w:rPr>
          <w:i/>
          <w:iCs/>
          <w:noProof/>
          <w:color w:val="44546A" w:themeColor="text2"/>
          <w:sz w:val="18"/>
          <w:szCs w:val="18"/>
        </w:rPr>
        <w:fldChar w:fldCharType="end"/>
      </w:r>
      <w:r w:rsidRPr="00E64196">
        <w:rPr>
          <w:i/>
          <w:iCs/>
          <w:color w:val="44546A" w:themeColor="text2"/>
          <w:sz w:val="18"/>
          <w:szCs w:val="18"/>
        </w:rPr>
        <w:t>:UC04-Donate Blood</w:t>
      </w:r>
      <w:bookmarkEnd w:id="207"/>
    </w:p>
    <w:p w14:paraId="18A7992A" w14:textId="77777777" w:rsidR="00E64196" w:rsidRPr="00E64196" w:rsidRDefault="00E64196" w:rsidP="00E64196">
      <w:pPr>
        <w:spacing w:after="0"/>
        <w:ind w:left="38"/>
        <w:rPr>
          <w:rFonts w:ascii="Times New Roman" w:hAnsi="Times New Roman" w:cs="Times New Roman"/>
        </w:rPr>
      </w:pP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0520B900"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70ABAD35"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08" w:name="_Toc137078826"/>
            <w:r w:rsidRPr="00E64196">
              <w:rPr>
                <w:rFonts w:ascii="Times New Roman" w:eastAsia="Times New Roman" w:hAnsi="Times New Roman" w:cs="Times New Roman"/>
                <w:color w:val="1F4D78" w:themeColor="accent1" w:themeShade="7F"/>
                <w:sz w:val="24"/>
                <w:szCs w:val="24"/>
              </w:rPr>
              <w:t>UC05- Check eligibility of User for blood donation</w:t>
            </w:r>
            <w:bookmarkEnd w:id="20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0A4642F5" w14:textId="77777777" w:rsidTr="004F5F3E">
        <w:trPr>
          <w:trHeight w:val="677"/>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5365FA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00E346A7"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4836C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00800CBC"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2A1A18D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46387F7F"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check eligibility for blood donation by filling the blood analysis forms.  </w:t>
            </w:r>
          </w:p>
        </w:tc>
      </w:tr>
      <w:tr w:rsidR="00E64196" w:rsidRPr="00E64196" w14:paraId="087DFBE2" w14:textId="77777777" w:rsidTr="004F5F3E">
        <w:trPr>
          <w:trHeight w:val="934"/>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4B753F2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C0446C8" w14:textId="77777777" w:rsidR="00E64196" w:rsidRPr="00E64196" w:rsidRDefault="00E64196">
            <w:pPr>
              <w:numPr>
                <w:ilvl w:val="0"/>
                <w:numId w:val="24"/>
              </w:numPr>
              <w:ind w:hanging="360"/>
              <w:rPr>
                <w:rFonts w:ascii="Times New Roman" w:hAnsi="Times New Roman" w:cs="Times New Roman"/>
              </w:rPr>
              <w:pPrChange w:id="209" w:author="Akash Ur Rehman" w:date="2023-06-08T17:47:00Z">
                <w:pPr>
                  <w:numPr>
                    <w:numId w:val="25"/>
                  </w:numPr>
                  <w:ind w:left="720" w:hanging="360"/>
                </w:pPr>
              </w:pPrChange>
            </w:pPr>
            <w:r w:rsidRPr="00E64196">
              <w:rPr>
                <w:rFonts w:ascii="Times New Roman" w:eastAsia="Times New Roman" w:hAnsi="Times New Roman" w:cs="Times New Roman"/>
              </w:rPr>
              <w:t xml:space="preserve">The User must be logged in into the system. </w:t>
            </w:r>
          </w:p>
          <w:p w14:paraId="7B1C51E0" w14:textId="77777777" w:rsidR="00E64196" w:rsidRPr="00E64196" w:rsidRDefault="00E64196">
            <w:pPr>
              <w:numPr>
                <w:ilvl w:val="0"/>
                <w:numId w:val="24"/>
              </w:numPr>
              <w:ind w:hanging="360"/>
              <w:rPr>
                <w:rFonts w:ascii="Times New Roman" w:hAnsi="Times New Roman" w:cs="Times New Roman"/>
              </w:rPr>
              <w:pPrChange w:id="210" w:author="Akash Ur Rehman" w:date="2023-06-08T17:47:00Z">
                <w:pPr>
                  <w:numPr>
                    <w:numId w:val="25"/>
                  </w:numPr>
                  <w:ind w:left="720" w:hanging="360"/>
                </w:pPr>
              </w:pPrChange>
            </w:pPr>
            <w:r w:rsidRPr="00E64196">
              <w:rPr>
                <w:rFonts w:ascii="Times New Roman" w:eastAsia="Times New Roman" w:hAnsi="Times New Roman" w:cs="Times New Roman"/>
              </w:rPr>
              <w:t xml:space="preserve">The User must fill the initial form of blood donation for checking the eligibility of blood donation. </w:t>
            </w:r>
          </w:p>
        </w:tc>
      </w:tr>
      <w:tr w:rsidR="00E64196" w:rsidRPr="00E64196" w14:paraId="2B0DF715"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6434CA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83CAEE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1CCB872"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 w:type="dxa"/>
          <w:left w:w="97" w:type="dxa"/>
          <w:bottom w:w="71" w:type="dxa"/>
          <w:right w:w="24" w:type="dxa"/>
        </w:tblCellMar>
        <w:tblLook w:val="04A0" w:firstRow="1" w:lastRow="0" w:firstColumn="1" w:lastColumn="0" w:noHBand="0" w:noVBand="1"/>
      </w:tblPr>
      <w:tblGrid>
        <w:gridCol w:w="1842"/>
        <w:gridCol w:w="2883"/>
        <w:gridCol w:w="4632"/>
      </w:tblGrid>
      <w:tr w:rsidR="00E64196" w:rsidRPr="00E64196" w14:paraId="5981E2D7" w14:textId="77777777" w:rsidTr="004F5F3E">
        <w:trPr>
          <w:trHeight w:val="10053"/>
        </w:trPr>
        <w:tc>
          <w:tcPr>
            <w:tcW w:w="4725" w:type="dxa"/>
            <w:gridSpan w:val="2"/>
          </w:tcPr>
          <w:p w14:paraId="35CCC2C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0B58620C" w14:textId="738835D1" w:rsidR="00E64196" w:rsidRPr="00E64196" w:rsidRDefault="00E64196">
            <w:pPr>
              <w:numPr>
                <w:ilvl w:val="0"/>
                <w:numId w:val="25"/>
              </w:numPr>
              <w:spacing w:after="5" w:line="254" w:lineRule="auto"/>
              <w:ind w:right="56" w:hanging="360"/>
              <w:jc w:val="both"/>
              <w:rPr>
                <w:rFonts w:ascii="Times New Roman" w:hAnsi="Times New Roman" w:cs="Times New Roman"/>
              </w:rPr>
              <w:pPrChange w:id="211" w:author="Akash Ur Rehman" w:date="2023-06-08T17:47:00Z">
                <w:pPr>
                  <w:numPr>
                    <w:numId w:val="26"/>
                  </w:numPr>
                  <w:spacing w:after="5" w:line="254" w:lineRule="auto"/>
                  <w:ind w:left="724" w:right="56" w:hanging="360"/>
                  <w:jc w:val="both"/>
                </w:pPr>
              </w:pPrChange>
            </w:pPr>
            <w:r w:rsidRPr="00E64196">
              <w:rPr>
                <w:rFonts w:ascii="Times New Roman" w:eastAsia="Times New Roman" w:hAnsi="Times New Roman" w:cs="Times New Roman"/>
              </w:rPr>
              <w:t xml:space="preserve">This use case starts when </w:t>
            </w:r>
            <w:proofErr w:type="gramStart"/>
            <w:r w:rsidRPr="00E64196">
              <w:rPr>
                <w:rFonts w:ascii="Times New Roman" w:eastAsia="Times New Roman" w:hAnsi="Times New Roman" w:cs="Times New Roman"/>
              </w:rPr>
              <w:t>an</w:t>
            </w:r>
            <w:proofErr w:type="gramEnd"/>
            <w:r w:rsidRPr="00E64196">
              <w:rPr>
                <w:rFonts w:ascii="Times New Roman" w:eastAsia="Times New Roman" w:hAnsi="Times New Roman" w:cs="Times New Roman"/>
              </w:rPr>
              <w:t xml:space="preserve"> User (only in Online Blood Donation </w:t>
            </w:r>
            <w:r w:rsidR="001D685A" w:rsidRPr="00E64196">
              <w:rPr>
                <w:rFonts w:ascii="Times New Roman" w:eastAsia="Times New Roman" w:hAnsi="Times New Roman" w:cs="Times New Roman"/>
              </w:rPr>
              <w:t>System) wants</w:t>
            </w:r>
            <w:r w:rsidRPr="00E64196">
              <w:rPr>
                <w:rFonts w:ascii="Times New Roman" w:eastAsia="Times New Roman" w:hAnsi="Times New Roman" w:cs="Times New Roman"/>
              </w:rPr>
              <w:t xml:space="preserve"> to check whether they are eligible for blood donation or not. </w:t>
            </w:r>
          </w:p>
          <w:p w14:paraId="58B62A78" w14:textId="0E8F81F1" w:rsidR="00E64196" w:rsidRPr="00E64196" w:rsidRDefault="00E64196">
            <w:pPr>
              <w:numPr>
                <w:ilvl w:val="0"/>
                <w:numId w:val="25"/>
              </w:numPr>
              <w:spacing w:line="254" w:lineRule="auto"/>
              <w:ind w:right="56" w:hanging="360"/>
              <w:jc w:val="both"/>
              <w:rPr>
                <w:rFonts w:ascii="Times New Roman" w:hAnsi="Times New Roman" w:cs="Times New Roman"/>
              </w:rPr>
              <w:pPrChange w:id="212" w:author="Akash Ur Rehman" w:date="2023-06-08T17:47:00Z">
                <w:pPr>
                  <w:numPr>
                    <w:numId w:val="26"/>
                  </w:numPr>
                  <w:spacing w:line="254" w:lineRule="auto"/>
                  <w:ind w:left="724" w:right="56" w:hanging="360"/>
                  <w:jc w:val="both"/>
                </w:pPr>
              </w:pPrChange>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w:t>
            </w:r>
            <w:r w:rsidR="001D685A" w:rsidRPr="00E64196">
              <w:rPr>
                <w:rFonts w:ascii="Times New Roman" w:eastAsia="Times New Roman" w:hAnsi="Times New Roman" w:cs="Times New Roman"/>
              </w:rPr>
              <w:t>field.</w:t>
            </w:r>
            <w:r w:rsidRPr="00E64196">
              <w:rPr>
                <w:rFonts w:ascii="Times New Roman" w:eastAsia="Times New Roman" w:hAnsi="Times New Roman" w:cs="Times New Roman"/>
              </w:rPr>
              <w:t xml:space="preserve"> </w:t>
            </w:r>
          </w:p>
          <w:p w14:paraId="5F881BB4" w14:textId="77777777" w:rsidR="00E64196" w:rsidRPr="00E64196" w:rsidRDefault="00E64196" w:rsidP="00E64196">
            <w:pPr>
              <w:spacing w:line="254" w:lineRule="auto"/>
              <w:ind w:left="720"/>
              <w:jc w:val="both"/>
              <w:rPr>
                <w:rFonts w:ascii="Times New Roman" w:hAnsi="Times New Roman" w:cs="Times New Roman"/>
              </w:rPr>
            </w:pPr>
            <w:r w:rsidRPr="00E64196">
              <w:rPr>
                <w:rFonts w:ascii="Times New Roman" w:eastAsia="Times New Roman" w:hAnsi="Times New Roman" w:cs="Times New Roman"/>
              </w:rPr>
              <w:t xml:space="preserve">(Included DISEASE, SMOKING, DONATION HISTORY, WEIGHT, </w:t>
            </w:r>
          </w:p>
          <w:p w14:paraId="039BA7A1"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GENDER, and AGE, etc). </w:t>
            </w:r>
          </w:p>
          <w:p w14:paraId="057A79CC" w14:textId="5DA192B8" w:rsidR="00E64196" w:rsidRPr="00E64196" w:rsidRDefault="00E64196">
            <w:pPr>
              <w:numPr>
                <w:ilvl w:val="0"/>
                <w:numId w:val="25"/>
              </w:numPr>
              <w:spacing w:after="4" w:line="255" w:lineRule="auto"/>
              <w:ind w:right="56" w:hanging="360"/>
              <w:jc w:val="both"/>
              <w:rPr>
                <w:rFonts w:ascii="Times New Roman" w:hAnsi="Times New Roman" w:cs="Times New Roman"/>
              </w:rPr>
              <w:pPrChange w:id="213" w:author="Akash Ur Rehman" w:date="2023-06-08T17:47:00Z">
                <w:pPr>
                  <w:numPr>
                    <w:numId w:val="26"/>
                  </w:numPr>
                  <w:spacing w:after="4" w:line="255" w:lineRule="auto"/>
                  <w:ind w:left="724" w:right="56" w:hanging="360"/>
                  <w:jc w:val="both"/>
                </w:pPr>
              </w:pPrChange>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blood analysis form page.  </w:t>
            </w:r>
          </w:p>
          <w:p w14:paraId="469F4453" w14:textId="77777777" w:rsidR="00E64196" w:rsidRPr="00E64196" w:rsidRDefault="00E64196">
            <w:pPr>
              <w:numPr>
                <w:ilvl w:val="0"/>
                <w:numId w:val="25"/>
              </w:numPr>
              <w:spacing w:after="4" w:line="254" w:lineRule="auto"/>
              <w:ind w:right="56" w:hanging="360"/>
              <w:jc w:val="both"/>
              <w:rPr>
                <w:rFonts w:ascii="Times New Roman" w:hAnsi="Times New Roman" w:cs="Times New Roman"/>
              </w:rPr>
              <w:pPrChange w:id="214" w:author="Akash Ur Rehman" w:date="2023-06-08T17:47:00Z">
                <w:pPr>
                  <w:numPr>
                    <w:numId w:val="26"/>
                  </w:numPr>
                  <w:spacing w:after="4" w:line="254" w:lineRule="auto"/>
                  <w:ind w:left="724" w:right="56" w:hanging="360"/>
                  <w:jc w:val="both"/>
                </w:pPr>
              </w:pPrChange>
            </w:pPr>
            <w:r w:rsidRPr="00E64196">
              <w:rPr>
                <w:rFonts w:ascii="Times New Roman" w:eastAsia="Times New Roman" w:hAnsi="Times New Roman" w:cs="Times New Roman"/>
              </w:rPr>
              <w:t xml:space="preserve">The User (only in Online Blood Donation System) submits the online blood analysis form.  </w:t>
            </w:r>
          </w:p>
          <w:p w14:paraId="670D0D59" w14:textId="2AA31EEF" w:rsidR="00E64196" w:rsidRPr="00E64196" w:rsidRDefault="00E64196">
            <w:pPr>
              <w:numPr>
                <w:ilvl w:val="0"/>
                <w:numId w:val="25"/>
              </w:numPr>
              <w:ind w:right="56" w:hanging="360"/>
              <w:jc w:val="both"/>
              <w:rPr>
                <w:rFonts w:ascii="Times New Roman" w:hAnsi="Times New Roman" w:cs="Times New Roman"/>
              </w:rPr>
              <w:pPrChange w:id="215" w:author="Akash Ur Rehman" w:date="2023-06-08T17:47:00Z">
                <w:pPr>
                  <w:numPr>
                    <w:numId w:val="26"/>
                  </w:numPr>
                  <w:ind w:left="724" w:right="56" w:hanging="360"/>
                  <w:jc w:val="both"/>
                </w:pPr>
              </w:pPrChange>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User.</w:t>
            </w:r>
            <w:r w:rsidRPr="00E64196">
              <w:rPr>
                <w:rFonts w:ascii="Times New Roman" w:eastAsia="Times New Roman" w:hAnsi="Times New Roman" w:cs="Times New Roman"/>
              </w:rPr>
              <w:t xml:space="preserve"> </w:t>
            </w:r>
          </w:p>
          <w:p w14:paraId="7AC6106E" w14:textId="34783E41"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w:t>
            </w:r>
            <w:r w:rsidR="001D685A" w:rsidRPr="00E64196">
              <w:rPr>
                <w:rFonts w:ascii="Times New Roman" w:eastAsia="Times New Roman" w:hAnsi="Times New Roman" w:cs="Times New Roman"/>
              </w:rPr>
              <w:t>Only</w:t>
            </w:r>
            <w:r w:rsidRPr="00E64196">
              <w:rPr>
                <w:rFonts w:ascii="Times New Roman" w:eastAsia="Times New Roman" w:hAnsi="Times New Roman" w:cs="Times New Roman"/>
              </w:rPr>
              <w:t xml:space="preserve"> in Online Blood Donation System) </w:t>
            </w:r>
          </w:p>
          <w:p w14:paraId="1B714AE4"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check blood with this information?”. </w:t>
            </w:r>
          </w:p>
          <w:p w14:paraId="6452DB47" w14:textId="77777777" w:rsidR="00E64196" w:rsidRPr="00E64196" w:rsidRDefault="00E64196">
            <w:pPr>
              <w:numPr>
                <w:ilvl w:val="0"/>
                <w:numId w:val="25"/>
              </w:numPr>
              <w:ind w:right="56" w:hanging="360"/>
              <w:jc w:val="both"/>
              <w:rPr>
                <w:rFonts w:ascii="Times New Roman" w:hAnsi="Times New Roman" w:cs="Times New Roman"/>
              </w:rPr>
              <w:pPrChange w:id="216" w:author="Akash Ur Rehman" w:date="2023-06-08T17:47:00Z">
                <w:pPr>
                  <w:numPr>
                    <w:numId w:val="26"/>
                  </w:numPr>
                  <w:ind w:left="724" w:right="56" w:hanging="360"/>
                  <w:jc w:val="both"/>
                </w:pPr>
              </w:pPrChange>
            </w:pPr>
            <w:r w:rsidRPr="00E64196">
              <w:rPr>
                <w:rFonts w:ascii="Times New Roman" w:eastAsia="Times New Roman" w:hAnsi="Times New Roman" w:cs="Times New Roman"/>
              </w:rPr>
              <w:t xml:space="preserve">The User (only in Online Blood Donation </w:t>
            </w:r>
          </w:p>
          <w:p w14:paraId="59B31373"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45FE08C1" w14:textId="77777777" w:rsidR="00E64196" w:rsidRPr="00E64196" w:rsidRDefault="00E64196">
            <w:pPr>
              <w:numPr>
                <w:ilvl w:val="0"/>
                <w:numId w:val="25"/>
              </w:numPr>
              <w:spacing w:after="5" w:line="254" w:lineRule="auto"/>
              <w:ind w:right="56" w:hanging="360"/>
              <w:jc w:val="both"/>
              <w:rPr>
                <w:rFonts w:ascii="Times New Roman" w:hAnsi="Times New Roman" w:cs="Times New Roman"/>
              </w:rPr>
              <w:pPrChange w:id="217" w:author="Akash Ur Rehman" w:date="2023-06-08T17:47:00Z">
                <w:pPr>
                  <w:numPr>
                    <w:numId w:val="26"/>
                  </w:numPr>
                  <w:spacing w:after="5" w:line="254" w:lineRule="auto"/>
                  <w:ind w:left="724" w:right="56" w:hanging="360"/>
                  <w:jc w:val="both"/>
                </w:pPr>
              </w:pPrChange>
            </w:pPr>
            <w:r w:rsidRPr="00E64196">
              <w:rPr>
                <w:rFonts w:ascii="Times New Roman" w:eastAsia="Times New Roman" w:hAnsi="Times New Roman" w:cs="Times New Roman"/>
              </w:rPr>
              <w:t xml:space="preserve">The User gets a confirmation message from the system whether they are eligible for blood donation or not. </w:t>
            </w:r>
          </w:p>
          <w:p w14:paraId="3DA2B61F" w14:textId="77777777" w:rsidR="00E64196" w:rsidRPr="00E64196" w:rsidRDefault="00E64196">
            <w:pPr>
              <w:numPr>
                <w:ilvl w:val="0"/>
                <w:numId w:val="25"/>
              </w:numPr>
              <w:spacing w:line="275" w:lineRule="auto"/>
              <w:ind w:right="56" w:hanging="360"/>
              <w:jc w:val="both"/>
              <w:rPr>
                <w:rFonts w:ascii="Times New Roman" w:hAnsi="Times New Roman" w:cs="Times New Roman"/>
              </w:rPr>
              <w:pPrChange w:id="218" w:author="Akash Ur Rehman" w:date="2023-06-08T17:47:00Z">
                <w:pPr>
                  <w:numPr>
                    <w:numId w:val="26"/>
                  </w:numPr>
                  <w:spacing w:line="275" w:lineRule="auto"/>
                  <w:ind w:left="724" w:right="56" w:hanging="360"/>
                  <w:jc w:val="both"/>
                </w:pPr>
              </w:pPrChange>
            </w:pPr>
            <w:r w:rsidRPr="00E64196">
              <w:rPr>
                <w:rFonts w:ascii="Times New Roman" w:eastAsia="Times New Roman" w:hAnsi="Times New Roman" w:cs="Times New Roman"/>
              </w:rPr>
              <w:t xml:space="preserve">Alternative Path: The User (only in Online Blood Donation System) cancels blood analysis by selecting the “Cancel” option.  </w:t>
            </w:r>
          </w:p>
          <w:p w14:paraId="26318D38" w14:textId="1BBBD7F9" w:rsidR="00E64196" w:rsidRPr="00E64196" w:rsidRDefault="00E64196">
            <w:pPr>
              <w:numPr>
                <w:ilvl w:val="0"/>
                <w:numId w:val="25"/>
              </w:numPr>
              <w:spacing w:after="6" w:line="254" w:lineRule="auto"/>
              <w:ind w:right="56" w:hanging="360"/>
              <w:jc w:val="both"/>
              <w:rPr>
                <w:rFonts w:ascii="Times New Roman" w:hAnsi="Times New Roman" w:cs="Times New Roman"/>
              </w:rPr>
              <w:pPrChange w:id="219" w:author="Akash Ur Rehman" w:date="2023-06-08T17:47:00Z">
                <w:pPr>
                  <w:numPr>
                    <w:numId w:val="26"/>
                  </w:numPr>
                  <w:spacing w:after="6" w:line="254" w:lineRule="auto"/>
                  <w:ind w:left="724" w:right="56" w:hanging="360"/>
                  <w:jc w:val="both"/>
                </w:pPr>
              </w:pPrChange>
            </w:pPr>
            <w:r w:rsidRPr="00E64196">
              <w:rPr>
                <w:rFonts w:ascii="Times New Roman" w:eastAsia="Times New Roman" w:hAnsi="Times New Roman" w:cs="Times New Roman"/>
              </w:rPr>
              <w:t xml:space="preserve">The User (only in Online Blood Donation System) navigates to the next page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  </w:t>
            </w:r>
          </w:p>
          <w:p w14:paraId="56035B89" w14:textId="77777777" w:rsidR="00E64196" w:rsidRPr="00E64196" w:rsidRDefault="00E64196">
            <w:pPr>
              <w:numPr>
                <w:ilvl w:val="0"/>
                <w:numId w:val="25"/>
              </w:numPr>
              <w:ind w:right="56" w:hanging="360"/>
              <w:jc w:val="both"/>
              <w:rPr>
                <w:rFonts w:ascii="Times New Roman" w:hAnsi="Times New Roman" w:cs="Times New Roman"/>
              </w:rPr>
              <w:pPrChange w:id="220" w:author="Akash Ur Rehman" w:date="2023-06-08T17:47:00Z">
                <w:pPr>
                  <w:numPr>
                    <w:numId w:val="26"/>
                  </w:numPr>
                  <w:ind w:left="724" w:right="56" w:hanging="360"/>
                  <w:jc w:val="both"/>
                </w:pPr>
              </w:pPrChange>
            </w:pPr>
            <w:r w:rsidRPr="00E64196">
              <w:rPr>
                <w:rFonts w:ascii="Times New Roman" w:eastAsia="Times New Roman" w:hAnsi="Times New Roman" w:cs="Times New Roman"/>
              </w:rPr>
              <w:t xml:space="preserve">This use case ends.  </w:t>
            </w:r>
          </w:p>
          <w:p w14:paraId="59DB67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511D321F"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6818ACB2" w14:textId="0B2D9630" w:rsidR="00E64196" w:rsidRPr="00E64196" w:rsidRDefault="00E64196">
            <w:pPr>
              <w:numPr>
                <w:ilvl w:val="0"/>
                <w:numId w:val="26"/>
              </w:numPr>
              <w:spacing w:after="4" w:line="254" w:lineRule="auto"/>
              <w:ind w:right="53" w:hanging="360"/>
              <w:jc w:val="both"/>
              <w:rPr>
                <w:rFonts w:ascii="Times New Roman" w:hAnsi="Times New Roman" w:cs="Times New Roman"/>
              </w:rPr>
              <w:pPrChange w:id="221" w:author="Akash Ur Rehman" w:date="2023-06-08T17:47:00Z">
                <w:pPr>
                  <w:numPr>
                    <w:numId w:val="27"/>
                  </w:numPr>
                  <w:spacing w:after="4" w:line="254" w:lineRule="auto"/>
                  <w:ind w:left="726" w:right="53" w:hanging="360"/>
                  <w:jc w:val="both"/>
                </w:pPr>
              </w:pPrChange>
            </w:pPr>
            <w:r w:rsidRPr="00E64196">
              <w:rPr>
                <w:rFonts w:ascii="Times New Roman" w:eastAsia="Times New Roman" w:hAnsi="Times New Roman" w:cs="Times New Roman"/>
              </w:rPr>
              <w:t xml:space="preserve">If each text field is not correctly and </w:t>
            </w:r>
            <w:proofErr w:type="gramStart"/>
            <w:r w:rsidRPr="00E64196">
              <w:rPr>
                <w:rFonts w:ascii="Times New Roman" w:eastAsia="Times New Roman" w:hAnsi="Times New Roman" w:cs="Times New Roman"/>
              </w:rPr>
              <w:t xml:space="preserve">completely </w:t>
            </w:r>
            <w:r w:rsidR="001D685A" w:rsidRPr="00E64196">
              <w:rPr>
                <w:rFonts w:ascii="Times New Roman" w:eastAsia="Times New Roman" w:hAnsi="Times New Roman" w:cs="Times New Roman"/>
              </w:rPr>
              <w:t>filled</w:t>
            </w:r>
            <w:proofErr w:type="gramEnd"/>
            <w:r w:rsidR="001D685A" w:rsidRPr="00E64196">
              <w:rPr>
                <w:rFonts w:ascii="Times New Roman" w:eastAsia="Times New Roman" w:hAnsi="Times New Roman" w:cs="Times New Roman"/>
              </w:rPr>
              <w:t>,</w:t>
            </w:r>
            <w:r w:rsidRPr="00E64196">
              <w:rPr>
                <w:rFonts w:ascii="Times New Roman" w:eastAsia="Times New Roman" w:hAnsi="Times New Roman" w:cs="Times New Roman"/>
              </w:rPr>
              <w:t xml:space="preserve"> then the system reloads the online blood analysis form page.  </w:t>
            </w:r>
          </w:p>
          <w:p w14:paraId="15A615EA" w14:textId="77777777" w:rsidR="00E64196" w:rsidRPr="00E64196" w:rsidRDefault="00E64196">
            <w:pPr>
              <w:numPr>
                <w:ilvl w:val="0"/>
                <w:numId w:val="26"/>
              </w:numPr>
              <w:spacing w:after="1" w:line="273" w:lineRule="auto"/>
              <w:ind w:right="53" w:hanging="360"/>
              <w:jc w:val="both"/>
              <w:rPr>
                <w:rFonts w:ascii="Times New Roman" w:hAnsi="Times New Roman" w:cs="Times New Roman"/>
              </w:rPr>
              <w:pPrChange w:id="222" w:author="Akash Ur Rehman" w:date="2023-06-08T17:47:00Z">
                <w:pPr>
                  <w:numPr>
                    <w:numId w:val="27"/>
                  </w:numPr>
                  <w:spacing w:after="1" w:line="273" w:lineRule="auto"/>
                  <w:ind w:left="726" w:right="53" w:hanging="360"/>
                  <w:jc w:val="both"/>
                </w:pPr>
              </w:pPrChange>
            </w:pPr>
            <w:r w:rsidRPr="00E64196">
              <w:rPr>
                <w:rFonts w:ascii="Times New Roman" w:eastAsia="Times New Roman" w:hAnsi="Times New Roman" w:cs="Times New Roman"/>
              </w:rPr>
              <w:t xml:space="preserve">The User (only in Online Blood Donation System) cancels blood analysis by selecting the “Cancel” option. </w:t>
            </w:r>
          </w:p>
          <w:p w14:paraId="1FA35F0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5382595" w14:textId="77777777" w:rsidTr="004F5F3E">
        <w:trPr>
          <w:trHeight w:val="598"/>
        </w:trPr>
        <w:tc>
          <w:tcPr>
            <w:tcW w:w="9357" w:type="dxa"/>
            <w:gridSpan w:val="3"/>
            <w:shd w:val="clear" w:color="auto" w:fill="B1B1B1"/>
            <w:vAlign w:val="bottom"/>
          </w:tcPr>
          <w:p w14:paraId="66E834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4A157EEC" w14:textId="77777777" w:rsidTr="004F5F3E">
        <w:trPr>
          <w:trHeight w:val="842"/>
        </w:trPr>
        <w:tc>
          <w:tcPr>
            <w:tcW w:w="9357" w:type="dxa"/>
            <w:gridSpan w:val="3"/>
          </w:tcPr>
          <w:p w14:paraId="0606B334"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get blood analysis without submitting an online blood analysis form.  </w:t>
            </w:r>
          </w:p>
        </w:tc>
      </w:tr>
      <w:tr w:rsidR="00E64196" w:rsidRPr="00E64196" w14:paraId="2FAB1715" w14:textId="77777777" w:rsidTr="004F5F3E">
        <w:trPr>
          <w:trHeight w:val="598"/>
        </w:trPr>
        <w:tc>
          <w:tcPr>
            <w:tcW w:w="9357" w:type="dxa"/>
            <w:gridSpan w:val="3"/>
            <w:shd w:val="clear" w:color="auto" w:fill="B1B1B1"/>
            <w:vAlign w:val="bottom"/>
          </w:tcPr>
          <w:p w14:paraId="35B303F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546A8B5" w14:textId="77777777" w:rsidTr="004F5F3E">
        <w:trPr>
          <w:trHeight w:val="700"/>
        </w:trPr>
        <w:tc>
          <w:tcPr>
            <w:tcW w:w="9357" w:type="dxa"/>
            <w:gridSpan w:val="3"/>
          </w:tcPr>
          <w:p w14:paraId="51A154FF"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received confirmation messages about blood analysis and moved to the check blood donation list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3D26E124" w14:textId="77777777" w:rsidTr="004F5F3E">
        <w:trPr>
          <w:trHeight w:val="598"/>
        </w:trPr>
        <w:tc>
          <w:tcPr>
            <w:tcW w:w="9357" w:type="dxa"/>
            <w:gridSpan w:val="3"/>
            <w:shd w:val="clear" w:color="auto" w:fill="B1B1B1"/>
            <w:vAlign w:val="bottom"/>
          </w:tcPr>
          <w:p w14:paraId="72C2FB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6EBA210" w14:textId="77777777" w:rsidTr="004F5F3E">
        <w:trPr>
          <w:trHeight w:val="672"/>
        </w:trPr>
        <w:tc>
          <w:tcPr>
            <w:tcW w:w="1842" w:type="dxa"/>
            <w:shd w:val="clear" w:color="auto" w:fill="B1B1B1"/>
            <w:vAlign w:val="bottom"/>
          </w:tcPr>
          <w:p w14:paraId="179808C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3E96A1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3C9FC9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7334B33" w14:textId="77777777" w:rsidTr="004F5F3E">
        <w:trPr>
          <w:trHeight w:val="635"/>
        </w:trPr>
        <w:tc>
          <w:tcPr>
            <w:tcW w:w="1842" w:type="dxa"/>
            <w:shd w:val="clear" w:color="auto" w:fill="B1B1B1"/>
            <w:vAlign w:val="bottom"/>
          </w:tcPr>
          <w:p w14:paraId="78B53A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7FB5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D61ACE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45D8B43A" w14:textId="7ED0CA7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223" w:name="_Toc12374521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42</w:t>
      </w:r>
      <w:r w:rsidRPr="00E64196">
        <w:rPr>
          <w:i/>
          <w:iCs/>
          <w:noProof/>
          <w:color w:val="44546A" w:themeColor="text2"/>
          <w:sz w:val="18"/>
          <w:szCs w:val="18"/>
        </w:rPr>
        <w:fldChar w:fldCharType="end"/>
      </w:r>
      <w:r w:rsidRPr="00E64196">
        <w:rPr>
          <w:i/>
          <w:iCs/>
          <w:color w:val="44546A" w:themeColor="text2"/>
          <w:sz w:val="18"/>
          <w:szCs w:val="18"/>
        </w:rPr>
        <w:t>:UC05- Check eligibility of User for blood donation</w:t>
      </w:r>
      <w:bookmarkEnd w:id="223"/>
      <w:r w:rsidRPr="00E64196">
        <w:rPr>
          <w:rFonts w:ascii="Times New Roman" w:eastAsia="Times New Roman" w:hAnsi="Times New Roman" w:cs="Times New Roman"/>
          <w:b/>
          <w:i/>
          <w:iCs/>
          <w:color w:val="44546A" w:themeColor="text2"/>
          <w:sz w:val="24"/>
          <w:szCs w:val="18"/>
        </w:rPr>
        <w:t xml:space="preserve"> </w:t>
      </w:r>
    </w:p>
    <w:p w14:paraId="2586E09A" w14:textId="77777777" w:rsidR="00E64196" w:rsidRPr="00E64196" w:rsidRDefault="00E64196" w:rsidP="00E64196">
      <w:pPr>
        <w:spacing w:after="19"/>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42632B05"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8"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C91176C" w14:textId="77777777" w:rsidTr="004F5F3E">
        <w:trPr>
          <w:trHeight w:val="605"/>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17625B2" w14:textId="48A52A3C"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24" w:name="_Toc137078827"/>
            <w:r w:rsidRPr="00E64196">
              <w:rPr>
                <w:rFonts w:ascii="Times New Roman" w:eastAsia="Times New Roman" w:hAnsi="Times New Roman" w:cs="Times New Roman"/>
                <w:color w:val="1F4D78" w:themeColor="accent1" w:themeShade="7F"/>
                <w:sz w:val="24"/>
                <w:szCs w:val="24"/>
              </w:rPr>
              <w:t xml:space="preserve">UC06-View Blood Donation </w:t>
            </w:r>
            <w:bookmarkEnd w:id="224"/>
            <w:r w:rsidR="001D685A">
              <w:rPr>
                <w:rFonts w:ascii="Times New Roman" w:eastAsia="Times New Roman" w:hAnsi="Times New Roman" w:cs="Times New Roman"/>
                <w:color w:val="1F4D78" w:themeColor="accent1" w:themeShade="7F"/>
                <w:sz w:val="24"/>
                <w:szCs w:val="24"/>
              </w:rPr>
              <w:t>Center</w:t>
            </w:r>
            <w:r w:rsidR="001D685A" w:rsidRPr="00E64196">
              <w:rPr>
                <w:rFonts w:ascii="Times New Roman" w:eastAsia="Times New Roman" w:hAnsi="Times New Roman" w:cs="Times New Roman"/>
                <w:color w:val="1F4D78" w:themeColor="accent1" w:themeShade="7F"/>
                <w:sz w:val="24"/>
                <w:szCs w:val="24"/>
              </w:rPr>
              <w:t>s</w:t>
            </w:r>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9CF3374"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453C6A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9D5F968" w14:textId="77777777" w:rsidTr="004F5F3E">
        <w:trPr>
          <w:trHeight w:val="635"/>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5CF5B9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w:t>
            </w:r>
            <w:r w:rsidRPr="00E64196">
              <w:rPr>
                <w:rFonts w:ascii="Times New Roman" w:eastAsia="Times New Roman" w:hAnsi="Times New Roman" w:cs="Times New Roman"/>
                <w:b/>
                <w:sz w:val="24"/>
              </w:rPr>
              <w:t xml:space="preserve"> </w:t>
            </w:r>
          </w:p>
        </w:tc>
      </w:tr>
      <w:tr w:rsidR="00E64196" w:rsidRPr="00E64196" w14:paraId="7ADFCB62" w14:textId="77777777" w:rsidTr="004F5F3E">
        <w:trPr>
          <w:trHeight w:val="895"/>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tcPr>
          <w:p w14:paraId="00CE00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7A07088C" w14:textId="7ED3DDB6" w:rsidR="00E64196" w:rsidRPr="00E64196" w:rsidRDefault="00E64196" w:rsidP="00E64196">
            <w:pPr>
              <w:ind w:left="6" w:right="61"/>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view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 and make appointments for blood donation.</w:t>
            </w:r>
            <w:r w:rsidRPr="00E64196">
              <w:rPr>
                <w:rFonts w:ascii="Times New Roman" w:eastAsia="Times New Roman" w:hAnsi="Times New Roman" w:cs="Times New Roman"/>
                <w:b/>
                <w:sz w:val="24"/>
              </w:rPr>
              <w:t xml:space="preserve"> </w:t>
            </w:r>
          </w:p>
        </w:tc>
      </w:tr>
      <w:tr w:rsidR="00E64196" w:rsidRPr="00E64196" w14:paraId="2E6C1F59" w14:textId="77777777" w:rsidTr="004F5F3E">
        <w:trPr>
          <w:trHeight w:val="934"/>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68A62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36037B04" w14:textId="77777777" w:rsidR="00E64196" w:rsidRPr="00E64196" w:rsidRDefault="00E64196">
            <w:pPr>
              <w:numPr>
                <w:ilvl w:val="0"/>
                <w:numId w:val="27"/>
              </w:numPr>
              <w:ind w:hanging="360"/>
              <w:rPr>
                <w:rFonts w:ascii="Times New Roman" w:hAnsi="Times New Roman" w:cs="Times New Roman"/>
              </w:rPr>
              <w:pPrChange w:id="225" w:author="Akash Ur Rehman" w:date="2023-06-08T17:47:00Z">
                <w:pPr>
                  <w:numPr>
                    <w:numId w:val="28"/>
                  </w:numPr>
                  <w:ind w:left="720" w:hanging="360"/>
                </w:pPr>
              </w:pPrChange>
            </w:pPr>
            <w:r w:rsidRPr="00E64196">
              <w:rPr>
                <w:rFonts w:ascii="Times New Roman" w:eastAsia="Times New Roman" w:hAnsi="Times New Roman" w:cs="Times New Roman"/>
              </w:rPr>
              <w:t xml:space="preserve">The user must be logged in into the system. </w:t>
            </w:r>
          </w:p>
          <w:p w14:paraId="3E9327D6" w14:textId="77777777" w:rsidR="00E64196" w:rsidRPr="00E64196" w:rsidRDefault="00E64196">
            <w:pPr>
              <w:numPr>
                <w:ilvl w:val="0"/>
                <w:numId w:val="27"/>
              </w:numPr>
              <w:ind w:hanging="360"/>
              <w:rPr>
                <w:rFonts w:ascii="Times New Roman" w:hAnsi="Times New Roman" w:cs="Times New Roman"/>
              </w:rPr>
              <w:pPrChange w:id="226" w:author="Akash Ur Rehman" w:date="2023-06-08T17:47:00Z">
                <w:pPr>
                  <w:numPr>
                    <w:numId w:val="28"/>
                  </w:numPr>
                  <w:ind w:left="720" w:hanging="360"/>
                </w:pPr>
              </w:pPrChange>
            </w:pPr>
            <w:r w:rsidRPr="00E64196">
              <w:rPr>
                <w:rFonts w:ascii="Times New Roman" w:eastAsia="Times New Roman" w:hAnsi="Times New Roman" w:cs="Times New Roman"/>
              </w:rPr>
              <w:t xml:space="preserve">The user must fill the blood donation form before making appointments. </w:t>
            </w:r>
          </w:p>
        </w:tc>
      </w:tr>
      <w:tr w:rsidR="00E64196" w:rsidRPr="00E64196" w14:paraId="4A9DBC3C"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04FB74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3DB7AE1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0AC982B" w14:textId="77777777" w:rsidTr="004F5F3E">
        <w:trPr>
          <w:trHeight w:val="7642"/>
        </w:trPr>
        <w:tc>
          <w:tcPr>
            <w:tcW w:w="4723" w:type="dxa"/>
            <w:gridSpan w:val="3"/>
            <w:tcBorders>
              <w:top w:val="single" w:sz="8" w:space="0" w:color="000000"/>
              <w:left w:val="single" w:sz="8" w:space="0" w:color="000000"/>
              <w:bottom w:val="single" w:sz="8" w:space="0" w:color="000000"/>
              <w:right w:val="single" w:sz="8" w:space="0" w:color="000000"/>
            </w:tcBorders>
          </w:tcPr>
          <w:p w14:paraId="204B1F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7D04DCFF" w14:textId="55805B60" w:rsidR="00E64196" w:rsidRPr="00E64196" w:rsidRDefault="00E64196">
            <w:pPr>
              <w:numPr>
                <w:ilvl w:val="0"/>
                <w:numId w:val="28"/>
              </w:numPr>
              <w:spacing w:after="9" w:line="234" w:lineRule="auto"/>
              <w:ind w:right="55" w:hanging="360"/>
              <w:jc w:val="both"/>
              <w:rPr>
                <w:rFonts w:ascii="Times New Roman" w:hAnsi="Times New Roman" w:cs="Times New Roman"/>
              </w:rPr>
              <w:pPrChange w:id="227" w:author="Akash Ur Rehman" w:date="2023-06-08T17:47:00Z">
                <w:pPr>
                  <w:numPr>
                    <w:numId w:val="29"/>
                  </w:numPr>
                  <w:spacing w:after="9" w:line="234" w:lineRule="auto"/>
                  <w:ind w:left="720" w:right="55" w:hanging="360"/>
                  <w:jc w:val="both"/>
                </w:pPr>
              </w:pPrChange>
            </w:pPr>
            <w:r w:rsidRPr="00E64196">
              <w:rPr>
                <w:rFonts w:ascii="Times New Roman" w:eastAsia="Times New Roman" w:hAnsi="Times New Roman" w:cs="Times New Roman"/>
              </w:rPr>
              <w:t xml:space="preserve">This use case starts when a registered User (only in Online Blood Donation System) wants to view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lists and make appointments.  </w:t>
            </w:r>
          </w:p>
          <w:p w14:paraId="3E9F1EDE" w14:textId="4B108473" w:rsidR="00E64196" w:rsidRPr="00E64196" w:rsidRDefault="00E64196">
            <w:pPr>
              <w:numPr>
                <w:ilvl w:val="0"/>
                <w:numId w:val="28"/>
              </w:numPr>
              <w:spacing w:after="4" w:line="254" w:lineRule="auto"/>
              <w:ind w:right="55" w:hanging="360"/>
              <w:jc w:val="both"/>
              <w:rPr>
                <w:rFonts w:ascii="Times New Roman" w:hAnsi="Times New Roman" w:cs="Times New Roman"/>
              </w:rPr>
              <w:pPrChange w:id="228" w:author="Akash Ur Rehman" w:date="2023-06-08T17:47:00Z">
                <w:pPr>
                  <w:numPr>
                    <w:numId w:val="29"/>
                  </w:numPr>
                  <w:spacing w:after="4" w:line="254" w:lineRule="auto"/>
                  <w:ind w:left="720" w:right="55" w:hanging="360"/>
                  <w:jc w:val="both"/>
                </w:pPr>
              </w:pPrChange>
            </w:pPr>
            <w:r w:rsidRPr="00E64196">
              <w:rPr>
                <w:rFonts w:ascii="Times New Roman" w:eastAsia="Times New Roman" w:hAnsi="Times New Roman" w:cs="Times New Roman"/>
              </w:rPr>
              <w:t xml:space="preserve">The User (only in Online Blood Donation System) opens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lists page.  </w:t>
            </w:r>
          </w:p>
          <w:p w14:paraId="79700AC7" w14:textId="0C5084E8" w:rsidR="00E64196" w:rsidRPr="00E64196" w:rsidRDefault="00E64196">
            <w:pPr>
              <w:numPr>
                <w:ilvl w:val="0"/>
                <w:numId w:val="28"/>
              </w:numPr>
              <w:spacing w:after="2" w:line="254" w:lineRule="auto"/>
              <w:ind w:right="55" w:hanging="360"/>
              <w:jc w:val="both"/>
              <w:rPr>
                <w:rFonts w:ascii="Times New Roman" w:hAnsi="Times New Roman" w:cs="Times New Roman"/>
              </w:rPr>
              <w:pPrChange w:id="229" w:author="Akash Ur Rehman" w:date="2023-06-08T17:47:00Z">
                <w:pPr>
                  <w:numPr>
                    <w:numId w:val="29"/>
                  </w:numPr>
                  <w:spacing w:after="2" w:line="254" w:lineRule="auto"/>
                  <w:ind w:left="720" w:right="55" w:hanging="360"/>
                  <w:jc w:val="both"/>
                </w:pPr>
              </w:pPrChange>
            </w:pPr>
            <w:r w:rsidRPr="00E64196">
              <w:rPr>
                <w:rFonts w:ascii="Times New Roman" w:eastAsia="Times New Roman" w:hAnsi="Times New Roman" w:cs="Times New Roman"/>
              </w:rPr>
              <w:t xml:space="preserve">The User (only in Online Blood Donation System) views the blood donation </w:t>
            </w:r>
            <w:r w:rsidR="001D685A">
              <w:rPr>
                <w:rFonts w:ascii="Times New Roman" w:eastAsia="Times New Roman" w:hAnsi="Times New Roman" w:cs="Times New Roman"/>
              </w:rPr>
              <w:t>center</w:t>
            </w:r>
            <w:r w:rsidR="001D685A" w:rsidRPr="00E64196">
              <w:rPr>
                <w:rFonts w:ascii="Times New Roman" w:eastAsia="Times New Roman" w:hAnsi="Times New Roman" w:cs="Times New Roman"/>
              </w:rPr>
              <w:t>s</w:t>
            </w:r>
            <w:r w:rsidRPr="00E64196">
              <w:rPr>
                <w:rFonts w:ascii="Times New Roman" w:eastAsia="Times New Roman" w:hAnsi="Times New Roman" w:cs="Times New Roman"/>
              </w:rPr>
              <w:t xml:space="preserve"> (fields included NAME, ADDRESS, EMAIL ADDRESS, LOCATION, and CONTACT NUMBER, etc).  </w:t>
            </w:r>
          </w:p>
          <w:p w14:paraId="5A5A7638" w14:textId="77777777" w:rsidR="00E64196" w:rsidRPr="00E64196" w:rsidRDefault="00E64196">
            <w:pPr>
              <w:numPr>
                <w:ilvl w:val="0"/>
                <w:numId w:val="28"/>
              </w:numPr>
              <w:spacing w:after="4" w:line="255" w:lineRule="auto"/>
              <w:ind w:right="55" w:hanging="360"/>
              <w:jc w:val="both"/>
              <w:rPr>
                <w:rFonts w:ascii="Times New Roman" w:hAnsi="Times New Roman" w:cs="Times New Roman"/>
              </w:rPr>
              <w:pPrChange w:id="230" w:author="Akash Ur Rehman" w:date="2023-06-08T17:47:00Z">
                <w:pPr>
                  <w:numPr>
                    <w:numId w:val="29"/>
                  </w:numPr>
                  <w:spacing w:after="4" w:line="255" w:lineRule="auto"/>
                  <w:ind w:left="720" w:right="55" w:hanging="360"/>
                  <w:jc w:val="both"/>
                </w:pPr>
              </w:pPrChange>
            </w:pPr>
            <w:r w:rsidRPr="00E64196">
              <w:rPr>
                <w:rFonts w:ascii="Times New Roman" w:eastAsia="Times New Roman" w:hAnsi="Times New Roman" w:cs="Times New Roman"/>
              </w:rPr>
              <w:t xml:space="preserve">The User (only in Online Blood Donation System) makes an appointment to either accept or deny.  </w:t>
            </w:r>
          </w:p>
          <w:p w14:paraId="5B761AFC" w14:textId="77777777" w:rsidR="00E64196" w:rsidRPr="00E64196" w:rsidRDefault="00E64196">
            <w:pPr>
              <w:numPr>
                <w:ilvl w:val="0"/>
                <w:numId w:val="28"/>
              </w:numPr>
              <w:spacing w:line="277" w:lineRule="auto"/>
              <w:ind w:right="55" w:hanging="360"/>
              <w:jc w:val="both"/>
              <w:rPr>
                <w:rFonts w:ascii="Times New Roman" w:hAnsi="Times New Roman" w:cs="Times New Roman"/>
              </w:rPr>
              <w:pPrChange w:id="231" w:author="Akash Ur Rehman" w:date="2023-06-08T17:47:00Z">
                <w:pPr>
                  <w:numPr>
                    <w:numId w:val="29"/>
                  </w:numPr>
                  <w:spacing w:line="277" w:lineRule="auto"/>
                  <w:ind w:left="720" w:right="55" w:hanging="360"/>
                  <w:jc w:val="both"/>
                </w:pPr>
              </w:pPrChange>
            </w:pPr>
            <w:r w:rsidRPr="00E64196">
              <w:rPr>
                <w:rFonts w:ascii="Times New Roman" w:eastAsia="Times New Roman" w:hAnsi="Times New Roman" w:cs="Times New Roman"/>
              </w:rPr>
              <w:t xml:space="preserve">The system confirms by asking the User (only in Online Blood Donation System) “Are you sure you want to confirm the appointment?”. </w:t>
            </w:r>
          </w:p>
          <w:p w14:paraId="5CF60AD0" w14:textId="77777777" w:rsidR="00E64196" w:rsidRPr="00E64196" w:rsidRDefault="00E64196">
            <w:pPr>
              <w:numPr>
                <w:ilvl w:val="0"/>
                <w:numId w:val="28"/>
              </w:numPr>
              <w:spacing w:after="45" w:line="252" w:lineRule="auto"/>
              <w:ind w:right="55" w:hanging="360"/>
              <w:jc w:val="both"/>
              <w:rPr>
                <w:rFonts w:ascii="Times New Roman" w:hAnsi="Times New Roman" w:cs="Times New Roman"/>
              </w:rPr>
              <w:pPrChange w:id="232" w:author="Akash Ur Rehman" w:date="2023-06-08T17:47:00Z">
                <w:pPr>
                  <w:numPr>
                    <w:numId w:val="29"/>
                  </w:numPr>
                  <w:spacing w:after="45" w:line="252" w:lineRule="auto"/>
                  <w:ind w:left="720" w:right="55" w:hanging="360"/>
                  <w:jc w:val="both"/>
                </w:pPr>
              </w:pPrChange>
            </w:pPr>
            <w:r w:rsidRPr="00E64196">
              <w:rPr>
                <w:rFonts w:ascii="Times New Roman" w:eastAsia="Times New Roman" w:hAnsi="Times New Roman" w:cs="Times New Roman"/>
              </w:rPr>
              <w:t xml:space="preserve">The User (only in Online Blood Donation System) confirms by selecting the </w:t>
            </w:r>
          </w:p>
          <w:p w14:paraId="6609C28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“Confirm” option.  </w:t>
            </w:r>
          </w:p>
          <w:p w14:paraId="1F787D47" w14:textId="7E83B484" w:rsidR="00E64196" w:rsidRPr="00E64196" w:rsidRDefault="00E64196">
            <w:pPr>
              <w:numPr>
                <w:ilvl w:val="0"/>
                <w:numId w:val="28"/>
              </w:numPr>
              <w:spacing w:after="4" w:line="254" w:lineRule="auto"/>
              <w:ind w:right="55" w:hanging="360"/>
              <w:jc w:val="both"/>
              <w:rPr>
                <w:rFonts w:ascii="Times New Roman" w:hAnsi="Times New Roman" w:cs="Times New Roman"/>
              </w:rPr>
              <w:pPrChange w:id="233" w:author="Akash Ur Rehman" w:date="2023-06-08T17:47:00Z">
                <w:pPr>
                  <w:numPr>
                    <w:numId w:val="29"/>
                  </w:numPr>
                  <w:spacing w:after="4" w:line="254" w:lineRule="auto"/>
                  <w:ind w:left="720" w:right="55" w:hanging="360"/>
                  <w:jc w:val="both"/>
                </w:pPr>
              </w:pPrChange>
            </w:pPr>
            <w:r w:rsidRPr="00E64196">
              <w:rPr>
                <w:rFonts w:ascii="Times New Roman" w:eastAsia="Times New Roman" w:hAnsi="Times New Roman" w:cs="Times New Roman"/>
              </w:rPr>
              <w:t xml:space="preserve">Alternative Path: The User (only in Online Blood Donation System)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appointment by clicking on the “Cancel” option. </w:t>
            </w:r>
          </w:p>
          <w:p w14:paraId="2EAAC94D" w14:textId="77777777" w:rsidR="001D685A" w:rsidRPr="001D685A" w:rsidRDefault="00E64196">
            <w:pPr>
              <w:numPr>
                <w:ilvl w:val="0"/>
                <w:numId w:val="28"/>
              </w:numPr>
              <w:ind w:right="55" w:hanging="360"/>
              <w:jc w:val="both"/>
              <w:rPr>
                <w:rFonts w:ascii="Times New Roman" w:hAnsi="Times New Roman" w:cs="Times New Roman"/>
              </w:rPr>
              <w:pPrChange w:id="234" w:author="Akash Ur Rehman" w:date="2023-06-08T17:47:00Z">
                <w:pPr>
                  <w:numPr>
                    <w:numId w:val="29"/>
                  </w:numPr>
                  <w:ind w:left="720" w:right="55" w:hanging="360"/>
                  <w:jc w:val="both"/>
                </w:pPr>
              </w:pPrChange>
            </w:pPr>
            <w:r w:rsidRPr="00E64196">
              <w:rPr>
                <w:rFonts w:ascii="Times New Roman" w:eastAsia="Times New Roman" w:hAnsi="Times New Roman" w:cs="Times New Roman"/>
              </w:rPr>
              <w:t>The system will send the notification to the</w:t>
            </w:r>
          </w:p>
          <w:p w14:paraId="68F95866" w14:textId="20505C8E" w:rsidR="001D685A" w:rsidRPr="00E64196" w:rsidRDefault="001D685A" w:rsidP="001D685A">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Pr>
                <w:rFonts w:ascii="Times New Roman" w:eastAsia="Times New Roman" w:hAnsi="Times New Roman" w:cs="Times New Roman"/>
              </w:rPr>
              <w:t>center</w:t>
            </w:r>
            <w:r w:rsidRPr="00E64196">
              <w:rPr>
                <w:rFonts w:ascii="Times New Roman" w:eastAsia="Times New Roman" w:hAnsi="Times New Roman" w:cs="Times New Roman"/>
              </w:rPr>
              <w:t xml:space="preserve"> if any user confirms the appointment.  </w:t>
            </w:r>
          </w:p>
          <w:p w14:paraId="6C6AC42A" w14:textId="14C5FC8F" w:rsidR="00E64196" w:rsidRPr="00E64196" w:rsidRDefault="001D685A">
            <w:pPr>
              <w:numPr>
                <w:ilvl w:val="0"/>
                <w:numId w:val="28"/>
              </w:numPr>
              <w:ind w:right="55" w:hanging="360"/>
              <w:jc w:val="both"/>
              <w:rPr>
                <w:rFonts w:ascii="Times New Roman" w:hAnsi="Times New Roman" w:cs="Times New Roman"/>
              </w:rPr>
              <w:pPrChange w:id="235" w:author="Akash Ur Rehman" w:date="2023-06-08T17:47:00Z">
                <w:pPr>
                  <w:numPr>
                    <w:numId w:val="29"/>
                  </w:numPr>
                  <w:ind w:left="720" w:right="55" w:hanging="360"/>
                  <w:jc w:val="both"/>
                </w:pPr>
              </w:pPrChange>
            </w:pPr>
            <w:r w:rsidRPr="00E64196">
              <w:rPr>
                <w:rFonts w:ascii="Times New Roman" w:eastAsia="Times New Roman" w:hAnsi="Times New Roman" w:cs="Times New Roman"/>
              </w:rPr>
              <w:t xml:space="preserve">This use case ends.  </w:t>
            </w:r>
            <w:r w:rsidR="00E64196" w:rsidRPr="00E64196">
              <w:rPr>
                <w:rFonts w:ascii="Times New Roman" w:eastAsia="Times New Roman" w:hAnsi="Times New Roman" w:cs="Times New Roman"/>
              </w:rPr>
              <w:t xml:space="preserve"> </w:t>
            </w:r>
          </w:p>
        </w:tc>
        <w:tc>
          <w:tcPr>
            <w:tcW w:w="4635" w:type="dxa"/>
            <w:tcBorders>
              <w:top w:val="single" w:sz="8" w:space="0" w:color="000000"/>
              <w:left w:val="single" w:sz="8" w:space="0" w:color="000000"/>
              <w:bottom w:val="single" w:sz="8" w:space="0" w:color="000000"/>
              <w:right w:val="single" w:sz="8" w:space="0" w:color="000000"/>
            </w:tcBorders>
          </w:tcPr>
          <w:p w14:paraId="56F4620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7860F683" w14:textId="5B9BE0BB" w:rsidR="00E64196" w:rsidRPr="00E64196" w:rsidRDefault="00E64196" w:rsidP="00E64196">
            <w:pPr>
              <w:spacing w:line="265"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w:t>
            </w:r>
            <w:proofErr w:type="gramStart"/>
            <w:r w:rsidRPr="00E64196">
              <w:rPr>
                <w:rFonts w:ascii="Times New Roman" w:eastAsia="Times New Roman" w:hAnsi="Times New Roman" w:cs="Times New Roman"/>
              </w:rPr>
              <w:t>requests  by</w:t>
            </w:r>
            <w:proofErr w:type="gramEnd"/>
            <w:r w:rsidRPr="00E64196">
              <w:rPr>
                <w:rFonts w:ascii="Times New Roman" w:eastAsia="Times New Roman" w:hAnsi="Times New Roman" w:cs="Times New Roman"/>
              </w:rPr>
              <w:t xml:space="preserve"> clicking on the “Cancel” option. </w:t>
            </w:r>
          </w:p>
          <w:p w14:paraId="3ADDEF3C"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6F2F9D2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64C8696E"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F78B5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C90372F"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78189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F8A028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1F89E1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3A1D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5CC34D8" w14:textId="77777777" w:rsidTr="004F5F3E">
        <w:trPr>
          <w:trHeight w:val="700"/>
        </w:trPr>
        <w:tc>
          <w:tcPr>
            <w:tcW w:w="9358" w:type="dxa"/>
            <w:gridSpan w:val="4"/>
            <w:tcBorders>
              <w:top w:val="single" w:sz="8" w:space="0" w:color="000000"/>
              <w:left w:val="single" w:sz="8" w:space="0" w:color="000000"/>
              <w:bottom w:val="single" w:sz="8" w:space="0" w:color="000000"/>
              <w:right w:val="single" w:sz="8" w:space="0" w:color="000000"/>
            </w:tcBorders>
          </w:tcPr>
          <w:p w14:paraId="19D6F045" w14:textId="2B9883D6"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blood donation requests and made appointments about blood donation.</w:t>
            </w:r>
            <w:r w:rsidRPr="00E64196">
              <w:rPr>
                <w:rFonts w:ascii="Times New Roman" w:eastAsia="Times New Roman" w:hAnsi="Times New Roman" w:cs="Times New Roman"/>
                <w:b/>
                <w:sz w:val="24"/>
              </w:rPr>
              <w:t xml:space="preserve"> </w:t>
            </w:r>
          </w:p>
        </w:tc>
      </w:tr>
      <w:tr w:rsidR="00E64196" w:rsidRPr="00E64196" w14:paraId="3234B352" w14:textId="77777777" w:rsidTr="004F5F3E">
        <w:trPr>
          <w:trHeight w:val="599"/>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61441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3063A415" w14:textId="77777777" w:rsidTr="004F5F3E">
        <w:trPr>
          <w:trHeight w:val="780"/>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2AD028E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0EBE172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D8A5E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545B240"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99A89A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89FA53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91BE7D"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DD43039" w14:textId="33EC5566" w:rsidR="00E64196" w:rsidRPr="00E64196" w:rsidRDefault="00E64196" w:rsidP="00E64196">
      <w:pPr>
        <w:spacing w:after="200" w:line="240" w:lineRule="auto"/>
        <w:rPr>
          <w:i/>
          <w:iCs/>
          <w:color w:val="44546A" w:themeColor="text2"/>
          <w:sz w:val="18"/>
          <w:szCs w:val="18"/>
        </w:rPr>
      </w:pPr>
      <w:bookmarkStart w:id="236" w:name="_Toc12374521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43</w:t>
      </w:r>
      <w:r w:rsidRPr="00E64196">
        <w:rPr>
          <w:i/>
          <w:iCs/>
          <w:noProof/>
          <w:color w:val="44546A" w:themeColor="text2"/>
          <w:sz w:val="18"/>
          <w:szCs w:val="18"/>
        </w:rPr>
        <w:fldChar w:fldCharType="end"/>
      </w:r>
      <w:r w:rsidRPr="00E64196">
        <w:rPr>
          <w:i/>
          <w:iCs/>
          <w:color w:val="44546A" w:themeColor="text2"/>
          <w:sz w:val="18"/>
          <w:szCs w:val="18"/>
        </w:rPr>
        <w:t xml:space="preserve">:UC06-View Blood Donation </w:t>
      </w:r>
      <w:r w:rsidR="001D685A">
        <w:rPr>
          <w:i/>
          <w:iCs/>
          <w:color w:val="44546A" w:themeColor="text2"/>
          <w:sz w:val="18"/>
          <w:szCs w:val="18"/>
        </w:rPr>
        <w:t>Center</w:t>
      </w:r>
      <w:r w:rsidRPr="00E64196">
        <w:rPr>
          <w:i/>
          <w:iCs/>
          <w:color w:val="44546A" w:themeColor="text2"/>
          <w:sz w:val="18"/>
          <w:szCs w:val="18"/>
        </w:rPr>
        <w:t>s</w:t>
      </w:r>
      <w:bookmarkEnd w:id="236"/>
    </w:p>
    <w:p w14:paraId="204AAEA2" w14:textId="77777777" w:rsidR="00E64196" w:rsidRPr="00E64196" w:rsidRDefault="00E64196" w:rsidP="00E64196">
      <w:pPr>
        <w:spacing w:after="0"/>
        <w:ind w:left="38" w:right="9583"/>
        <w:jc w:val="both"/>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7" w:type="dxa"/>
          <w:left w:w="97" w:type="dxa"/>
          <w:bottom w:w="69" w:type="dxa"/>
          <w:right w:w="25" w:type="dxa"/>
        </w:tblCellMar>
        <w:tblLook w:val="04A0" w:firstRow="1" w:lastRow="0" w:firstColumn="1" w:lastColumn="0" w:noHBand="0" w:noVBand="1"/>
      </w:tblPr>
      <w:tblGrid>
        <w:gridCol w:w="1842"/>
        <w:gridCol w:w="497"/>
        <w:gridCol w:w="2384"/>
        <w:gridCol w:w="4635"/>
      </w:tblGrid>
      <w:tr w:rsidR="00E64196" w:rsidRPr="00E64196" w14:paraId="48C77E1F" w14:textId="77777777" w:rsidTr="004F5F3E">
        <w:trPr>
          <w:trHeight w:val="60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C1A51F8"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37" w:name="_Toc137078828"/>
            <w:r w:rsidRPr="00E64196">
              <w:rPr>
                <w:rFonts w:ascii="Times New Roman" w:eastAsia="Times New Roman" w:hAnsi="Times New Roman" w:cs="Times New Roman"/>
                <w:color w:val="1F4D78" w:themeColor="accent1" w:themeShade="7F"/>
                <w:sz w:val="24"/>
                <w:szCs w:val="24"/>
              </w:rPr>
              <w:t>UC07-Generate Appointment Report</w:t>
            </w:r>
            <w:bookmarkEnd w:id="237"/>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6895827"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83E3BD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8D80C0A" w14:textId="77777777" w:rsidTr="004F5F3E">
        <w:trPr>
          <w:trHeight w:val="634"/>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0E07B5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35CE24E9" w14:textId="77777777" w:rsidTr="004F5F3E">
        <w:trPr>
          <w:trHeight w:val="75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352BD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482B0791"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The purpose of this use case is to let the User (only in Online Blood Donation System) generate the appointment receipt.</w:t>
            </w:r>
            <w:r w:rsidRPr="00E64196">
              <w:rPr>
                <w:rFonts w:ascii="Times New Roman" w:eastAsia="Times New Roman" w:hAnsi="Times New Roman" w:cs="Times New Roman"/>
                <w:b/>
                <w:sz w:val="24"/>
              </w:rPr>
              <w:t xml:space="preserve"> </w:t>
            </w:r>
          </w:p>
        </w:tc>
      </w:tr>
      <w:tr w:rsidR="00E64196" w:rsidRPr="00E64196" w14:paraId="6C06B807" w14:textId="77777777" w:rsidTr="004F5F3E">
        <w:trPr>
          <w:trHeight w:val="660"/>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06AD35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5D3987A4" w14:textId="77777777" w:rsidR="00E64196" w:rsidRPr="00E64196" w:rsidRDefault="00E64196" w:rsidP="00E64196">
            <w:pPr>
              <w:ind w:left="366" w:right="2148"/>
              <w:jc w:val="both"/>
              <w:rPr>
                <w:rFonts w:ascii="Times New Roman" w:eastAsia="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p w14:paraId="031587C8" w14:textId="77777777" w:rsidR="00E64196" w:rsidRPr="00E64196" w:rsidRDefault="00E64196" w:rsidP="00E64196">
            <w:pPr>
              <w:ind w:left="366" w:right="2148"/>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book the </w:t>
            </w:r>
            <w:proofErr w:type="gramStart"/>
            <w:r w:rsidRPr="00E64196">
              <w:rPr>
                <w:rFonts w:ascii="Times New Roman" w:eastAsia="Times New Roman" w:hAnsi="Times New Roman" w:cs="Times New Roman"/>
              </w:rPr>
              <w:t>appointment..</w:t>
            </w:r>
            <w:proofErr w:type="gramEnd"/>
            <w:r w:rsidRPr="00E64196">
              <w:rPr>
                <w:rFonts w:ascii="Times New Roman" w:eastAsia="Times New Roman" w:hAnsi="Times New Roman" w:cs="Times New Roman"/>
              </w:rPr>
              <w:t xml:space="preserve"> </w:t>
            </w:r>
          </w:p>
        </w:tc>
      </w:tr>
      <w:tr w:rsidR="00E64196" w:rsidRPr="00E64196" w14:paraId="657079DD" w14:textId="77777777" w:rsidTr="004F5F3E">
        <w:trPr>
          <w:trHeight w:val="639"/>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58CEE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13F97E5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D1AAACA" w14:textId="77777777" w:rsidTr="004F5F3E">
        <w:trPr>
          <w:trHeight w:val="5732"/>
        </w:trPr>
        <w:tc>
          <w:tcPr>
            <w:tcW w:w="4723" w:type="dxa"/>
            <w:gridSpan w:val="3"/>
            <w:tcBorders>
              <w:top w:val="nil"/>
              <w:left w:val="single" w:sz="8" w:space="0" w:color="000000"/>
              <w:bottom w:val="single" w:sz="8" w:space="0" w:color="000000"/>
              <w:right w:val="single" w:sz="8" w:space="0" w:color="000000"/>
            </w:tcBorders>
          </w:tcPr>
          <w:p w14:paraId="26FFFE3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 </w:t>
            </w:r>
          </w:p>
          <w:p w14:paraId="45C818CF" w14:textId="77777777" w:rsidR="00E64196" w:rsidRPr="00E64196" w:rsidRDefault="00E64196">
            <w:pPr>
              <w:numPr>
                <w:ilvl w:val="0"/>
                <w:numId w:val="29"/>
              </w:numPr>
              <w:spacing w:after="9" w:line="234" w:lineRule="auto"/>
              <w:ind w:right="26" w:hanging="360"/>
              <w:jc w:val="both"/>
              <w:rPr>
                <w:rFonts w:ascii="Times New Roman" w:hAnsi="Times New Roman" w:cs="Times New Roman"/>
              </w:rPr>
              <w:pPrChange w:id="238" w:author="Akash Ur Rehman" w:date="2023-06-08T17:47:00Z">
                <w:pPr>
                  <w:numPr>
                    <w:numId w:val="30"/>
                  </w:numPr>
                  <w:spacing w:after="9" w:line="234" w:lineRule="auto"/>
                  <w:ind w:left="720" w:right="26" w:hanging="360"/>
                  <w:jc w:val="both"/>
                </w:pPr>
              </w:pPrChange>
            </w:pPr>
            <w:r w:rsidRPr="00E64196">
              <w:rPr>
                <w:rFonts w:ascii="Times New Roman" w:eastAsia="Times New Roman" w:hAnsi="Times New Roman" w:cs="Times New Roman"/>
              </w:rPr>
              <w:t xml:space="preserve">This use case starts when a registered User (only in Online Blood Donation System) wants to generate an appointment receipt.  </w:t>
            </w:r>
          </w:p>
          <w:p w14:paraId="286CAA12" w14:textId="078BAD64" w:rsidR="00E64196" w:rsidRPr="00E64196" w:rsidRDefault="00E64196">
            <w:pPr>
              <w:numPr>
                <w:ilvl w:val="0"/>
                <w:numId w:val="29"/>
              </w:numPr>
              <w:spacing w:after="4" w:line="255" w:lineRule="auto"/>
              <w:ind w:right="26" w:hanging="360"/>
              <w:jc w:val="both"/>
              <w:rPr>
                <w:rFonts w:ascii="Times New Roman" w:hAnsi="Times New Roman" w:cs="Times New Roman"/>
              </w:rPr>
              <w:pPrChange w:id="239" w:author="Akash Ur Rehman" w:date="2023-06-08T17:47:00Z">
                <w:pPr>
                  <w:numPr>
                    <w:numId w:val="30"/>
                  </w:numPr>
                  <w:spacing w:after="4" w:line="255" w:lineRule="auto"/>
                  <w:ind w:left="720" w:right="26" w:hanging="360"/>
                  <w:jc w:val="both"/>
                </w:pPr>
              </w:pPrChange>
            </w:pPr>
            <w:r w:rsidRPr="00E64196">
              <w:rPr>
                <w:rFonts w:ascii="Times New Roman" w:eastAsia="Times New Roman" w:hAnsi="Times New Roman" w:cs="Times New Roman"/>
              </w:rPr>
              <w:t xml:space="preserve">The User (only in Online Blood Donation System) opens </w:t>
            </w:r>
            <w:r w:rsidR="001D685A" w:rsidRPr="00E64196">
              <w:rPr>
                <w:rFonts w:ascii="Times New Roman" w:eastAsia="Times New Roman" w:hAnsi="Times New Roman" w:cs="Times New Roman"/>
              </w:rPr>
              <w:t>my</w:t>
            </w:r>
            <w:r w:rsidRPr="00E64196">
              <w:rPr>
                <w:rFonts w:ascii="Times New Roman" w:eastAsia="Times New Roman" w:hAnsi="Times New Roman" w:cs="Times New Roman"/>
              </w:rPr>
              <w:t xml:space="preserve"> appointment page.  </w:t>
            </w:r>
          </w:p>
          <w:p w14:paraId="6BC54B74" w14:textId="77777777" w:rsidR="00E64196" w:rsidRPr="00E64196" w:rsidRDefault="00E64196">
            <w:pPr>
              <w:numPr>
                <w:ilvl w:val="0"/>
                <w:numId w:val="29"/>
              </w:numPr>
              <w:spacing w:after="4" w:line="255" w:lineRule="auto"/>
              <w:ind w:right="26" w:hanging="360"/>
              <w:jc w:val="both"/>
              <w:rPr>
                <w:rFonts w:ascii="Times New Roman" w:hAnsi="Times New Roman" w:cs="Times New Roman"/>
              </w:rPr>
              <w:pPrChange w:id="240" w:author="Akash Ur Rehman" w:date="2023-06-08T17:47:00Z">
                <w:pPr>
                  <w:numPr>
                    <w:numId w:val="30"/>
                  </w:numPr>
                  <w:spacing w:after="4" w:line="255" w:lineRule="auto"/>
                  <w:ind w:left="720" w:right="26" w:hanging="360"/>
                  <w:jc w:val="both"/>
                </w:pPr>
              </w:pPrChange>
            </w:pPr>
            <w:r w:rsidRPr="00E64196">
              <w:rPr>
                <w:rFonts w:ascii="Times New Roman" w:eastAsia="Times New Roman" w:hAnsi="Times New Roman" w:cs="Times New Roman"/>
              </w:rPr>
              <w:t xml:space="preserve">The User (only in Online Blood Donation System) gets the appointment receipt.  </w:t>
            </w:r>
          </w:p>
          <w:p w14:paraId="0AEC95F5" w14:textId="77777777" w:rsidR="00E64196" w:rsidRPr="00E64196" w:rsidRDefault="00E64196">
            <w:pPr>
              <w:numPr>
                <w:ilvl w:val="0"/>
                <w:numId w:val="29"/>
              </w:numPr>
              <w:spacing w:line="275" w:lineRule="auto"/>
              <w:ind w:right="26" w:hanging="360"/>
              <w:jc w:val="both"/>
              <w:rPr>
                <w:rFonts w:ascii="Times New Roman" w:hAnsi="Times New Roman" w:cs="Times New Roman"/>
              </w:rPr>
              <w:pPrChange w:id="241" w:author="Akash Ur Rehman" w:date="2023-06-08T17:47:00Z">
                <w:pPr>
                  <w:numPr>
                    <w:numId w:val="30"/>
                  </w:numPr>
                  <w:spacing w:line="275" w:lineRule="auto"/>
                  <w:ind w:left="720" w:right="26" w:hanging="360"/>
                  <w:jc w:val="both"/>
                </w:pPr>
              </w:pPrChange>
            </w:pPr>
            <w:r w:rsidRPr="00E64196">
              <w:rPr>
                <w:rFonts w:ascii="Times New Roman" w:eastAsia="Times New Roman" w:hAnsi="Times New Roman" w:cs="Times New Roman"/>
              </w:rPr>
              <w:t xml:space="preserve">The User (only in Online Blood Donation System) downloads an appointment receipt by clicking on the “Download” button.  </w:t>
            </w:r>
          </w:p>
          <w:p w14:paraId="31419260" w14:textId="77777777" w:rsidR="00E64196" w:rsidRPr="00E64196" w:rsidRDefault="00E64196">
            <w:pPr>
              <w:numPr>
                <w:ilvl w:val="0"/>
                <w:numId w:val="29"/>
              </w:numPr>
              <w:spacing w:after="5" w:line="254" w:lineRule="auto"/>
              <w:ind w:right="26" w:hanging="360"/>
              <w:jc w:val="both"/>
              <w:rPr>
                <w:rFonts w:ascii="Times New Roman" w:hAnsi="Times New Roman" w:cs="Times New Roman"/>
              </w:rPr>
              <w:pPrChange w:id="242" w:author="Akash Ur Rehman" w:date="2023-06-08T17:47:00Z">
                <w:pPr>
                  <w:numPr>
                    <w:numId w:val="30"/>
                  </w:numPr>
                  <w:spacing w:after="5" w:line="254" w:lineRule="auto"/>
                  <w:ind w:left="720" w:right="26" w:hanging="360"/>
                  <w:jc w:val="both"/>
                </w:pPr>
              </w:pPrChange>
            </w:pPr>
            <w:r w:rsidRPr="00E64196">
              <w:rPr>
                <w:rFonts w:ascii="Times New Roman" w:eastAsia="Times New Roman" w:hAnsi="Times New Roman" w:cs="Times New Roman"/>
              </w:rPr>
              <w:t xml:space="preserve">The User (only in Online Blood Donation System) downloads generated appointments on the computer.  </w:t>
            </w:r>
          </w:p>
          <w:p w14:paraId="3B993375" w14:textId="0BFEB742" w:rsidR="00E64196" w:rsidRPr="00E64196" w:rsidRDefault="00E64196">
            <w:pPr>
              <w:numPr>
                <w:ilvl w:val="0"/>
                <w:numId w:val="29"/>
              </w:numPr>
              <w:spacing w:after="42" w:line="254" w:lineRule="auto"/>
              <w:ind w:right="26" w:hanging="360"/>
              <w:jc w:val="both"/>
              <w:rPr>
                <w:rFonts w:ascii="Times New Roman" w:hAnsi="Times New Roman" w:cs="Times New Roman"/>
              </w:rPr>
              <w:pPrChange w:id="243" w:author="Akash Ur Rehman" w:date="2023-06-08T17:47:00Z">
                <w:pPr>
                  <w:numPr>
                    <w:numId w:val="30"/>
                  </w:numPr>
                  <w:spacing w:after="42" w:line="254" w:lineRule="auto"/>
                  <w:ind w:left="720" w:right="26" w:hanging="360"/>
                  <w:jc w:val="both"/>
                </w:pPr>
              </w:pPrChange>
            </w:pPr>
            <w:r w:rsidRPr="00E64196">
              <w:rPr>
                <w:rFonts w:ascii="Times New Roman" w:eastAsia="Times New Roman" w:hAnsi="Times New Roman" w:cs="Times New Roman"/>
              </w:rPr>
              <w:t xml:space="preserve">Alternative Path: The User (only in Online Blood Donation System)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appointment receipt by clicking on the </w:t>
            </w:r>
          </w:p>
          <w:p w14:paraId="7F57ED63"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“Cancel” option. </w:t>
            </w:r>
          </w:p>
          <w:p w14:paraId="6B3ADFA8" w14:textId="77777777" w:rsidR="00E64196" w:rsidRPr="00E64196" w:rsidRDefault="00E64196">
            <w:pPr>
              <w:numPr>
                <w:ilvl w:val="0"/>
                <w:numId w:val="29"/>
              </w:numPr>
              <w:spacing w:after="8" w:line="252" w:lineRule="auto"/>
              <w:ind w:right="26" w:hanging="360"/>
              <w:jc w:val="both"/>
              <w:rPr>
                <w:rFonts w:ascii="Times New Roman" w:hAnsi="Times New Roman" w:cs="Times New Roman"/>
              </w:rPr>
              <w:pPrChange w:id="244" w:author="Akash Ur Rehman" w:date="2023-06-08T17:47:00Z">
                <w:pPr>
                  <w:numPr>
                    <w:numId w:val="30"/>
                  </w:numPr>
                  <w:spacing w:after="8" w:line="252" w:lineRule="auto"/>
                  <w:ind w:left="720" w:right="26" w:hanging="360"/>
                  <w:jc w:val="both"/>
                </w:pPr>
              </w:pPrChange>
            </w:pPr>
            <w:r w:rsidRPr="00E64196">
              <w:rPr>
                <w:rFonts w:ascii="Times New Roman" w:eastAsia="Times New Roman" w:hAnsi="Times New Roman" w:cs="Times New Roman"/>
              </w:rPr>
              <w:t xml:space="preserve">The User moves to the Home Page after the cancel or download option. </w:t>
            </w:r>
          </w:p>
          <w:p w14:paraId="4CA31110" w14:textId="77777777" w:rsidR="00E64196" w:rsidRPr="00E64196" w:rsidRDefault="00E64196">
            <w:pPr>
              <w:numPr>
                <w:ilvl w:val="0"/>
                <w:numId w:val="29"/>
              </w:numPr>
              <w:ind w:right="26" w:hanging="360"/>
              <w:jc w:val="both"/>
              <w:rPr>
                <w:rFonts w:ascii="Times New Roman" w:hAnsi="Times New Roman" w:cs="Times New Roman"/>
              </w:rPr>
              <w:pPrChange w:id="245" w:author="Akash Ur Rehman" w:date="2023-06-08T17:47:00Z">
                <w:pPr>
                  <w:numPr>
                    <w:numId w:val="30"/>
                  </w:numPr>
                  <w:ind w:left="720" w:right="26" w:hanging="360"/>
                  <w:jc w:val="both"/>
                </w:pPr>
              </w:pPrChange>
            </w:pP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26D2755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72EC8556" w14:textId="4B58DEA6" w:rsidR="00E64196" w:rsidRPr="00E64196" w:rsidRDefault="00E64196" w:rsidP="00E64196">
            <w:pPr>
              <w:spacing w:line="267" w:lineRule="auto"/>
              <w:ind w:left="724"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proofErr w:type="gramStart"/>
            <w:r w:rsidRPr="00E64196">
              <w:rPr>
                <w:rFonts w:ascii="Times New Roman" w:eastAsia="Times New Roman" w:hAnsi="Times New Roman" w:cs="Times New Roman"/>
              </w:rPr>
              <w:t>cancels  the</w:t>
            </w:r>
            <w:proofErr w:type="gramEnd"/>
            <w:r w:rsidRPr="00E64196">
              <w:rPr>
                <w:rFonts w:ascii="Times New Roman" w:eastAsia="Times New Roman" w:hAnsi="Times New Roman" w:cs="Times New Roman"/>
              </w:rPr>
              <w:t xml:space="preserve"> appointment receipt  by clicking on the “Cancel” option. </w:t>
            </w:r>
          </w:p>
          <w:p w14:paraId="76C4224F" w14:textId="77777777" w:rsidR="00E64196" w:rsidRPr="00E64196" w:rsidRDefault="00E64196" w:rsidP="00E64196">
            <w:pPr>
              <w:spacing w:after="17"/>
              <w:ind w:left="4"/>
              <w:rPr>
                <w:rFonts w:ascii="Times New Roman" w:hAnsi="Times New Roman" w:cs="Times New Roman"/>
              </w:rPr>
            </w:pPr>
            <w:r w:rsidRPr="00E64196">
              <w:rPr>
                <w:rFonts w:ascii="Times New Roman" w:eastAsia="Times New Roman" w:hAnsi="Times New Roman" w:cs="Times New Roman"/>
              </w:rPr>
              <w:t xml:space="preserve"> </w:t>
            </w:r>
          </w:p>
          <w:p w14:paraId="5D652A75"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2C642091"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316CA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r>
      <w:tr w:rsidR="00E64196" w:rsidRPr="00E64196" w14:paraId="6DE1346D" w14:textId="77777777" w:rsidTr="004F5F3E">
        <w:trPr>
          <w:trHeight w:val="728"/>
        </w:trPr>
        <w:tc>
          <w:tcPr>
            <w:tcW w:w="9358" w:type="dxa"/>
            <w:gridSpan w:val="4"/>
            <w:tcBorders>
              <w:top w:val="single" w:sz="8" w:space="0" w:color="000000"/>
              <w:left w:val="single" w:sz="8" w:space="0" w:color="000000"/>
              <w:bottom w:val="single" w:sz="8" w:space="0" w:color="000000"/>
              <w:right w:val="single" w:sz="8" w:space="0" w:color="000000"/>
            </w:tcBorders>
          </w:tcPr>
          <w:p w14:paraId="184222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C3C3C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11AE817"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3A5221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99CCE4A" w14:textId="77777777" w:rsidTr="004F5F3E">
        <w:trPr>
          <w:trHeight w:val="970"/>
        </w:trPr>
        <w:tc>
          <w:tcPr>
            <w:tcW w:w="9358" w:type="dxa"/>
            <w:gridSpan w:val="4"/>
            <w:tcBorders>
              <w:top w:val="single" w:sz="8" w:space="0" w:color="000000"/>
              <w:left w:val="single" w:sz="8" w:space="0" w:color="000000"/>
              <w:bottom w:val="single" w:sz="8" w:space="0" w:color="000000"/>
              <w:right w:val="single" w:sz="8" w:space="0" w:color="000000"/>
            </w:tcBorders>
          </w:tcPr>
          <w:p w14:paraId="20467254" w14:textId="77D89F91"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generated and downloaded appointments.</w:t>
            </w:r>
            <w:r w:rsidRPr="00E64196">
              <w:rPr>
                <w:rFonts w:ascii="Times New Roman" w:eastAsia="Times New Roman" w:hAnsi="Times New Roman" w:cs="Times New Roman"/>
                <w:b/>
                <w:sz w:val="24"/>
              </w:rPr>
              <w:t xml:space="preserve"> </w:t>
            </w:r>
          </w:p>
        </w:tc>
      </w:tr>
      <w:tr w:rsidR="00E64196" w:rsidRPr="00E64196" w14:paraId="45CD94ED"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FA2DB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ACE3201"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AD726B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2AF5BD9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076DB7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0DC6C6FD"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3613F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4BBFA9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A8A114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DCC8FBC" w14:textId="0CCAE853" w:rsidR="00E64196" w:rsidRPr="00E64196" w:rsidRDefault="00E64196" w:rsidP="00E64196">
      <w:pPr>
        <w:spacing w:after="200" w:line="240" w:lineRule="auto"/>
        <w:rPr>
          <w:i/>
          <w:iCs/>
          <w:color w:val="44546A" w:themeColor="text2"/>
          <w:sz w:val="18"/>
          <w:szCs w:val="18"/>
        </w:rPr>
      </w:pPr>
      <w:bookmarkStart w:id="246" w:name="_Toc12374521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44</w:t>
      </w:r>
      <w:r w:rsidRPr="00E64196">
        <w:rPr>
          <w:i/>
          <w:iCs/>
          <w:noProof/>
          <w:color w:val="44546A" w:themeColor="text2"/>
          <w:sz w:val="18"/>
          <w:szCs w:val="18"/>
        </w:rPr>
        <w:fldChar w:fldCharType="end"/>
      </w:r>
      <w:r w:rsidRPr="00E64196">
        <w:rPr>
          <w:i/>
          <w:iCs/>
          <w:color w:val="44546A" w:themeColor="text2"/>
          <w:sz w:val="18"/>
          <w:szCs w:val="18"/>
        </w:rPr>
        <w:t>:UC07-Generate Appointment Report</w:t>
      </w:r>
      <w:bookmarkEnd w:id="246"/>
    </w:p>
    <w:p w14:paraId="4BB2DF23" w14:textId="77777777" w:rsidR="00E64196" w:rsidRPr="00E64196" w:rsidRDefault="00E64196" w:rsidP="00E64196">
      <w:pPr>
        <w:spacing w:after="0"/>
        <w:ind w:left="38"/>
        <w:rPr>
          <w:rFonts w:ascii="Times New Roman" w:hAnsi="Times New Roman" w:cs="Times New Roman"/>
        </w:rPr>
      </w:pPr>
    </w:p>
    <w:tbl>
      <w:tblPr>
        <w:tblStyle w:val="TableGrid"/>
        <w:tblW w:w="9358" w:type="dxa"/>
        <w:tblInd w:w="-59" w:type="dxa"/>
        <w:tblCellMar>
          <w:left w:w="97" w:type="dxa"/>
          <w:bottom w:w="69" w:type="dxa"/>
          <w:right w:w="24" w:type="dxa"/>
        </w:tblCellMar>
        <w:tblLook w:val="04A0" w:firstRow="1" w:lastRow="0" w:firstColumn="1" w:lastColumn="0" w:noHBand="0" w:noVBand="1"/>
      </w:tblPr>
      <w:tblGrid>
        <w:gridCol w:w="1842"/>
        <w:gridCol w:w="497"/>
        <w:gridCol w:w="2384"/>
        <w:gridCol w:w="4635"/>
      </w:tblGrid>
      <w:tr w:rsidR="00E64196" w:rsidRPr="00E64196" w14:paraId="7DF4784A" w14:textId="77777777" w:rsidTr="004F5F3E">
        <w:trPr>
          <w:trHeight w:val="604"/>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28271244"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47" w:name="_Toc137078829"/>
            <w:r w:rsidRPr="00E64196">
              <w:rPr>
                <w:rFonts w:ascii="Times New Roman" w:eastAsia="Times New Roman" w:hAnsi="Times New Roman" w:cs="Times New Roman"/>
                <w:color w:val="1F4D78" w:themeColor="accent1" w:themeShade="7F"/>
                <w:sz w:val="24"/>
                <w:szCs w:val="24"/>
              </w:rPr>
              <w:t>UC08-Display User Profile</w:t>
            </w:r>
            <w:bookmarkEnd w:id="247"/>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18ADC4E"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6B7BAE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670EC0F5" w14:textId="77777777" w:rsidTr="004F5F3E">
        <w:trPr>
          <w:trHeight w:val="638"/>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77327DBD" w14:textId="460B109F"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Admin,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5DEE4698" w14:textId="77777777" w:rsidTr="004F5F3E">
        <w:trPr>
          <w:trHeight w:val="894"/>
        </w:trPr>
        <w:tc>
          <w:tcPr>
            <w:tcW w:w="2339" w:type="dxa"/>
            <w:gridSpan w:val="2"/>
            <w:tcBorders>
              <w:top w:val="single" w:sz="8" w:space="0" w:color="B1B1B1"/>
              <w:left w:val="single" w:sz="8" w:space="0" w:color="000000"/>
              <w:bottom w:val="single" w:sz="8" w:space="0" w:color="000000"/>
              <w:right w:val="single" w:sz="8" w:space="0" w:color="000000"/>
            </w:tcBorders>
            <w:shd w:val="clear" w:color="auto" w:fill="B1B1B1"/>
          </w:tcPr>
          <w:p w14:paraId="3C0D563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nil"/>
              <w:left w:val="single" w:sz="8" w:space="0" w:color="000000"/>
              <w:bottom w:val="single" w:sz="8" w:space="0" w:color="000000"/>
              <w:right w:val="single" w:sz="8" w:space="0" w:color="000000"/>
            </w:tcBorders>
          </w:tcPr>
          <w:p w14:paraId="66B236D4" w14:textId="0125FFD2"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view the personal details by clicking on the view profile tab.</w:t>
            </w:r>
            <w:r w:rsidRPr="00E64196">
              <w:rPr>
                <w:rFonts w:ascii="Times New Roman" w:eastAsia="Times New Roman" w:hAnsi="Times New Roman" w:cs="Times New Roman"/>
                <w:b/>
                <w:sz w:val="24"/>
              </w:rPr>
              <w:t xml:space="preserve"> </w:t>
            </w:r>
          </w:p>
        </w:tc>
      </w:tr>
      <w:tr w:rsidR="00E64196" w:rsidRPr="00E64196" w14:paraId="64A13E3C" w14:textId="77777777" w:rsidTr="004F5F3E">
        <w:trPr>
          <w:trHeight w:val="66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171E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26F6C99C" w14:textId="3F4554A4" w:rsidR="00E64196" w:rsidRPr="00E64196" w:rsidRDefault="00E64196" w:rsidP="00E64196">
            <w:pPr>
              <w:ind w:left="726" w:hanging="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admin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tc>
      </w:tr>
      <w:tr w:rsidR="00E64196" w:rsidRPr="00E64196" w14:paraId="0BD97DB7"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8DD78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036319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EE6E3E5" w14:textId="77777777" w:rsidTr="004F5F3E">
        <w:trPr>
          <w:trHeight w:val="5439"/>
        </w:trPr>
        <w:tc>
          <w:tcPr>
            <w:tcW w:w="4723" w:type="dxa"/>
            <w:gridSpan w:val="3"/>
            <w:tcBorders>
              <w:top w:val="single" w:sz="8" w:space="0" w:color="000000"/>
              <w:left w:val="single" w:sz="8" w:space="0" w:color="000000"/>
              <w:bottom w:val="single" w:sz="8" w:space="0" w:color="000000"/>
              <w:right w:val="single" w:sz="8" w:space="0" w:color="000000"/>
            </w:tcBorders>
          </w:tcPr>
          <w:p w14:paraId="31B89060" w14:textId="0F26CE22" w:rsidR="00E64196" w:rsidRPr="00E64196" w:rsidRDefault="00E64196">
            <w:pPr>
              <w:numPr>
                <w:ilvl w:val="0"/>
                <w:numId w:val="30"/>
              </w:numPr>
              <w:spacing w:after="8" w:line="235" w:lineRule="auto"/>
              <w:ind w:right="54" w:hanging="360"/>
              <w:jc w:val="both"/>
              <w:rPr>
                <w:rFonts w:ascii="Times New Roman" w:hAnsi="Times New Roman" w:cs="Times New Roman"/>
              </w:rPr>
              <w:pPrChange w:id="248" w:author="Akash Ur Rehman" w:date="2023-06-08T17:47:00Z">
                <w:pPr>
                  <w:numPr>
                    <w:numId w:val="31"/>
                  </w:numPr>
                  <w:spacing w:after="8" w:line="235" w:lineRule="auto"/>
                  <w:ind w:left="720" w:right="54" w:hanging="360"/>
                  <w:jc w:val="both"/>
                </w:pPr>
              </w:pPrChange>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view personal details.  </w:t>
            </w:r>
          </w:p>
          <w:p w14:paraId="108783E0" w14:textId="52F40C72" w:rsidR="00E64196" w:rsidRPr="00E64196" w:rsidRDefault="00E64196">
            <w:pPr>
              <w:numPr>
                <w:ilvl w:val="0"/>
                <w:numId w:val="30"/>
              </w:numPr>
              <w:spacing w:after="5" w:line="254" w:lineRule="auto"/>
              <w:ind w:right="54" w:hanging="360"/>
              <w:jc w:val="both"/>
              <w:rPr>
                <w:rFonts w:ascii="Times New Roman" w:hAnsi="Times New Roman" w:cs="Times New Roman"/>
              </w:rPr>
              <w:pPrChange w:id="249" w:author="Akash Ur Rehman" w:date="2023-06-08T17:47:00Z">
                <w:pPr>
                  <w:numPr>
                    <w:numId w:val="31"/>
                  </w:numPr>
                  <w:spacing w:after="5" w:line="254" w:lineRule="auto"/>
                  <w:ind w:left="720" w:right="54"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system profile page.  </w:t>
            </w:r>
          </w:p>
          <w:p w14:paraId="39DAE96A" w14:textId="28C19019" w:rsidR="00E64196" w:rsidRPr="00E64196" w:rsidRDefault="00E64196">
            <w:pPr>
              <w:numPr>
                <w:ilvl w:val="0"/>
                <w:numId w:val="30"/>
              </w:numPr>
              <w:spacing w:line="254" w:lineRule="auto"/>
              <w:ind w:right="54" w:hanging="360"/>
              <w:jc w:val="both"/>
              <w:rPr>
                <w:rFonts w:ascii="Times New Roman" w:hAnsi="Times New Roman" w:cs="Times New Roman"/>
              </w:rPr>
              <w:pPrChange w:id="250" w:author="Akash Ur Rehman" w:date="2023-06-08T17:47:00Z">
                <w:pPr>
                  <w:numPr>
                    <w:numId w:val="31"/>
                  </w:numPr>
                  <w:spacing w:line="254" w:lineRule="auto"/>
                  <w:ind w:left="720" w:right="54"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view the text fields, EMAIL ADDRESS or </w:t>
            </w:r>
            <w:r w:rsidR="001D685A" w:rsidRPr="00E64196">
              <w:rPr>
                <w:rFonts w:ascii="Times New Roman" w:eastAsia="Times New Roman" w:hAnsi="Times New Roman" w:cs="Times New Roman"/>
              </w:rPr>
              <w:t>USERNAME</w:t>
            </w:r>
            <w:r w:rsidRPr="00E64196">
              <w:rPr>
                <w:rFonts w:ascii="Times New Roman" w:eastAsia="Times New Roman" w:hAnsi="Times New Roman" w:cs="Times New Roman"/>
              </w:rPr>
              <w:t xml:space="preserve"> and </w:t>
            </w:r>
          </w:p>
          <w:p w14:paraId="1E39547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PASSWORD.  </w:t>
            </w:r>
          </w:p>
          <w:p w14:paraId="1869FB40" w14:textId="3B261908" w:rsidR="00E64196" w:rsidRPr="00E64196" w:rsidRDefault="00E64196">
            <w:pPr>
              <w:numPr>
                <w:ilvl w:val="0"/>
                <w:numId w:val="30"/>
              </w:numPr>
              <w:spacing w:after="7" w:line="254" w:lineRule="auto"/>
              <w:ind w:right="54" w:hanging="360"/>
              <w:jc w:val="both"/>
              <w:rPr>
                <w:rFonts w:ascii="Times New Roman" w:hAnsi="Times New Roman" w:cs="Times New Roman"/>
              </w:rPr>
              <w:pPrChange w:id="251" w:author="Akash Ur Rehman" w:date="2023-06-08T17:47:00Z">
                <w:pPr>
                  <w:numPr>
                    <w:numId w:val="31"/>
                  </w:numPr>
                  <w:spacing w:after="7" w:line="254" w:lineRule="auto"/>
                  <w:ind w:left="720" w:right="54"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gains access to view the personal details in the system.  </w:t>
            </w:r>
          </w:p>
          <w:p w14:paraId="34D88B8F" w14:textId="77777777" w:rsidR="00E64196" w:rsidRPr="00E64196" w:rsidRDefault="00E64196">
            <w:pPr>
              <w:numPr>
                <w:ilvl w:val="0"/>
                <w:numId w:val="30"/>
              </w:numPr>
              <w:ind w:right="54" w:hanging="360"/>
              <w:jc w:val="both"/>
              <w:rPr>
                <w:rFonts w:ascii="Times New Roman" w:hAnsi="Times New Roman" w:cs="Times New Roman"/>
              </w:rPr>
              <w:pPrChange w:id="252" w:author="Akash Ur Rehman" w:date="2023-06-08T17:47:00Z">
                <w:pPr>
                  <w:numPr>
                    <w:numId w:val="31"/>
                  </w:numPr>
                  <w:ind w:left="720" w:right="54" w:hanging="360"/>
                  <w:jc w:val="both"/>
                </w:pPr>
              </w:pPrChange>
            </w:pPr>
            <w:r w:rsidRPr="00E64196">
              <w:rPr>
                <w:rFonts w:ascii="Times New Roman" w:eastAsia="Times New Roman" w:hAnsi="Times New Roman" w:cs="Times New Roman"/>
              </w:rPr>
              <w:t xml:space="preserve">This use case ends.  </w:t>
            </w:r>
          </w:p>
        </w:tc>
        <w:tc>
          <w:tcPr>
            <w:tcW w:w="4635" w:type="dxa"/>
            <w:tcBorders>
              <w:top w:val="single" w:sz="8" w:space="0" w:color="000000"/>
              <w:left w:val="single" w:sz="8" w:space="0" w:color="000000"/>
              <w:bottom w:val="single" w:sz="8" w:space="0" w:color="000000"/>
              <w:right w:val="single" w:sz="8" w:space="0" w:color="000000"/>
            </w:tcBorders>
          </w:tcPr>
          <w:p w14:paraId="726EC77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BD49F3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AC17C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73762ABA"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6EDDB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1E1700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6030DF3"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75229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66C6C53" w14:textId="77777777" w:rsidTr="004F5F3E">
        <w:trPr>
          <w:trHeight w:val="699"/>
        </w:trPr>
        <w:tc>
          <w:tcPr>
            <w:tcW w:w="9358" w:type="dxa"/>
            <w:gridSpan w:val="4"/>
            <w:tcBorders>
              <w:top w:val="single" w:sz="8" w:space="0" w:color="000000"/>
              <w:left w:val="single" w:sz="8" w:space="0" w:color="000000"/>
              <w:bottom w:val="single" w:sz="8" w:space="0" w:color="000000"/>
              <w:right w:val="single" w:sz="8" w:space="0" w:color="000000"/>
            </w:tcBorders>
          </w:tcPr>
          <w:p w14:paraId="7E3AF240" w14:textId="3CF1B37E"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his/her user account/system profile.</w:t>
            </w:r>
            <w:r w:rsidRPr="00E64196">
              <w:rPr>
                <w:rFonts w:ascii="Times New Roman" w:eastAsia="Times New Roman" w:hAnsi="Times New Roman" w:cs="Times New Roman"/>
                <w:b/>
                <w:sz w:val="24"/>
              </w:rPr>
              <w:t xml:space="preserve"> </w:t>
            </w:r>
          </w:p>
        </w:tc>
      </w:tr>
      <w:tr w:rsidR="00E64196" w:rsidRPr="00E64196" w14:paraId="0C970FA9"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884755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0A6883ED"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A40739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359EBC8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5B4212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C314028"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699DB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79098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130120C"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38772AA7" w14:textId="480F7412" w:rsidR="00E64196" w:rsidRPr="00E64196" w:rsidRDefault="00E64196" w:rsidP="00E64196">
      <w:pPr>
        <w:spacing w:after="200" w:line="240" w:lineRule="auto"/>
        <w:rPr>
          <w:i/>
          <w:iCs/>
          <w:color w:val="44546A" w:themeColor="text2"/>
          <w:sz w:val="18"/>
          <w:szCs w:val="18"/>
        </w:rPr>
      </w:pPr>
      <w:bookmarkStart w:id="253" w:name="_Toc12374521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45</w:t>
      </w:r>
      <w:r w:rsidRPr="00E64196">
        <w:rPr>
          <w:i/>
          <w:iCs/>
          <w:noProof/>
          <w:color w:val="44546A" w:themeColor="text2"/>
          <w:sz w:val="18"/>
          <w:szCs w:val="18"/>
        </w:rPr>
        <w:fldChar w:fldCharType="end"/>
      </w:r>
      <w:r w:rsidRPr="00E64196">
        <w:rPr>
          <w:i/>
          <w:iCs/>
          <w:color w:val="44546A" w:themeColor="text2"/>
          <w:sz w:val="18"/>
          <w:szCs w:val="18"/>
        </w:rPr>
        <w:t>:UC08-Display User Profile</w:t>
      </w:r>
      <w:bookmarkEnd w:id="253"/>
    </w:p>
    <w:p w14:paraId="4EAC26B4" w14:textId="77777777" w:rsidR="00E64196" w:rsidRPr="00E64196" w:rsidRDefault="00E64196" w:rsidP="00E64196">
      <w:pPr>
        <w:spacing w:after="180"/>
        <w:ind w:left="38"/>
        <w:rPr>
          <w:rFonts w:ascii="Times New Roman" w:hAnsi="Times New Roman" w:cs="Times New Roman"/>
        </w:rPr>
      </w:pPr>
    </w:p>
    <w:p w14:paraId="3D559FA8" w14:textId="77777777" w:rsidR="00E64196" w:rsidRPr="00E64196" w:rsidRDefault="00E64196" w:rsidP="00E64196">
      <w:pPr>
        <w:spacing w:after="302"/>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18DAC8D3" w14:textId="77777777" w:rsidR="00E64196" w:rsidRPr="00E64196" w:rsidRDefault="00E64196" w:rsidP="00E64196">
      <w:pPr>
        <w:spacing w:after="0"/>
        <w:ind w:left="-1301" w:right="442"/>
        <w:rPr>
          <w:rFonts w:ascii="Times New Roman" w:hAnsi="Times New Roman" w:cs="Times New Roman"/>
        </w:rPr>
      </w:pPr>
    </w:p>
    <w:tbl>
      <w:tblPr>
        <w:tblStyle w:val="TableGrid"/>
        <w:tblW w:w="9358"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17"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12DE57E" w14:textId="77777777" w:rsidTr="004F5F3E">
        <w:trPr>
          <w:trHeight w:val="646"/>
        </w:trPr>
        <w:tc>
          <w:tcPr>
            <w:tcW w:w="9358" w:type="dxa"/>
            <w:gridSpan w:val="4"/>
            <w:shd w:val="clear" w:color="auto" w:fill="A6A6A6" w:themeFill="background1" w:themeFillShade="A6"/>
            <w:vAlign w:val="bottom"/>
          </w:tcPr>
          <w:p w14:paraId="1C57037F" w14:textId="77777777"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rPr>
            </w:pPr>
            <w:bookmarkStart w:id="254" w:name="_Toc137078830"/>
            <w:r w:rsidRPr="00E64196">
              <w:rPr>
                <w:rFonts w:ascii="Times New Roman" w:eastAsia="Times New Roman" w:hAnsi="Times New Roman" w:cs="Times New Roman"/>
                <w:color w:val="1F4D78" w:themeColor="accent1" w:themeShade="7F"/>
                <w:sz w:val="24"/>
                <w:szCs w:val="24"/>
              </w:rPr>
              <w:lastRenderedPageBreak/>
              <w:t>UC09-View Blood Request</w:t>
            </w:r>
            <w:bookmarkEnd w:id="254"/>
          </w:p>
        </w:tc>
      </w:tr>
      <w:tr w:rsidR="00E64196" w:rsidRPr="00E64196" w14:paraId="28C00F98" w14:textId="77777777" w:rsidTr="004F5F3E">
        <w:trPr>
          <w:trHeight w:val="646"/>
        </w:trPr>
        <w:tc>
          <w:tcPr>
            <w:tcW w:w="9358" w:type="dxa"/>
            <w:gridSpan w:val="4"/>
            <w:vAlign w:val="bottom"/>
          </w:tcPr>
          <w:p w14:paraId="68CA02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36EE6CDD" w14:textId="77777777" w:rsidTr="004F5F3E">
        <w:trPr>
          <w:trHeight w:val="634"/>
        </w:trPr>
        <w:tc>
          <w:tcPr>
            <w:tcW w:w="9358" w:type="dxa"/>
            <w:gridSpan w:val="4"/>
            <w:vAlign w:val="bottom"/>
          </w:tcPr>
          <w:p w14:paraId="6B22F3C3" w14:textId="0079F3D2"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6BE589F2" w14:textId="77777777" w:rsidTr="004F5F3E">
        <w:trPr>
          <w:trHeight w:val="893"/>
        </w:trPr>
        <w:tc>
          <w:tcPr>
            <w:tcW w:w="2339" w:type="dxa"/>
            <w:gridSpan w:val="2"/>
            <w:shd w:val="clear" w:color="auto" w:fill="B1B1B1"/>
          </w:tcPr>
          <w:p w14:paraId="73D318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Pr>
          <w:p w14:paraId="046D3060" w14:textId="3ACD7CC3" w:rsidR="00E64196" w:rsidRPr="00E64196" w:rsidRDefault="00E64196" w:rsidP="00E64196">
            <w:pPr>
              <w:ind w:left="6" w:right="59"/>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view the blood requests posted by the request maker and make decisions about acceptance or rejection.</w:t>
            </w:r>
            <w:r w:rsidRPr="00E64196">
              <w:rPr>
                <w:rFonts w:ascii="Times New Roman" w:eastAsia="Times New Roman" w:hAnsi="Times New Roman" w:cs="Times New Roman"/>
                <w:b/>
                <w:sz w:val="24"/>
              </w:rPr>
              <w:t xml:space="preserve"> </w:t>
            </w:r>
          </w:p>
        </w:tc>
      </w:tr>
      <w:tr w:rsidR="00E64196" w:rsidRPr="00E64196" w14:paraId="5521F4D5" w14:textId="77777777" w:rsidTr="004F5F3E">
        <w:trPr>
          <w:trHeight w:val="636"/>
        </w:trPr>
        <w:tc>
          <w:tcPr>
            <w:tcW w:w="2339" w:type="dxa"/>
            <w:gridSpan w:val="2"/>
            <w:shd w:val="clear" w:color="auto" w:fill="B1B1B1"/>
            <w:vAlign w:val="bottom"/>
          </w:tcPr>
          <w:p w14:paraId="5FE9F62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Pr>
          <w:p w14:paraId="2D955671" w14:textId="18B95085"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tc>
      </w:tr>
      <w:tr w:rsidR="00E64196" w:rsidRPr="00E64196" w14:paraId="584DFD2F" w14:textId="77777777" w:rsidTr="004F5F3E">
        <w:trPr>
          <w:trHeight w:val="636"/>
        </w:trPr>
        <w:tc>
          <w:tcPr>
            <w:tcW w:w="4723" w:type="dxa"/>
            <w:gridSpan w:val="3"/>
            <w:shd w:val="clear" w:color="auto" w:fill="B1B1B1"/>
            <w:vAlign w:val="bottom"/>
          </w:tcPr>
          <w:p w14:paraId="12BA69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shd w:val="clear" w:color="auto" w:fill="B1B1B1"/>
          </w:tcPr>
          <w:p w14:paraId="14749A3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19DD975" w14:textId="77777777" w:rsidTr="004F5F3E">
        <w:trPr>
          <w:trHeight w:val="9786"/>
        </w:trPr>
        <w:tc>
          <w:tcPr>
            <w:tcW w:w="4723" w:type="dxa"/>
            <w:gridSpan w:val="3"/>
          </w:tcPr>
          <w:p w14:paraId="42F6EAE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159EC9A2" w14:textId="38EB79DD" w:rsidR="00E64196" w:rsidRPr="00E64196" w:rsidRDefault="00E64196">
            <w:pPr>
              <w:numPr>
                <w:ilvl w:val="0"/>
                <w:numId w:val="31"/>
              </w:numPr>
              <w:spacing w:after="9" w:line="234" w:lineRule="auto"/>
              <w:ind w:right="56" w:hanging="360"/>
              <w:jc w:val="both"/>
              <w:rPr>
                <w:rFonts w:ascii="Times New Roman" w:hAnsi="Times New Roman" w:cs="Times New Roman"/>
              </w:rPr>
              <w:pPrChange w:id="255" w:author="Akash Ur Rehman" w:date="2023-06-08T17:47:00Z">
                <w:pPr>
                  <w:numPr>
                    <w:numId w:val="32"/>
                  </w:numPr>
                  <w:spacing w:after="9" w:line="234" w:lineRule="auto"/>
                  <w:ind w:left="726" w:right="56" w:hanging="360"/>
                  <w:jc w:val="both"/>
                </w:pPr>
              </w:pPrChange>
            </w:pPr>
            <w:r w:rsidRPr="00E64196">
              <w:rPr>
                <w:rFonts w:ascii="Times New Roman" w:eastAsia="Times New Roman" w:hAnsi="Times New Roman" w:cs="Times New Roman"/>
              </w:rPr>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view blood requests and make decisions about </w:t>
            </w:r>
            <w:r w:rsidR="001D685A" w:rsidRPr="00E64196">
              <w:rPr>
                <w:rFonts w:ascii="Times New Roman" w:eastAsia="Times New Roman" w:hAnsi="Times New Roman" w:cs="Times New Roman"/>
              </w:rPr>
              <w:t>them.</w:t>
            </w:r>
            <w:r w:rsidRPr="00E64196">
              <w:rPr>
                <w:rFonts w:ascii="Times New Roman" w:eastAsia="Times New Roman" w:hAnsi="Times New Roman" w:cs="Times New Roman"/>
              </w:rPr>
              <w:t xml:space="preserve">  </w:t>
            </w:r>
          </w:p>
          <w:p w14:paraId="07AA0F4A" w14:textId="1F2A6685" w:rsidR="00E64196" w:rsidRPr="00E64196" w:rsidRDefault="00E64196">
            <w:pPr>
              <w:numPr>
                <w:ilvl w:val="0"/>
                <w:numId w:val="31"/>
              </w:numPr>
              <w:spacing w:after="4" w:line="254" w:lineRule="auto"/>
              <w:ind w:right="56" w:hanging="360"/>
              <w:jc w:val="both"/>
              <w:rPr>
                <w:rFonts w:ascii="Times New Roman" w:hAnsi="Times New Roman" w:cs="Times New Roman"/>
              </w:rPr>
              <w:pPrChange w:id="256" w:author="Akash Ur Rehman" w:date="2023-06-08T17:47:00Z">
                <w:pPr>
                  <w:numPr>
                    <w:numId w:val="32"/>
                  </w:numPr>
                  <w:spacing w:after="4" w:line="254" w:lineRule="auto"/>
                  <w:ind w:left="726" w:right="5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opens the blood requests page.  </w:t>
            </w:r>
          </w:p>
          <w:p w14:paraId="22194FA5" w14:textId="329715F7" w:rsidR="00E64196" w:rsidRPr="00E64196" w:rsidRDefault="00E64196">
            <w:pPr>
              <w:numPr>
                <w:ilvl w:val="0"/>
                <w:numId w:val="31"/>
              </w:numPr>
              <w:spacing w:after="5" w:line="254" w:lineRule="auto"/>
              <w:ind w:right="56" w:hanging="360"/>
              <w:jc w:val="both"/>
              <w:rPr>
                <w:rFonts w:ascii="Times New Roman" w:hAnsi="Times New Roman" w:cs="Times New Roman"/>
              </w:rPr>
              <w:pPrChange w:id="257" w:author="Akash Ur Rehman" w:date="2023-06-08T17:47:00Z">
                <w:pPr>
                  <w:numPr>
                    <w:numId w:val="32"/>
                  </w:numPr>
                  <w:spacing w:after="5" w:line="254" w:lineRule="auto"/>
                  <w:ind w:left="726" w:right="5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view the request maker </w:t>
            </w:r>
            <w:r w:rsidR="001D685A" w:rsidRPr="00E64196">
              <w:rPr>
                <w:rFonts w:ascii="Times New Roman" w:eastAsia="Times New Roman" w:hAnsi="Times New Roman" w:cs="Times New Roman"/>
              </w:rPr>
              <w:t>request posts</w:t>
            </w:r>
            <w:r w:rsidRPr="00E64196">
              <w:rPr>
                <w:rFonts w:ascii="Times New Roman" w:eastAsia="Times New Roman" w:hAnsi="Times New Roman" w:cs="Times New Roman"/>
              </w:rPr>
              <w:t xml:space="preserve"> (fields included NAME, ADDRESS, EMAIL ADDRESS, BLOOD GROUP, AGE, GENDER, NO OF BLOOD BAGS, and CONTACT NUMBER, etc).  </w:t>
            </w:r>
          </w:p>
          <w:p w14:paraId="4011248A" w14:textId="4DECDE37" w:rsidR="00E64196" w:rsidRPr="00E64196" w:rsidRDefault="00E64196">
            <w:pPr>
              <w:numPr>
                <w:ilvl w:val="0"/>
                <w:numId w:val="31"/>
              </w:numPr>
              <w:spacing w:after="2" w:line="254" w:lineRule="auto"/>
              <w:ind w:right="56" w:hanging="360"/>
              <w:jc w:val="both"/>
              <w:rPr>
                <w:rFonts w:ascii="Times New Roman" w:hAnsi="Times New Roman" w:cs="Times New Roman"/>
              </w:rPr>
              <w:pPrChange w:id="258" w:author="Akash Ur Rehman" w:date="2023-06-08T17:47:00Z">
                <w:pPr>
                  <w:numPr>
                    <w:numId w:val="32"/>
                  </w:numPr>
                  <w:spacing w:after="2" w:line="254" w:lineRule="auto"/>
                  <w:ind w:left="726" w:right="5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either accept the request or deny the request.  </w:t>
            </w:r>
          </w:p>
          <w:p w14:paraId="6CB3936D" w14:textId="77777777" w:rsidR="00E64196" w:rsidRPr="00E64196" w:rsidRDefault="00E64196">
            <w:pPr>
              <w:numPr>
                <w:ilvl w:val="0"/>
                <w:numId w:val="31"/>
              </w:numPr>
              <w:spacing w:line="255" w:lineRule="auto"/>
              <w:ind w:right="56" w:hanging="360"/>
              <w:jc w:val="both"/>
              <w:rPr>
                <w:rFonts w:ascii="Times New Roman" w:hAnsi="Times New Roman" w:cs="Times New Roman"/>
              </w:rPr>
              <w:pPrChange w:id="259" w:author="Akash Ur Rehman" w:date="2023-06-08T17:47:00Z">
                <w:pPr>
                  <w:numPr>
                    <w:numId w:val="32"/>
                  </w:numPr>
                  <w:spacing w:line="255" w:lineRule="auto"/>
                  <w:ind w:left="726" w:right="56" w:hanging="360"/>
                  <w:jc w:val="both"/>
                </w:pPr>
              </w:pPrChange>
            </w:pPr>
            <w:r w:rsidRPr="00E64196">
              <w:rPr>
                <w:rFonts w:ascii="Times New Roman" w:eastAsia="Times New Roman" w:hAnsi="Times New Roman" w:cs="Times New Roman"/>
              </w:rPr>
              <w:t xml:space="preserve">The system confirms by asking the User (only in Online Blood Donation System) or </w:t>
            </w:r>
          </w:p>
          <w:p w14:paraId="402BBFDF" w14:textId="44EEE9A6"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accept the request?”. </w:t>
            </w:r>
          </w:p>
          <w:p w14:paraId="696CB0D7" w14:textId="6B728F4C" w:rsidR="00E64196" w:rsidRPr="00E64196" w:rsidRDefault="00E64196">
            <w:pPr>
              <w:numPr>
                <w:ilvl w:val="0"/>
                <w:numId w:val="31"/>
              </w:numPr>
              <w:spacing w:after="2" w:line="254" w:lineRule="auto"/>
              <w:ind w:right="56" w:hanging="360"/>
              <w:jc w:val="both"/>
              <w:rPr>
                <w:rFonts w:ascii="Times New Roman" w:hAnsi="Times New Roman" w:cs="Times New Roman"/>
              </w:rPr>
              <w:pPrChange w:id="260" w:author="Akash Ur Rehman" w:date="2023-06-08T17:47:00Z">
                <w:pPr>
                  <w:numPr>
                    <w:numId w:val="32"/>
                  </w:numPr>
                  <w:spacing w:after="2" w:line="254" w:lineRule="auto"/>
                  <w:ind w:left="726" w:right="56"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“Confirm” option.  </w:t>
            </w:r>
          </w:p>
          <w:p w14:paraId="09C9185A" w14:textId="77777777" w:rsidR="00E64196" w:rsidRPr="00E64196" w:rsidRDefault="00E64196">
            <w:pPr>
              <w:numPr>
                <w:ilvl w:val="0"/>
                <w:numId w:val="31"/>
              </w:numPr>
              <w:ind w:right="56" w:hanging="360"/>
              <w:jc w:val="both"/>
              <w:rPr>
                <w:rFonts w:ascii="Times New Roman" w:hAnsi="Times New Roman" w:cs="Times New Roman"/>
              </w:rPr>
              <w:pPrChange w:id="261" w:author="Akash Ur Rehman" w:date="2023-06-08T17:47:00Z">
                <w:pPr>
                  <w:numPr>
                    <w:numId w:val="32"/>
                  </w:numPr>
                  <w:ind w:left="726" w:right="56" w:hanging="360"/>
                  <w:jc w:val="both"/>
                </w:pPr>
              </w:pPrChange>
            </w:pPr>
            <w:r w:rsidRPr="00E64196">
              <w:rPr>
                <w:rFonts w:ascii="Times New Roman" w:eastAsia="Times New Roman" w:hAnsi="Times New Roman" w:cs="Times New Roman"/>
              </w:rPr>
              <w:t xml:space="preserve">Alternative Path: The User (only in Online </w:t>
            </w:r>
          </w:p>
          <w:p w14:paraId="02B7EBEC" w14:textId="3361B9C2" w:rsidR="00E64196" w:rsidRPr="00E64196" w:rsidRDefault="00E64196" w:rsidP="00E64196">
            <w:pPr>
              <w:spacing w:line="275" w:lineRule="auto"/>
              <w:ind w:left="720" w:right="57"/>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w:t>
            </w:r>
            <w:r w:rsidR="001D685A" w:rsidRPr="00E64196">
              <w:rPr>
                <w:rFonts w:ascii="Times New Roman" w:eastAsia="Times New Roman" w:hAnsi="Times New Roman" w:cs="Times New Roman"/>
              </w:rPr>
              <w:t>requests by</w:t>
            </w:r>
            <w:r w:rsidRPr="00E64196">
              <w:rPr>
                <w:rFonts w:ascii="Times New Roman" w:eastAsia="Times New Roman" w:hAnsi="Times New Roman" w:cs="Times New Roman"/>
              </w:rPr>
              <w:t xml:space="preserve"> clicking on “Cancel” option. </w:t>
            </w:r>
          </w:p>
          <w:p w14:paraId="64E26B30" w14:textId="35FB99FD" w:rsidR="00E64196" w:rsidRPr="00E64196" w:rsidRDefault="00E64196">
            <w:pPr>
              <w:numPr>
                <w:ilvl w:val="0"/>
                <w:numId w:val="31"/>
              </w:numPr>
              <w:spacing w:after="3" w:line="254" w:lineRule="auto"/>
              <w:ind w:right="56" w:hanging="360"/>
              <w:jc w:val="both"/>
              <w:rPr>
                <w:rFonts w:ascii="Times New Roman" w:hAnsi="Times New Roman" w:cs="Times New Roman"/>
              </w:rPr>
              <w:pPrChange w:id="262" w:author="Akash Ur Rehman" w:date="2023-06-08T17:47:00Z">
                <w:pPr>
                  <w:numPr>
                    <w:numId w:val="32"/>
                  </w:numPr>
                  <w:spacing w:after="3" w:line="254" w:lineRule="auto"/>
                  <w:ind w:left="726" w:right="56" w:hanging="360"/>
                  <w:jc w:val="both"/>
                </w:pPr>
              </w:pPrChange>
            </w:pPr>
            <w:r w:rsidRPr="00E64196">
              <w:rPr>
                <w:rFonts w:ascii="Times New Roman" w:eastAsia="Times New Roman" w:hAnsi="Times New Roman" w:cs="Times New Roman"/>
              </w:rPr>
              <w:t xml:space="preserve">The system will send the notification to the request maker if any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accepts the request and confirms the blood donation.  </w:t>
            </w:r>
          </w:p>
          <w:p w14:paraId="5D3701F4" w14:textId="77777777" w:rsidR="00E64196" w:rsidRPr="00E64196" w:rsidRDefault="00E64196">
            <w:pPr>
              <w:numPr>
                <w:ilvl w:val="0"/>
                <w:numId w:val="31"/>
              </w:numPr>
              <w:ind w:right="56" w:hanging="360"/>
              <w:jc w:val="both"/>
              <w:rPr>
                <w:rFonts w:ascii="Times New Roman" w:hAnsi="Times New Roman" w:cs="Times New Roman"/>
              </w:rPr>
              <w:pPrChange w:id="263" w:author="Akash Ur Rehman" w:date="2023-06-08T17:47:00Z">
                <w:pPr>
                  <w:numPr>
                    <w:numId w:val="32"/>
                  </w:numPr>
                  <w:ind w:left="726" w:right="56" w:hanging="360"/>
                  <w:jc w:val="both"/>
                </w:pPr>
              </w:pPrChange>
            </w:pPr>
            <w:r w:rsidRPr="00E64196">
              <w:rPr>
                <w:rFonts w:ascii="Times New Roman" w:eastAsia="Times New Roman" w:hAnsi="Times New Roman" w:cs="Times New Roman"/>
              </w:rPr>
              <w:t xml:space="preserve">This use case ends.  </w:t>
            </w:r>
          </w:p>
        </w:tc>
        <w:tc>
          <w:tcPr>
            <w:tcW w:w="4635" w:type="dxa"/>
          </w:tcPr>
          <w:p w14:paraId="2252E59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613F175D" w14:textId="4C690DD0" w:rsidR="00E64196" w:rsidRPr="00E64196" w:rsidRDefault="00E64196" w:rsidP="00E64196">
            <w:pPr>
              <w:spacing w:line="268"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w:t>
            </w:r>
            <w:r w:rsidR="001D685A" w:rsidRPr="00E64196">
              <w:rPr>
                <w:rFonts w:ascii="Times New Roman" w:eastAsia="Times New Roman" w:hAnsi="Times New Roman" w:cs="Times New Roman"/>
              </w:rPr>
              <w:t>requests by</w:t>
            </w:r>
            <w:r w:rsidRPr="00E64196">
              <w:rPr>
                <w:rFonts w:ascii="Times New Roman" w:eastAsia="Times New Roman" w:hAnsi="Times New Roman" w:cs="Times New Roman"/>
              </w:rPr>
              <w:t xml:space="preserve"> clicking on the “Cancel” option. </w:t>
            </w:r>
          </w:p>
          <w:p w14:paraId="4C70437F"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09DA2A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579315A" w14:textId="77777777" w:rsidTr="004F5F3E">
        <w:trPr>
          <w:trHeight w:val="598"/>
        </w:trPr>
        <w:tc>
          <w:tcPr>
            <w:tcW w:w="9358" w:type="dxa"/>
            <w:gridSpan w:val="4"/>
            <w:shd w:val="clear" w:color="auto" w:fill="B1B1B1"/>
            <w:vAlign w:val="bottom"/>
          </w:tcPr>
          <w:p w14:paraId="6FAC064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65F144BD" w14:textId="77777777" w:rsidTr="004F5F3E">
        <w:trPr>
          <w:trHeight w:val="698"/>
        </w:trPr>
        <w:tc>
          <w:tcPr>
            <w:tcW w:w="9358" w:type="dxa"/>
            <w:gridSpan w:val="4"/>
          </w:tcPr>
          <w:p w14:paraId="05670AA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5D10BB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DDD2209" w14:textId="77777777" w:rsidTr="004F5F3E">
        <w:trPr>
          <w:trHeight w:val="597"/>
        </w:trPr>
        <w:tc>
          <w:tcPr>
            <w:tcW w:w="9358" w:type="dxa"/>
            <w:gridSpan w:val="4"/>
            <w:shd w:val="clear" w:color="auto" w:fill="B1B1B1"/>
            <w:vAlign w:val="bottom"/>
          </w:tcPr>
          <w:p w14:paraId="73E6F1F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030B7D4B" w14:textId="77777777" w:rsidTr="004F5F3E">
        <w:trPr>
          <w:trHeight w:val="700"/>
        </w:trPr>
        <w:tc>
          <w:tcPr>
            <w:tcW w:w="9358" w:type="dxa"/>
            <w:gridSpan w:val="4"/>
          </w:tcPr>
          <w:p w14:paraId="276FB1FA" w14:textId="444257B3"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blood donation requests and made decisions (Accept or Deny).</w:t>
            </w:r>
            <w:r w:rsidRPr="00E64196">
              <w:rPr>
                <w:rFonts w:ascii="Times New Roman" w:eastAsia="Times New Roman" w:hAnsi="Times New Roman" w:cs="Times New Roman"/>
                <w:b/>
                <w:sz w:val="24"/>
              </w:rPr>
              <w:t xml:space="preserve"> </w:t>
            </w:r>
          </w:p>
        </w:tc>
      </w:tr>
      <w:tr w:rsidR="00E64196" w:rsidRPr="00E64196" w14:paraId="249D6ACE" w14:textId="77777777" w:rsidTr="004F5F3E">
        <w:trPr>
          <w:trHeight w:val="598"/>
        </w:trPr>
        <w:tc>
          <w:tcPr>
            <w:tcW w:w="9358" w:type="dxa"/>
            <w:gridSpan w:val="4"/>
            <w:shd w:val="clear" w:color="auto" w:fill="B1B1B1"/>
            <w:vAlign w:val="bottom"/>
          </w:tcPr>
          <w:p w14:paraId="6AD26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E5BA959" w14:textId="77777777" w:rsidTr="004F5F3E">
        <w:trPr>
          <w:trHeight w:val="672"/>
        </w:trPr>
        <w:tc>
          <w:tcPr>
            <w:tcW w:w="1842" w:type="dxa"/>
            <w:shd w:val="clear" w:color="auto" w:fill="B1B1B1"/>
            <w:vAlign w:val="bottom"/>
          </w:tcPr>
          <w:p w14:paraId="461717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Pr>
          <w:p w14:paraId="7EE60D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AA31B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22D6442" w14:textId="77777777" w:rsidTr="004F5F3E">
        <w:trPr>
          <w:trHeight w:val="673"/>
        </w:trPr>
        <w:tc>
          <w:tcPr>
            <w:tcW w:w="1842" w:type="dxa"/>
            <w:shd w:val="clear" w:color="auto" w:fill="B1B1B1"/>
            <w:vAlign w:val="bottom"/>
          </w:tcPr>
          <w:p w14:paraId="5D7C9AA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Pr>
          <w:p w14:paraId="1045613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AF5A70"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26C358E" w14:textId="06E17FAA" w:rsidR="00E64196" w:rsidRPr="00E64196" w:rsidRDefault="00E64196" w:rsidP="00E64196">
      <w:pPr>
        <w:spacing w:after="200" w:line="240" w:lineRule="auto"/>
        <w:rPr>
          <w:i/>
          <w:iCs/>
          <w:color w:val="44546A" w:themeColor="text2"/>
          <w:sz w:val="18"/>
          <w:szCs w:val="18"/>
        </w:rPr>
      </w:pPr>
      <w:bookmarkStart w:id="264" w:name="_Toc12374521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46</w:t>
      </w:r>
      <w:r w:rsidRPr="00E64196">
        <w:rPr>
          <w:i/>
          <w:iCs/>
          <w:noProof/>
          <w:color w:val="44546A" w:themeColor="text2"/>
          <w:sz w:val="18"/>
          <w:szCs w:val="18"/>
        </w:rPr>
        <w:fldChar w:fldCharType="end"/>
      </w:r>
      <w:r w:rsidRPr="00E64196">
        <w:rPr>
          <w:i/>
          <w:iCs/>
          <w:color w:val="44546A" w:themeColor="text2"/>
          <w:sz w:val="18"/>
          <w:szCs w:val="18"/>
        </w:rPr>
        <w:t>:UC09-View Blood Request</w:t>
      </w:r>
      <w:bookmarkEnd w:id="264"/>
    </w:p>
    <w:p w14:paraId="0CFB096A" w14:textId="7DF6F103" w:rsidR="00E64196" w:rsidRPr="00E64196" w:rsidRDefault="00E64196" w:rsidP="00D4184F">
      <w:pPr>
        <w:spacing w:after="0"/>
        <w:rPr>
          <w:rFonts w:ascii="Times New Roman" w:hAnsi="Times New Roman" w:cs="Times New Roman"/>
        </w:rPr>
      </w:pPr>
    </w:p>
    <w:tbl>
      <w:tblPr>
        <w:tblStyle w:val="TableGrid"/>
        <w:tblW w:w="9357" w:type="dxa"/>
        <w:tblInd w:w="-59" w:type="dxa"/>
        <w:tblCellMar>
          <w:top w:w="17" w:type="dxa"/>
          <w:left w:w="97" w:type="dxa"/>
          <w:bottom w:w="71" w:type="dxa"/>
          <w:right w:w="24" w:type="dxa"/>
        </w:tblCellMar>
        <w:tblLook w:val="04A0" w:firstRow="1" w:lastRow="0" w:firstColumn="1" w:lastColumn="0" w:noHBand="0" w:noVBand="1"/>
      </w:tblPr>
      <w:tblGrid>
        <w:gridCol w:w="2442"/>
        <w:gridCol w:w="2281"/>
        <w:gridCol w:w="4634"/>
      </w:tblGrid>
      <w:tr w:rsidR="00E64196" w:rsidRPr="00E64196" w14:paraId="72858F4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A4E8D9" w14:textId="6A33276D"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65" w:name="_Toc137078831"/>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0</w:t>
            </w:r>
            <w:r w:rsidRPr="00E64196">
              <w:rPr>
                <w:rFonts w:ascii="Times New Roman" w:eastAsia="Times New Roman" w:hAnsi="Times New Roman" w:cs="Times New Roman"/>
                <w:color w:val="1F4D78" w:themeColor="accent1" w:themeShade="7F"/>
                <w:sz w:val="24"/>
                <w:szCs w:val="24"/>
              </w:rPr>
              <w:t>-Update Personal Information</w:t>
            </w:r>
            <w:bookmarkEnd w:id="265"/>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D54582F"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08D70E8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986EDC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7C7DD70" w14:textId="58A1939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7507B351" w14:textId="77777777" w:rsidTr="004F5F3E">
        <w:trPr>
          <w:trHeight w:val="893"/>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85CA7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59F8D97" w14:textId="68BE486D"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update himself/herself personal information in the system.  </w:t>
            </w:r>
          </w:p>
        </w:tc>
      </w:tr>
      <w:tr w:rsidR="00E64196" w:rsidRPr="00E64196" w14:paraId="114CD611" w14:textId="77777777" w:rsidTr="004F5F3E">
        <w:trPr>
          <w:trHeight w:val="147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37725F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CF8FC41" w14:textId="3F70399C" w:rsidR="00E64196" w:rsidRPr="00E64196" w:rsidRDefault="00E64196">
            <w:pPr>
              <w:numPr>
                <w:ilvl w:val="0"/>
                <w:numId w:val="32"/>
              </w:numPr>
              <w:spacing w:after="4" w:line="254" w:lineRule="auto"/>
              <w:ind w:right="28" w:hanging="360"/>
              <w:rPr>
                <w:rFonts w:ascii="Times New Roman" w:hAnsi="Times New Roman" w:cs="Times New Roman"/>
              </w:rPr>
              <w:pPrChange w:id="266" w:author="Akash Ur Rehman" w:date="2023-06-08T17:47:00Z">
                <w:pPr>
                  <w:numPr>
                    <w:numId w:val="34"/>
                  </w:numPr>
                  <w:spacing w:after="4" w:line="254" w:lineRule="auto"/>
                  <w:ind w:left="720" w:right="28" w:hanging="360"/>
                </w:pPr>
              </w:pPrChange>
            </w:pPr>
            <w:r w:rsidRPr="00E64196">
              <w:rPr>
                <w:rFonts w:ascii="Times New Roman" w:eastAsia="Times New Roman" w:hAnsi="Times New Roman" w:cs="Times New Roman"/>
              </w:rPr>
              <w:t xml:space="preserve">The user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p w14:paraId="06F21CF0" w14:textId="0A282E78" w:rsidR="00E64196" w:rsidRPr="00E64196" w:rsidRDefault="00E64196">
            <w:pPr>
              <w:numPr>
                <w:ilvl w:val="0"/>
                <w:numId w:val="32"/>
              </w:numPr>
              <w:ind w:right="28" w:hanging="360"/>
              <w:rPr>
                <w:rFonts w:ascii="Times New Roman" w:hAnsi="Times New Roman" w:cs="Times New Roman"/>
              </w:rPr>
              <w:pPrChange w:id="267" w:author="Akash Ur Rehman" w:date="2023-06-08T17:47:00Z">
                <w:pPr>
                  <w:numPr>
                    <w:numId w:val="34"/>
                  </w:numPr>
                  <w:ind w:left="720" w:right="28" w:hanging="360"/>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fill and submit their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w:t>
            </w:r>
            <w:proofErr w:type="gramStart"/>
            <w:r w:rsidRPr="00E64196">
              <w:rPr>
                <w:rFonts w:ascii="Times New Roman" w:eastAsia="Times New Roman" w:hAnsi="Times New Roman" w:cs="Times New Roman"/>
              </w:rPr>
              <w:t>in order to</w:t>
            </w:r>
            <w:proofErr w:type="gramEnd"/>
            <w:r w:rsidRPr="00E64196">
              <w:rPr>
                <w:rFonts w:ascii="Times New Roman" w:eastAsia="Times New Roman" w:hAnsi="Times New Roman" w:cs="Times New Roman"/>
              </w:rPr>
              <w:t xml:space="preserve"> get updated in the system.   </w:t>
            </w:r>
          </w:p>
        </w:tc>
      </w:tr>
      <w:tr w:rsidR="00E64196" w:rsidRPr="00E64196" w14:paraId="001DBB4D"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BBD0A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2E474B3A"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0FA73A8A"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23" w:type="dxa"/>
        </w:tblCellMar>
        <w:tblLook w:val="04A0" w:firstRow="1" w:lastRow="0" w:firstColumn="1" w:lastColumn="0" w:noHBand="0" w:noVBand="1"/>
      </w:tblPr>
      <w:tblGrid>
        <w:gridCol w:w="1842"/>
        <w:gridCol w:w="2883"/>
        <w:gridCol w:w="821"/>
        <w:gridCol w:w="3811"/>
      </w:tblGrid>
      <w:tr w:rsidR="00E64196" w:rsidRPr="00E64196" w14:paraId="07CF2FBB" w14:textId="77777777" w:rsidTr="004F5F3E">
        <w:trPr>
          <w:trHeight w:val="13034"/>
        </w:trPr>
        <w:tc>
          <w:tcPr>
            <w:tcW w:w="4725" w:type="dxa"/>
            <w:gridSpan w:val="2"/>
            <w:tcBorders>
              <w:top w:val="single" w:sz="4" w:space="0" w:color="auto"/>
              <w:left w:val="single" w:sz="8" w:space="0" w:color="000000"/>
              <w:bottom w:val="single" w:sz="8" w:space="0" w:color="000000"/>
              <w:right w:val="single" w:sz="8" w:space="0" w:color="000000"/>
            </w:tcBorders>
          </w:tcPr>
          <w:p w14:paraId="1D7D712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706A2BFA" w14:textId="79F8E677" w:rsidR="00E64196" w:rsidRPr="00E64196" w:rsidRDefault="00E64196">
            <w:pPr>
              <w:numPr>
                <w:ilvl w:val="0"/>
                <w:numId w:val="33"/>
              </w:numPr>
              <w:spacing w:after="5" w:line="254" w:lineRule="auto"/>
              <w:ind w:right="58" w:hanging="360"/>
              <w:jc w:val="both"/>
              <w:rPr>
                <w:rFonts w:ascii="Times New Roman" w:hAnsi="Times New Roman" w:cs="Times New Roman"/>
              </w:rPr>
              <w:pPrChange w:id="268" w:author="Akash Ur Rehman" w:date="2023-06-08T17:47:00Z">
                <w:pPr>
                  <w:numPr>
                    <w:numId w:val="35"/>
                  </w:numPr>
                  <w:spacing w:after="5" w:line="254" w:lineRule="auto"/>
                  <w:ind w:left="720" w:right="58" w:hanging="360"/>
                  <w:jc w:val="both"/>
                </w:pPr>
              </w:pPrChange>
            </w:pPr>
            <w:r w:rsidRPr="00E64196">
              <w:rPr>
                <w:rFonts w:ascii="Times New Roman" w:eastAsia="Times New Roman" w:hAnsi="Times New Roman" w:cs="Times New Roman"/>
              </w:rPr>
              <w:t xml:space="preserve">This use case starts when </w:t>
            </w:r>
            <w:proofErr w:type="gramStart"/>
            <w:r w:rsidRPr="00E64196">
              <w:rPr>
                <w:rFonts w:ascii="Times New Roman" w:eastAsia="Times New Roman" w:hAnsi="Times New Roman" w:cs="Times New Roman"/>
              </w:rPr>
              <w:t>an</w:t>
            </w:r>
            <w:proofErr w:type="gramEnd"/>
            <w:r w:rsidRPr="00E64196">
              <w:rPr>
                <w:rFonts w:ascii="Times New Roman" w:eastAsia="Times New Roman" w:hAnsi="Times New Roman" w:cs="Times New Roman"/>
              </w:rPr>
              <w:t xml:space="preserve"> User (only in Online Blood Donation System) or Blood Donation </w:t>
            </w:r>
            <w:r w:rsidR="001D685A">
              <w:rPr>
                <w:rFonts w:ascii="Times New Roman" w:eastAsia="Times New Roman" w:hAnsi="Times New Roman" w:cs="Times New Roman"/>
              </w:rPr>
              <w:t>Center</w:t>
            </w:r>
            <w:r w:rsidR="001D685A" w:rsidRPr="00E64196">
              <w:rPr>
                <w:rFonts w:ascii="Times New Roman" w:eastAsia="Times New Roman" w:hAnsi="Times New Roman" w:cs="Times New Roman"/>
              </w:rPr>
              <w:t xml:space="preserve"> wants</w:t>
            </w:r>
            <w:r w:rsidRPr="00E64196">
              <w:rPr>
                <w:rFonts w:ascii="Times New Roman" w:eastAsia="Times New Roman" w:hAnsi="Times New Roman" w:cs="Times New Roman"/>
              </w:rPr>
              <w:t xml:space="preserve"> to update personal information in the system.  </w:t>
            </w:r>
          </w:p>
          <w:p w14:paraId="34260730" w14:textId="27ADFC25" w:rsidR="00E64196" w:rsidRPr="00E64196" w:rsidRDefault="00E64196">
            <w:pPr>
              <w:numPr>
                <w:ilvl w:val="0"/>
                <w:numId w:val="33"/>
              </w:numPr>
              <w:spacing w:after="4" w:line="255" w:lineRule="auto"/>
              <w:ind w:right="58" w:hanging="360"/>
              <w:jc w:val="both"/>
              <w:rPr>
                <w:rFonts w:ascii="Times New Roman" w:hAnsi="Times New Roman" w:cs="Times New Roman"/>
              </w:rPr>
              <w:pPrChange w:id="269" w:author="Akash Ur Rehman" w:date="2023-06-08T17:47:00Z">
                <w:pPr>
                  <w:numPr>
                    <w:numId w:val="35"/>
                  </w:numPr>
                  <w:spacing w:after="4" w:line="255" w:lineRule="auto"/>
                  <w:ind w:left="720" w:right="58" w:hanging="360"/>
                  <w:jc w:val="both"/>
                </w:pPr>
              </w:pPrChange>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update profile option. </w:t>
            </w:r>
          </w:p>
          <w:p w14:paraId="31EE8F89" w14:textId="322BDE7D" w:rsidR="00E64196" w:rsidRPr="00E64196" w:rsidRDefault="00E64196">
            <w:pPr>
              <w:numPr>
                <w:ilvl w:val="0"/>
                <w:numId w:val="33"/>
              </w:numPr>
              <w:spacing w:after="1" w:line="254" w:lineRule="auto"/>
              <w:ind w:right="58" w:hanging="360"/>
              <w:jc w:val="both"/>
              <w:rPr>
                <w:rFonts w:ascii="Times New Roman" w:hAnsi="Times New Roman" w:cs="Times New Roman"/>
              </w:rPr>
              <w:pPrChange w:id="270" w:author="Akash Ur Rehman" w:date="2023-06-08T17:47:00Z">
                <w:pPr>
                  <w:numPr>
                    <w:numId w:val="35"/>
                  </w:numPr>
                  <w:spacing w:after="1" w:line="254" w:lineRule="auto"/>
                  <w:ind w:left="720" w:right="58"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according to the categories (Register as a User or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by correctly and completely filling each text field (In case of Register as a User (FIRST </w:t>
            </w:r>
          </w:p>
          <w:p w14:paraId="28053F1B" w14:textId="77777777" w:rsidR="00E64196" w:rsidRPr="00E64196" w:rsidRDefault="00E64196" w:rsidP="00E64196">
            <w:pPr>
              <w:spacing w:line="254" w:lineRule="auto"/>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6C52BB75" w14:textId="255B40EC" w:rsidR="00E64196" w:rsidRPr="00E64196" w:rsidRDefault="00E64196" w:rsidP="00E64196">
            <w:pPr>
              <w:spacing w:line="254" w:lineRule="auto"/>
              <w:ind w:left="817" w:right="58"/>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NAME, LOCATION, CITY, EMAIL, CONTACT NUMBER, TIMING, STATUS, CATEGORY, LICENSE NUMBER, </w:t>
            </w:r>
          </w:p>
          <w:p w14:paraId="3CEE70BD" w14:textId="527F83B9"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w:t>
            </w:r>
          </w:p>
          <w:p w14:paraId="2267D89B" w14:textId="2627F7E3" w:rsidR="00E64196" w:rsidRPr="00E64196" w:rsidRDefault="00E64196">
            <w:pPr>
              <w:numPr>
                <w:ilvl w:val="0"/>
                <w:numId w:val="33"/>
              </w:numPr>
              <w:spacing w:after="5" w:line="254" w:lineRule="auto"/>
              <w:ind w:right="58" w:hanging="360"/>
              <w:jc w:val="both"/>
              <w:rPr>
                <w:rFonts w:ascii="Times New Roman" w:hAnsi="Times New Roman" w:cs="Times New Roman"/>
              </w:rPr>
              <w:pPrChange w:id="271" w:author="Akash Ur Rehman" w:date="2023-06-08T17:47:00Z">
                <w:pPr>
                  <w:numPr>
                    <w:numId w:val="35"/>
                  </w:numPr>
                  <w:spacing w:after="5" w:line="254" w:lineRule="auto"/>
                  <w:ind w:left="720" w:right="58" w:hanging="360"/>
                  <w:jc w:val="both"/>
                </w:pPr>
              </w:pPrChange>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page.  </w:t>
            </w:r>
          </w:p>
          <w:p w14:paraId="04ED72E7" w14:textId="11FBEA86" w:rsidR="00E64196" w:rsidRPr="00E64196" w:rsidRDefault="00E64196">
            <w:pPr>
              <w:numPr>
                <w:ilvl w:val="0"/>
                <w:numId w:val="33"/>
              </w:numPr>
              <w:spacing w:after="6" w:line="253" w:lineRule="auto"/>
              <w:ind w:right="58" w:hanging="360"/>
              <w:jc w:val="both"/>
              <w:rPr>
                <w:rFonts w:ascii="Times New Roman" w:hAnsi="Times New Roman" w:cs="Times New Roman"/>
              </w:rPr>
              <w:pPrChange w:id="272" w:author="Akash Ur Rehman" w:date="2023-06-08T17:47:00Z">
                <w:pPr>
                  <w:numPr>
                    <w:numId w:val="35"/>
                  </w:numPr>
                  <w:spacing w:after="6" w:line="253" w:lineRule="auto"/>
                  <w:ind w:left="720" w:right="58"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update form.  </w:t>
            </w:r>
          </w:p>
          <w:p w14:paraId="245DAB10" w14:textId="0571841C" w:rsidR="00E64196" w:rsidRPr="00E64196" w:rsidRDefault="00E64196">
            <w:pPr>
              <w:numPr>
                <w:ilvl w:val="0"/>
                <w:numId w:val="33"/>
              </w:numPr>
              <w:spacing w:line="278" w:lineRule="auto"/>
              <w:ind w:right="58" w:hanging="360"/>
              <w:jc w:val="both"/>
              <w:rPr>
                <w:rFonts w:ascii="Times New Roman" w:hAnsi="Times New Roman" w:cs="Times New Roman"/>
              </w:rPr>
              <w:pPrChange w:id="273" w:author="Akash Ur Rehman" w:date="2023-06-08T17:47:00Z">
                <w:pPr>
                  <w:numPr>
                    <w:numId w:val="35"/>
                  </w:numPr>
                  <w:spacing w:line="278" w:lineRule="auto"/>
                  <w:ind w:left="720" w:right="58" w:hanging="360"/>
                  <w:jc w:val="both"/>
                </w:pPr>
              </w:pPrChange>
            </w:pPr>
            <w:r w:rsidRPr="00E64196">
              <w:rPr>
                <w:rFonts w:ascii="Times New Roman" w:eastAsia="Times New Roman" w:hAnsi="Times New Roman" w:cs="Times New Roman"/>
              </w:rPr>
              <w:t xml:space="preserve">The system confirms by asking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update with this information?”. </w:t>
            </w:r>
          </w:p>
          <w:p w14:paraId="38783F8F" w14:textId="0476947D" w:rsidR="00E64196" w:rsidRPr="00E64196" w:rsidRDefault="00E64196">
            <w:pPr>
              <w:numPr>
                <w:ilvl w:val="0"/>
                <w:numId w:val="33"/>
              </w:numPr>
              <w:spacing w:line="273" w:lineRule="auto"/>
              <w:ind w:right="58" w:hanging="360"/>
              <w:jc w:val="both"/>
              <w:rPr>
                <w:rFonts w:ascii="Times New Roman" w:hAnsi="Times New Roman" w:cs="Times New Roman"/>
              </w:rPr>
              <w:pPrChange w:id="274" w:author="Akash Ur Rehman" w:date="2023-06-08T17:47:00Z">
                <w:pPr>
                  <w:numPr>
                    <w:numId w:val="35"/>
                  </w:numPr>
                  <w:spacing w:line="273" w:lineRule="auto"/>
                  <w:ind w:left="720" w:right="58"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782B1402" w14:textId="1629D8B6" w:rsidR="00E64196" w:rsidRPr="00E64196" w:rsidRDefault="00E64196">
            <w:pPr>
              <w:numPr>
                <w:ilvl w:val="0"/>
                <w:numId w:val="33"/>
              </w:numPr>
              <w:spacing w:line="268" w:lineRule="auto"/>
              <w:ind w:right="58" w:hanging="360"/>
              <w:jc w:val="both"/>
              <w:rPr>
                <w:rFonts w:ascii="Times New Roman" w:hAnsi="Times New Roman" w:cs="Times New Roman"/>
              </w:rPr>
              <w:pPrChange w:id="275" w:author="Akash Ur Rehman" w:date="2023-06-08T17:47:00Z">
                <w:pPr>
                  <w:numPr>
                    <w:numId w:val="35"/>
                  </w:numPr>
                  <w:spacing w:line="268" w:lineRule="auto"/>
                  <w:ind w:left="720" w:right="58" w:hanging="360"/>
                  <w:jc w:val="both"/>
                </w:pPr>
              </w:pPrChange>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update by selecting “Cancel” option.  </w:t>
            </w:r>
          </w:p>
          <w:p w14:paraId="27AB805F" w14:textId="5D3C0B82" w:rsidR="00E64196" w:rsidRPr="00E64196" w:rsidRDefault="00E64196">
            <w:pPr>
              <w:numPr>
                <w:ilvl w:val="0"/>
                <w:numId w:val="33"/>
              </w:numPr>
              <w:spacing w:after="2" w:line="254" w:lineRule="auto"/>
              <w:ind w:right="58" w:hanging="360"/>
              <w:jc w:val="both"/>
              <w:rPr>
                <w:rFonts w:ascii="Times New Roman" w:hAnsi="Times New Roman" w:cs="Times New Roman"/>
              </w:rPr>
              <w:pPrChange w:id="276" w:author="Akash Ur Rehman" w:date="2023-06-08T17:47:00Z">
                <w:pPr>
                  <w:numPr>
                    <w:numId w:val="35"/>
                  </w:numPr>
                  <w:spacing w:after="2" w:line="254" w:lineRule="auto"/>
                  <w:ind w:left="720" w:right="58"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updated personal information in the database.  </w:t>
            </w:r>
          </w:p>
          <w:p w14:paraId="796888DC" w14:textId="77777777" w:rsidR="00E64196" w:rsidRPr="00E64196" w:rsidRDefault="00E64196">
            <w:pPr>
              <w:numPr>
                <w:ilvl w:val="0"/>
                <w:numId w:val="33"/>
              </w:numPr>
              <w:spacing w:after="6" w:line="255" w:lineRule="auto"/>
              <w:ind w:right="58" w:hanging="360"/>
              <w:jc w:val="both"/>
              <w:rPr>
                <w:rFonts w:ascii="Times New Roman" w:hAnsi="Times New Roman" w:cs="Times New Roman"/>
              </w:rPr>
              <w:pPrChange w:id="277" w:author="Akash Ur Rehman" w:date="2023-06-08T17:47:00Z">
                <w:pPr>
                  <w:numPr>
                    <w:numId w:val="35"/>
                  </w:numPr>
                  <w:spacing w:after="6" w:line="255" w:lineRule="auto"/>
                  <w:ind w:left="720" w:right="58" w:hanging="360"/>
                  <w:jc w:val="both"/>
                </w:pPr>
              </w:pPrChange>
            </w:pPr>
            <w:r w:rsidRPr="00E64196">
              <w:rPr>
                <w:rFonts w:ascii="Times New Roman" w:eastAsia="Times New Roman" w:hAnsi="Times New Roman" w:cs="Times New Roman"/>
              </w:rPr>
              <w:t xml:space="preserve">The system sends notification to the admin about changes in personal information.  </w:t>
            </w:r>
          </w:p>
          <w:p w14:paraId="3A5763A6" w14:textId="77777777" w:rsidR="00E64196" w:rsidRPr="00E64196" w:rsidRDefault="00E64196">
            <w:pPr>
              <w:numPr>
                <w:ilvl w:val="0"/>
                <w:numId w:val="33"/>
              </w:numPr>
              <w:ind w:right="58" w:hanging="360"/>
              <w:jc w:val="both"/>
              <w:rPr>
                <w:rFonts w:ascii="Times New Roman" w:hAnsi="Times New Roman" w:cs="Times New Roman"/>
              </w:rPr>
              <w:pPrChange w:id="278" w:author="Akash Ur Rehman" w:date="2023-06-08T17:47:00Z">
                <w:pPr>
                  <w:numPr>
                    <w:numId w:val="35"/>
                  </w:numPr>
                  <w:ind w:left="720" w:right="58" w:hanging="360"/>
                  <w:jc w:val="both"/>
                </w:pPr>
              </w:pPrChange>
            </w:pPr>
            <w:r w:rsidRPr="00E64196">
              <w:rPr>
                <w:rFonts w:ascii="Times New Roman" w:eastAsia="Times New Roman" w:hAnsi="Times New Roman" w:cs="Times New Roman"/>
              </w:rPr>
              <w:t xml:space="preserve">This use case ends. </w:t>
            </w:r>
          </w:p>
        </w:tc>
        <w:tc>
          <w:tcPr>
            <w:tcW w:w="821" w:type="dxa"/>
            <w:tcBorders>
              <w:top w:val="single" w:sz="4" w:space="0" w:color="auto"/>
              <w:left w:val="single" w:sz="8" w:space="0" w:color="000000"/>
              <w:bottom w:val="single" w:sz="8" w:space="0" w:color="000000"/>
              <w:right w:val="nil"/>
            </w:tcBorders>
          </w:tcPr>
          <w:p w14:paraId="4596975E"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3D39D69A" w14:textId="77777777" w:rsidR="00E64196" w:rsidRPr="00E64196" w:rsidRDefault="00E64196" w:rsidP="00E64196">
            <w:pPr>
              <w:spacing w:after="570"/>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6EEAA989" w14:textId="77777777" w:rsidR="00E64196" w:rsidRPr="00E64196" w:rsidRDefault="00E64196" w:rsidP="00E64196">
            <w:pPr>
              <w:spacing w:after="828"/>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3B76D392"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35E768E" w14:textId="77777777" w:rsidR="001D685A" w:rsidRDefault="001D685A" w:rsidP="00E64196">
            <w:pPr>
              <w:spacing w:line="254" w:lineRule="auto"/>
              <w:ind w:right="54"/>
              <w:jc w:val="both"/>
              <w:rPr>
                <w:rFonts w:ascii="Times New Roman" w:eastAsia="Times New Roman" w:hAnsi="Times New Roman" w:cs="Times New Roman"/>
              </w:rPr>
            </w:pPr>
          </w:p>
          <w:p w14:paraId="589F69F8" w14:textId="1106224C" w:rsidR="00E64196" w:rsidRPr="00E64196" w:rsidRDefault="00E64196" w:rsidP="00E64196">
            <w:pPr>
              <w:spacing w:line="254" w:lineRule="auto"/>
              <w:ind w:right="54"/>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page.  </w:t>
            </w:r>
          </w:p>
          <w:p w14:paraId="76B13871" w14:textId="001D1CF0" w:rsidR="00E64196" w:rsidRPr="00E64196" w:rsidRDefault="00E64196" w:rsidP="00E64196">
            <w:pPr>
              <w:ind w:right="54"/>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update by selecting the “Cancel” option. </w:t>
            </w:r>
          </w:p>
        </w:tc>
      </w:tr>
      <w:tr w:rsidR="00E64196" w:rsidRPr="00E64196" w14:paraId="16237218" w14:textId="77777777" w:rsidTr="004F5F3E">
        <w:trPr>
          <w:trHeight w:val="598"/>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3266C2F8"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c>
          <w:tcPr>
            <w:tcW w:w="3811" w:type="dxa"/>
            <w:tcBorders>
              <w:top w:val="single" w:sz="8" w:space="0" w:color="000000"/>
              <w:left w:val="nil"/>
              <w:bottom w:val="single" w:sz="8" w:space="0" w:color="000000"/>
              <w:right w:val="single" w:sz="8" w:space="0" w:color="000000"/>
            </w:tcBorders>
            <w:shd w:val="clear" w:color="auto" w:fill="B1B1B1"/>
          </w:tcPr>
          <w:p w14:paraId="2B527A1D" w14:textId="77777777" w:rsidR="00E64196" w:rsidRPr="00E64196" w:rsidRDefault="00E64196" w:rsidP="00E64196">
            <w:pPr>
              <w:rPr>
                <w:rFonts w:ascii="Times New Roman" w:hAnsi="Times New Roman" w:cs="Times New Roman"/>
              </w:rPr>
            </w:pPr>
          </w:p>
        </w:tc>
      </w:tr>
      <w:tr w:rsidR="00E64196" w:rsidRPr="00E64196" w14:paraId="78F56EED" w14:textId="77777777" w:rsidTr="004F5F3E">
        <w:trPr>
          <w:trHeight w:val="1097"/>
        </w:trPr>
        <w:tc>
          <w:tcPr>
            <w:tcW w:w="9357" w:type="dxa"/>
            <w:gridSpan w:val="4"/>
            <w:tcBorders>
              <w:top w:val="nil"/>
              <w:left w:val="single" w:sz="8" w:space="0" w:color="000000"/>
              <w:bottom w:val="single" w:sz="8" w:space="0" w:color="000000"/>
              <w:right w:val="single" w:sz="8" w:space="0" w:color="000000"/>
            </w:tcBorders>
          </w:tcPr>
          <w:p w14:paraId="68DCC81A" w14:textId="2D0D0FA4"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cannot get updated personal information in the system without submitting an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w:t>
            </w:r>
          </w:p>
        </w:tc>
      </w:tr>
      <w:tr w:rsidR="00E64196" w:rsidRPr="00E64196" w14:paraId="6848BB0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AAD5F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26F4AFCE"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493C3CC8" w14:textId="37741A5C"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updated personal information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42334E55"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40941F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6321654"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550EAE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4C51239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D053F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D282A58"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A8F680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A97F5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B5A28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8ED58FF" w14:textId="0E3AEC1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279" w:name="_Toc12374521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48</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0</w:t>
      </w:r>
      <w:r w:rsidRPr="00E64196">
        <w:rPr>
          <w:i/>
          <w:iCs/>
          <w:color w:val="44546A" w:themeColor="text2"/>
          <w:sz w:val="18"/>
          <w:szCs w:val="18"/>
        </w:rPr>
        <w:t>-Update Personal Information</w:t>
      </w:r>
      <w:bookmarkEnd w:id="279"/>
    </w:p>
    <w:tbl>
      <w:tblPr>
        <w:tblStyle w:val="TableGrid"/>
        <w:tblW w:w="9357" w:type="dxa"/>
        <w:tblInd w:w="-59" w:type="dxa"/>
        <w:tblCellMar>
          <w:top w:w="17" w:type="dxa"/>
          <w:left w:w="97" w:type="dxa"/>
          <w:bottom w:w="71" w:type="dxa"/>
          <w:right w:w="29" w:type="dxa"/>
        </w:tblCellMar>
        <w:tblLook w:val="04A0" w:firstRow="1" w:lastRow="0" w:firstColumn="1" w:lastColumn="0" w:noHBand="0" w:noVBand="1"/>
      </w:tblPr>
      <w:tblGrid>
        <w:gridCol w:w="2442"/>
        <w:gridCol w:w="2281"/>
        <w:gridCol w:w="4634"/>
      </w:tblGrid>
      <w:tr w:rsidR="00E64196" w:rsidRPr="00E64196" w14:paraId="03F6B229"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647BFF1C" w14:textId="13BA349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80" w:name="_Toc137078832"/>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1</w:t>
            </w:r>
            <w:r w:rsidRPr="00E64196">
              <w:rPr>
                <w:rFonts w:ascii="Times New Roman" w:eastAsia="Times New Roman" w:hAnsi="Times New Roman" w:cs="Times New Roman"/>
                <w:color w:val="1F4D78" w:themeColor="accent1" w:themeShade="7F"/>
                <w:sz w:val="24"/>
                <w:szCs w:val="24"/>
              </w:rPr>
              <w:t>-Delete Personal Information / Account</w:t>
            </w:r>
            <w:bookmarkEnd w:id="28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B838CA3"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A1D92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D66BAA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10B7272E" w14:textId="0BF223D0"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1A40D46D"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91328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7F131606" w14:textId="404EC0D2" w:rsidR="00E64196" w:rsidRPr="00E64196" w:rsidRDefault="00E64196" w:rsidP="00E64196">
            <w:pPr>
              <w:ind w:left="6" w:right="54"/>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delete his/herself </w:t>
            </w:r>
            <w:r w:rsidR="001D685A" w:rsidRPr="00E64196">
              <w:rPr>
                <w:rFonts w:ascii="Times New Roman" w:eastAsia="Times New Roman" w:hAnsi="Times New Roman" w:cs="Times New Roman"/>
              </w:rPr>
              <w:t>account.</w:t>
            </w:r>
            <w:r w:rsidRPr="00E64196">
              <w:rPr>
                <w:rFonts w:ascii="Times New Roman" w:eastAsia="Times New Roman" w:hAnsi="Times New Roman" w:cs="Times New Roman"/>
                <w:b/>
                <w:sz w:val="24"/>
              </w:rPr>
              <w:t xml:space="preserve"> </w:t>
            </w:r>
          </w:p>
        </w:tc>
      </w:tr>
      <w:tr w:rsidR="00E64196" w:rsidRPr="00E64196" w14:paraId="7EB25A1A" w14:textId="77777777" w:rsidTr="004F5F3E">
        <w:trPr>
          <w:trHeight w:val="636"/>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42210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9F1DCD9" w14:textId="6FAD1081" w:rsidR="00E64196" w:rsidRPr="00E64196" w:rsidRDefault="00E64196" w:rsidP="00E64196">
            <w:pPr>
              <w:ind w:right="102"/>
              <w:jc w:val="right"/>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the system. </w:t>
            </w:r>
          </w:p>
        </w:tc>
      </w:tr>
      <w:tr w:rsidR="00E64196" w:rsidRPr="00E64196" w14:paraId="5D2B9ABA"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B379F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FEF5F66"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6CDBC72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9" w:type="dxa"/>
          <w:left w:w="97" w:type="dxa"/>
          <w:bottom w:w="69" w:type="dxa"/>
          <w:right w:w="23" w:type="dxa"/>
        </w:tblCellMar>
        <w:tblLook w:val="04A0" w:firstRow="1" w:lastRow="0" w:firstColumn="1" w:lastColumn="0" w:noHBand="0" w:noVBand="1"/>
      </w:tblPr>
      <w:tblGrid>
        <w:gridCol w:w="1842"/>
        <w:gridCol w:w="2883"/>
        <w:gridCol w:w="4632"/>
      </w:tblGrid>
      <w:tr w:rsidR="00E64196" w:rsidRPr="00E64196" w14:paraId="300E5413" w14:textId="77777777" w:rsidTr="004F5F3E">
        <w:trPr>
          <w:trHeight w:val="9233"/>
        </w:trPr>
        <w:tc>
          <w:tcPr>
            <w:tcW w:w="4725" w:type="dxa"/>
            <w:gridSpan w:val="2"/>
          </w:tcPr>
          <w:p w14:paraId="46733CF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4DF6B2DC" w14:textId="226379DC" w:rsidR="00E64196" w:rsidRPr="00E64196" w:rsidRDefault="00E64196">
            <w:pPr>
              <w:numPr>
                <w:ilvl w:val="0"/>
                <w:numId w:val="34"/>
              </w:numPr>
              <w:spacing w:after="9" w:line="234" w:lineRule="auto"/>
              <w:ind w:right="59" w:hanging="360"/>
              <w:jc w:val="both"/>
              <w:rPr>
                <w:rFonts w:ascii="Times New Roman" w:hAnsi="Times New Roman" w:cs="Times New Roman"/>
              </w:rPr>
              <w:pPrChange w:id="281" w:author="Akash Ur Rehman" w:date="2023-06-08T17:47:00Z">
                <w:pPr>
                  <w:numPr>
                    <w:numId w:val="36"/>
                  </w:numPr>
                  <w:spacing w:after="9" w:line="234" w:lineRule="auto"/>
                  <w:ind w:left="726" w:right="59" w:hanging="360"/>
                  <w:jc w:val="both"/>
                </w:pPr>
              </w:pPrChange>
            </w:pPr>
            <w:r w:rsidRPr="00E64196">
              <w:rPr>
                <w:rFonts w:ascii="Times New Roman" w:eastAsia="Times New Roman" w:hAnsi="Times New Roman" w:cs="Times New Roman"/>
              </w:rPr>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delete his/her user account/system profile.  </w:t>
            </w:r>
          </w:p>
          <w:p w14:paraId="0C3887AE" w14:textId="7E4FA380" w:rsidR="00E64196" w:rsidRPr="00E64196" w:rsidRDefault="00E64196">
            <w:pPr>
              <w:numPr>
                <w:ilvl w:val="0"/>
                <w:numId w:val="34"/>
              </w:numPr>
              <w:spacing w:after="4" w:line="254" w:lineRule="auto"/>
              <w:ind w:right="59" w:hanging="360"/>
              <w:jc w:val="both"/>
              <w:rPr>
                <w:rFonts w:ascii="Times New Roman" w:hAnsi="Times New Roman" w:cs="Times New Roman"/>
              </w:rPr>
              <w:pPrChange w:id="282" w:author="Akash Ur Rehman" w:date="2023-06-08T17:47:00Z">
                <w:pPr>
                  <w:numPr>
                    <w:numId w:val="36"/>
                  </w:numPr>
                  <w:spacing w:after="4" w:line="254" w:lineRule="auto"/>
                  <w:ind w:left="726" w:right="59"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personal information details page.  </w:t>
            </w:r>
          </w:p>
          <w:p w14:paraId="6FB9C4F2" w14:textId="5239D42C" w:rsidR="00E64196" w:rsidRPr="00E64196" w:rsidRDefault="00E64196">
            <w:pPr>
              <w:numPr>
                <w:ilvl w:val="0"/>
                <w:numId w:val="34"/>
              </w:numPr>
              <w:spacing w:line="271" w:lineRule="auto"/>
              <w:ind w:right="59" w:hanging="360"/>
              <w:jc w:val="both"/>
              <w:rPr>
                <w:rFonts w:ascii="Times New Roman" w:hAnsi="Times New Roman" w:cs="Times New Roman"/>
              </w:rPr>
              <w:pPrChange w:id="283" w:author="Akash Ur Rehman" w:date="2023-06-08T17:47:00Z">
                <w:pPr>
                  <w:numPr>
                    <w:numId w:val="36"/>
                  </w:numPr>
                  <w:spacing w:line="271" w:lineRule="auto"/>
                  <w:ind w:left="726" w:right="59"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“Delete Account” option.  </w:t>
            </w:r>
          </w:p>
          <w:p w14:paraId="44C57498" w14:textId="77777777" w:rsidR="00E64196" w:rsidRPr="00E64196" w:rsidRDefault="00E64196">
            <w:pPr>
              <w:numPr>
                <w:ilvl w:val="0"/>
                <w:numId w:val="34"/>
              </w:numPr>
              <w:spacing w:after="3" w:line="252" w:lineRule="auto"/>
              <w:ind w:right="59" w:hanging="360"/>
              <w:jc w:val="both"/>
              <w:rPr>
                <w:rFonts w:ascii="Times New Roman" w:hAnsi="Times New Roman" w:cs="Times New Roman"/>
              </w:rPr>
              <w:pPrChange w:id="284" w:author="Akash Ur Rehman" w:date="2023-06-08T17:47:00Z">
                <w:pPr>
                  <w:numPr>
                    <w:numId w:val="36"/>
                  </w:numPr>
                  <w:spacing w:after="3" w:line="252" w:lineRule="auto"/>
                  <w:ind w:left="726" w:right="59" w:hanging="360"/>
                  <w:jc w:val="both"/>
                </w:pPr>
              </w:pPrChange>
            </w:pPr>
            <w:r w:rsidRPr="00E64196">
              <w:rPr>
                <w:rFonts w:ascii="Times New Roman" w:eastAsia="Times New Roman" w:hAnsi="Times New Roman" w:cs="Times New Roman"/>
              </w:rPr>
              <w:t xml:space="preserve">The system confirms by asking the User (only in Online Blood Donation System) or </w:t>
            </w:r>
          </w:p>
          <w:p w14:paraId="6616CEA6" w14:textId="436EF47C"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delete the account?”. </w:t>
            </w:r>
          </w:p>
          <w:p w14:paraId="14029192" w14:textId="08603DF1" w:rsidR="00E64196" w:rsidRPr="00E64196" w:rsidRDefault="00E64196">
            <w:pPr>
              <w:numPr>
                <w:ilvl w:val="0"/>
                <w:numId w:val="34"/>
              </w:numPr>
              <w:spacing w:line="263" w:lineRule="auto"/>
              <w:ind w:right="59" w:hanging="360"/>
              <w:jc w:val="both"/>
              <w:rPr>
                <w:rFonts w:ascii="Times New Roman" w:hAnsi="Times New Roman" w:cs="Times New Roman"/>
              </w:rPr>
              <w:pPrChange w:id="285" w:author="Akash Ur Rehman" w:date="2023-06-08T17:47:00Z">
                <w:pPr>
                  <w:numPr>
                    <w:numId w:val="36"/>
                  </w:numPr>
                  <w:spacing w:line="263" w:lineRule="auto"/>
                  <w:ind w:left="726" w:right="59"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41974AA8" w14:textId="5F57457B" w:rsidR="00E64196" w:rsidRPr="00E64196" w:rsidRDefault="00E64196">
            <w:pPr>
              <w:numPr>
                <w:ilvl w:val="0"/>
                <w:numId w:val="34"/>
              </w:numPr>
              <w:spacing w:line="267" w:lineRule="auto"/>
              <w:ind w:right="59" w:hanging="360"/>
              <w:jc w:val="both"/>
              <w:rPr>
                <w:rFonts w:ascii="Times New Roman" w:hAnsi="Times New Roman" w:cs="Times New Roman"/>
              </w:rPr>
              <w:pPrChange w:id="286" w:author="Akash Ur Rehman" w:date="2023-06-08T17:47:00Z">
                <w:pPr>
                  <w:numPr>
                    <w:numId w:val="36"/>
                  </w:numPr>
                  <w:spacing w:line="267" w:lineRule="auto"/>
                  <w:ind w:left="726" w:right="59" w:hanging="360"/>
                  <w:jc w:val="both"/>
                </w:pPr>
              </w:pPrChange>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delete account by selecting “Cancel” option.  </w:t>
            </w:r>
          </w:p>
          <w:p w14:paraId="6417E6D8" w14:textId="5F117670" w:rsidR="00E64196" w:rsidRPr="00E64196" w:rsidRDefault="00E64196">
            <w:pPr>
              <w:numPr>
                <w:ilvl w:val="0"/>
                <w:numId w:val="34"/>
              </w:numPr>
              <w:spacing w:after="5" w:line="254" w:lineRule="auto"/>
              <w:ind w:right="59" w:hanging="360"/>
              <w:jc w:val="both"/>
              <w:rPr>
                <w:rFonts w:ascii="Times New Roman" w:hAnsi="Times New Roman" w:cs="Times New Roman"/>
              </w:rPr>
              <w:pPrChange w:id="287" w:author="Akash Ur Rehman" w:date="2023-06-08T17:47:00Z">
                <w:pPr>
                  <w:numPr>
                    <w:numId w:val="36"/>
                  </w:numPr>
                  <w:spacing w:after="5" w:line="254" w:lineRule="auto"/>
                  <w:ind w:left="726" w:right="59"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deleted personal information or accounts in the database.  </w:t>
            </w:r>
          </w:p>
          <w:p w14:paraId="03FFE82E" w14:textId="77777777" w:rsidR="00E64196" w:rsidRPr="00E64196" w:rsidRDefault="00E64196">
            <w:pPr>
              <w:numPr>
                <w:ilvl w:val="0"/>
                <w:numId w:val="34"/>
              </w:numPr>
              <w:spacing w:after="6" w:line="253" w:lineRule="auto"/>
              <w:ind w:right="59" w:hanging="360"/>
              <w:jc w:val="both"/>
              <w:rPr>
                <w:rFonts w:ascii="Times New Roman" w:hAnsi="Times New Roman" w:cs="Times New Roman"/>
              </w:rPr>
              <w:pPrChange w:id="288" w:author="Akash Ur Rehman" w:date="2023-06-08T17:47:00Z">
                <w:pPr>
                  <w:numPr>
                    <w:numId w:val="36"/>
                  </w:numPr>
                  <w:spacing w:after="6" w:line="253" w:lineRule="auto"/>
                  <w:ind w:left="726" w:right="59" w:hanging="360"/>
                  <w:jc w:val="both"/>
                </w:pPr>
              </w:pPrChange>
            </w:pPr>
            <w:r w:rsidRPr="00E64196">
              <w:rPr>
                <w:rFonts w:ascii="Times New Roman" w:eastAsia="Times New Roman" w:hAnsi="Times New Roman" w:cs="Times New Roman"/>
              </w:rPr>
              <w:t xml:space="preserve">The system sends notification to the admin about deletion of personal information or account.  </w:t>
            </w:r>
          </w:p>
          <w:p w14:paraId="0B7ADBEB" w14:textId="6D3A92EC" w:rsidR="00E64196" w:rsidRPr="00E64196" w:rsidRDefault="00E64196">
            <w:pPr>
              <w:numPr>
                <w:ilvl w:val="0"/>
                <w:numId w:val="34"/>
              </w:numPr>
              <w:spacing w:after="6" w:line="254" w:lineRule="auto"/>
              <w:ind w:right="59" w:hanging="360"/>
              <w:jc w:val="both"/>
              <w:rPr>
                <w:rFonts w:ascii="Times New Roman" w:hAnsi="Times New Roman" w:cs="Times New Roman"/>
              </w:rPr>
              <w:pPrChange w:id="289" w:author="Akash Ur Rehman" w:date="2023-06-08T17:47:00Z">
                <w:pPr>
                  <w:numPr>
                    <w:numId w:val="36"/>
                  </w:numPr>
                  <w:spacing w:after="6" w:line="254" w:lineRule="auto"/>
                  <w:ind w:left="726" w:right="59"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moves to the home page. </w:t>
            </w:r>
          </w:p>
          <w:p w14:paraId="03538A7C" w14:textId="77777777" w:rsidR="00E64196" w:rsidRPr="00E64196" w:rsidRDefault="00E64196">
            <w:pPr>
              <w:numPr>
                <w:ilvl w:val="0"/>
                <w:numId w:val="34"/>
              </w:numPr>
              <w:ind w:right="59" w:hanging="360"/>
              <w:jc w:val="both"/>
              <w:rPr>
                <w:rFonts w:ascii="Times New Roman" w:hAnsi="Times New Roman" w:cs="Times New Roman"/>
              </w:rPr>
              <w:pPrChange w:id="290" w:author="Akash Ur Rehman" w:date="2023-06-08T17:47:00Z">
                <w:pPr>
                  <w:numPr>
                    <w:numId w:val="36"/>
                  </w:numPr>
                  <w:ind w:left="726" w:right="59" w:hanging="360"/>
                  <w:jc w:val="both"/>
                </w:pPr>
              </w:pPrChange>
            </w:pPr>
            <w:r w:rsidRPr="00E64196">
              <w:rPr>
                <w:rFonts w:ascii="Times New Roman" w:eastAsia="Times New Roman" w:hAnsi="Times New Roman" w:cs="Times New Roman"/>
              </w:rPr>
              <w:t xml:space="preserve">This use case ends.  </w:t>
            </w:r>
          </w:p>
        </w:tc>
        <w:tc>
          <w:tcPr>
            <w:tcW w:w="4632" w:type="dxa"/>
          </w:tcPr>
          <w:p w14:paraId="36F46EC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5A4B40FB" w14:textId="136C2C95" w:rsidR="00E64196" w:rsidRPr="00E64196" w:rsidRDefault="00E64196" w:rsidP="00E64196">
            <w:pPr>
              <w:spacing w:line="275" w:lineRule="auto"/>
              <w:ind w:left="505"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delete account by selecting “Cancel” option. </w:t>
            </w:r>
          </w:p>
          <w:p w14:paraId="1408C8DC" w14:textId="77777777" w:rsidR="00E64196" w:rsidRPr="00E64196" w:rsidRDefault="00E64196" w:rsidP="00E64196">
            <w:pPr>
              <w:ind w:left="36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C3A0EFA" w14:textId="77777777" w:rsidTr="004F5F3E">
        <w:trPr>
          <w:trHeight w:val="597"/>
        </w:trPr>
        <w:tc>
          <w:tcPr>
            <w:tcW w:w="9357" w:type="dxa"/>
            <w:gridSpan w:val="3"/>
            <w:shd w:val="clear" w:color="auto" w:fill="B1B1B1"/>
            <w:vAlign w:val="bottom"/>
          </w:tcPr>
          <w:p w14:paraId="30BC209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0CA6C99" w14:textId="77777777" w:rsidTr="001D685A">
        <w:trPr>
          <w:trHeight w:val="646"/>
        </w:trPr>
        <w:tc>
          <w:tcPr>
            <w:tcW w:w="9357" w:type="dxa"/>
            <w:gridSpan w:val="3"/>
          </w:tcPr>
          <w:p w14:paraId="1A5D5E6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0AFC014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63669315" w14:textId="77777777" w:rsidTr="004F5F3E">
        <w:trPr>
          <w:trHeight w:val="599"/>
        </w:trPr>
        <w:tc>
          <w:tcPr>
            <w:tcW w:w="9357" w:type="dxa"/>
            <w:gridSpan w:val="3"/>
            <w:shd w:val="clear" w:color="auto" w:fill="B1B1B1"/>
            <w:vAlign w:val="bottom"/>
          </w:tcPr>
          <w:p w14:paraId="70B4CE9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2FB59B7" w14:textId="77777777" w:rsidTr="004F5F3E">
        <w:trPr>
          <w:trHeight w:val="700"/>
        </w:trPr>
        <w:tc>
          <w:tcPr>
            <w:tcW w:w="9357" w:type="dxa"/>
            <w:gridSpan w:val="3"/>
          </w:tcPr>
          <w:p w14:paraId="7125675D" w14:textId="1B99D43D"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deleted his/her user account/system profile.</w:t>
            </w:r>
            <w:r w:rsidRPr="00E64196">
              <w:rPr>
                <w:rFonts w:ascii="Times New Roman" w:eastAsia="Times New Roman" w:hAnsi="Times New Roman" w:cs="Times New Roman"/>
                <w:b/>
                <w:sz w:val="24"/>
              </w:rPr>
              <w:t xml:space="preserve"> </w:t>
            </w:r>
          </w:p>
        </w:tc>
      </w:tr>
      <w:tr w:rsidR="00E64196" w:rsidRPr="00E64196" w14:paraId="00777E1F" w14:textId="77777777" w:rsidTr="004F5F3E">
        <w:trPr>
          <w:trHeight w:val="598"/>
        </w:trPr>
        <w:tc>
          <w:tcPr>
            <w:tcW w:w="9357" w:type="dxa"/>
            <w:gridSpan w:val="3"/>
            <w:shd w:val="clear" w:color="auto" w:fill="B1B1B1"/>
            <w:vAlign w:val="bottom"/>
          </w:tcPr>
          <w:p w14:paraId="3FAD8FE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7E26349" w14:textId="77777777" w:rsidTr="004F5F3E">
        <w:trPr>
          <w:trHeight w:val="672"/>
        </w:trPr>
        <w:tc>
          <w:tcPr>
            <w:tcW w:w="1842" w:type="dxa"/>
            <w:shd w:val="clear" w:color="auto" w:fill="B1B1B1"/>
            <w:vAlign w:val="bottom"/>
          </w:tcPr>
          <w:p w14:paraId="032E2AE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1D2FB56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A4E460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B58A6A" w14:textId="77777777" w:rsidTr="004F5F3E">
        <w:trPr>
          <w:trHeight w:val="672"/>
        </w:trPr>
        <w:tc>
          <w:tcPr>
            <w:tcW w:w="1842" w:type="dxa"/>
            <w:shd w:val="clear" w:color="auto" w:fill="B1B1B1"/>
            <w:vAlign w:val="bottom"/>
          </w:tcPr>
          <w:p w14:paraId="0307C1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A0177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7B05B9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68BDBF3" w14:textId="3010F5A5"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291" w:name="_Toc12374522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49</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1</w:t>
      </w:r>
      <w:r w:rsidRPr="00E64196">
        <w:rPr>
          <w:i/>
          <w:iCs/>
          <w:color w:val="44546A" w:themeColor="text2"/>
          <w:sz w:val="18"/>
          <w:szCs w:val="18"/>
        </w:rPr>
        <w:t>-Delete Personal Information / Account</w:t>
      </w:r>
      <w:bookmarkEnd w:id="291"/>
      <w:r w:rsidRPr="00E64196">
        <w:rPr>
          <w:rFonts w:ascii="Times New Roman" w:eastAsia="Times New Roman" w:hAnsi="Times New Roman" w:cs="Times New Roman"/>
          <w:b/>
          <w:i/>
          <w:iCs/>
          <w:color w:val="44546A" w:themeColor="text2"/>
          <w:sz w:val="24"/>
          <w:szCs w:val="18"/>
        </w:rPr>
        <w:t xml:space="preserve">  </w:t>
      </w:r>
    </w:p>
    <w:p w14:paraId="4E81D224"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3" w:type="dxa"/>
        </w:tblCellMar>
        <w:tblLook w:val="04A0" w:firstRow="1" w:lastRow="0" w:firstColumn="1" w:lastColumn="0" w:noHBand="0" w:noVBand="1"/>
      </w:tblPr>
      <w:tblGrid>
        <w:gridCol w:w="1842"/>
        <w:gridCol w:w="600"/>
        <w:gridCol w:w="2281"/>
        <w:gridCol w:w="4634"/>
      </w:tblGrid>
      <w:tr w:rsidR="00E64196" w:rsidRPr="00E64196" w14:paraId="526F14D9"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5679940" w14:textId="158A543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292" w:name="_Toc137078833"/>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2</w:t>
            </w:r>
            <w:r w:rsidRPr="00E64196">
              <w:rPr>
                <w:rFonts w:ascii="Times New Roman" w:eastAsia="Times New Roman" w:hAnsi="Times New Roman" w:cs="Times New Roman"/>
                <w:color w:val="1F4D78" w:themeColor="accent1" w:themeShade="7F"/>
                <w:sz w:val="24"/>
                <w:szCs w:val="24"/>
              </w:rPr>
              <w:t>-Get User Feedback</w:t>
            </w:r>
            <w:bookmarkEnd w:id="29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60D7CC64"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0A7FB8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2891442B"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51C909F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5D7CD824" w14:textId="77777777" w:rsidTr="004F5F3E">
        <w:trPr>
          <w:trHeight w:val="895"/>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67F0F8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882EEC" w14:textId="77777777" w:rsidR="00E64196" w:rsidRPr="00E64196" w:rsidRDefault="00E64196" w:rsidP="00E64196">
            <w:pPr>
              <w:ind w:left="6" w:right="5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give the feedback about blood donation website or system.  </w:t>
            </w:r>
          </w:p>
        </w:tc>
      </w:tr>
      <w:tr w:rsidR="00E64196" w:rsidRPr="00E64196" w14:paraId="1317CD2E" w14:textId="77777777" w:rsidTr="004F5F3E">
        <w:trPr>
          <w:trHeight w:val="662"/>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7CD71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5534F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48201D7B"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tc>
      </w:tr>
      <w:tr w:rsidR="00E64196" w:rsidRPr="00E64196" w14:paraId="0B7CD776"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3271AD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3DFF6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2F38AE3"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F627BB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302D7D" w14:textId="1D8E1CBF" w:rsidR="00E64196" w:rsidRPr="00E64196" w:rsidRDefault="00E64196">
            <w:pPr>
              <w:numPr>
                <w:ilvl w:val="0"/>
                <w:numId w:val="35"/>
              </w:numPr>
              <w:spacing w:after="2" w:line="254" w:lineRule="auto"/>
              <w:ind w:right="55" w:hanging="360"/>
              <w:jc w:val="both"/>
              <w:rPr>
                <w:rFonts w:ascii="Times New Roman" w:hAnsi="Times New Roman" w:cs="Times New Roman"/>
              </w:rPr>
              <w:pPrChange w:id="293" w:author="Akash Ur Rehman" w:date="2023-06-08T17:47:00Z">
                <w:pPr>
                  <w:numPr>
                    <w:numId w:val="37"/>
                  </w:numPr>
                  <w:tabs>
                    <w:tab w:val="num" w:pos="720"/>
                  </w:tabs>
                  <w:spacing w:after="2" w:line="254" w:lineRule="auto"/>
                  <w:ind w:left="720" w:right="55" w:hanging="360"/>
                  <w:jc w:val="both"/>
                </w:pPr>
              </w:pPrChange>
            </w:pPr>
            <w:r w:rsidRPr="00E64196">
              <w:rPr>
                <w:rFonts w:ascii="Times New Roman" w:eastAsia="Times New Roman" w:hAnsi="Times New Roman" w:cs="Times New Roman"/>
              </w:rPr>
              <w:t xml:space="preserve">This use case starts when a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give feedback about the system.  </w:t>
            </w:r>
          </w:p>
          <w:p w14:paraId="234DD560" w14:textId="1F99AA94" w:rsidR="00E64196" w:rsidRPr="00E64196" w:rsidRDefault="00E64196">
            <w:pPr>
              <w:numPr>
                <w:ilvl w:val="0"/>
                <w:numId w:val="35"/>
              </w:numPr>
              <w:spacing w:after="4" w:line="255" w:lineRule="auto"/>
              <w:ind w:right="55" w:hanging="360"/>
              <w:jc w:val="both"/>
              <w:rPr>
                <w:rFonts w:ascii="Times New Roman" w:hAnsi="Times New Roman" w:cs="Times New Roman"/>
              </w:rPr>
              <w:pPrChange w:id="294" w:author="Akash Ur Rehman" w:date="2023-06-08T17:47:00Z">
                <w:pPr>
                  <w:numPr>
                    <w:numId w:val="37"/>
                  </w:numPr>
                  <w:tabs>
                    <w:tab w:val="num" w:pos="720"/>
                  </w:tabs>
                  <w:spacing w:after="4" w:line="255" w:lineRule="auto"/>
                  <w:ind w:left="720" w:right="55"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feedback form by completely filling each text field (MESSAGE DESCRIPTION, REVIEWS ABOUT SERVICES, EMAIL).  </w:t>
            </w:r>
          </w:p>
          <w:p w14:paraId="7BFF89DB" w14:textId="585F2A03" w:rsidR="00E64196" w:rsidRPr="00E64196" w:rsidRDefault="00E64196">
            <w:pPr>
              <w:numPr>
                <w:ilvl w:val="0"/>
                <w:numId w:val="35"/>
              </w:numPr>
              <w:spacing w:after="5" w:line="254" w:lineRule="auto"/>
              <w:ind w:right="55" w:hanging="360"/>
              <w:jc w:val="both"/>
              <w:rPr>
                <w:rFonts w:ascii="Times New Roman" w:hAnsi="Times New Roman" w:cs="Times New Roman"/>
              </w:rPr>
              <w:pPrChange w:id="295" w:author="Akash Ur Rehman" w:date="2023-06-08T17:47:00Z">
                <w:pPr>
                  <w:numPr>
                    <w:numId w:val="37"/>
                  </w:numPr>
                  <w:tabs>
                    <w:tab w:val="num" w:pos="720"/>
                  </w:tabs>
                  <w:spacing w:after="5" w:line="254" w:lineRule="auto"/>
                  <w:ind w:left="720" w:right="55" w:hanging="360"/>
                  <w:jc w:val="both"/>
                </w:pPr>
              </w:pPrChange>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feedback form page.  </w:t>
            </w:r>
          </w:p>
          <w:p w14:paraId="1558896D" w14:textId="77777777" w:rsidR="00E64196" w:rsidRPr="00E64196" w:rsidRDefault="00E64196">
            <w:pPr>
              <w:numPr>
                <w:ilvl w:val="0"/>
                <w:numId w:val="35"/>
              </w:numPr>
              <w:spacing w:after="4" w:line="255" w:lineRule="auto"/>
              <w:ind w:right="55" w:hanging="360"/>
              <w:jc w:val="both"/>
              <w:rPr>
                <w:rFonts w:ascii="Times New Roman" w:hAnsi="Times New Roman" w:cs="Times New Roman"/>
              </w:rPr>
              <w:pPrChange w:id="296" w:author="Akash Ur Rehman" w:date="2023-06-08T17:47:00Z">
                <w:pPr>
                  <w:numPr>
                    <w:numId w:val="37"/>
                  </w:numPr>
                  <w:tabs>
                    <w:tab w:val="num" w:pos="720"/>
                  </w:tabs>
                  <w:spacing w:after="4" w:line="255" w:lineRule="auto"/>
                  <w:ind w:left="720" w:right="55" w:hanging="360"/>
                  <w:jc w:val="both"/>
                </w:pPr>
              </w:pPrChange>
            </w:pPr>
            <w:r w:rsidRPr="00E64196">
              <w:rPr>
                <w:rFonts w:ascii="Times New Roman" w:eastAsia="Times New Roman" w:hAnsi="Times New Roman" w:cs="Times New Roman"/>
              </w:rPr>
              <w:t xml:space="preserve">The User (only in Online Blood Donation System) submits the feedback form.  </w:t>
            </w:r>
          </w:p>
          <w:p w14:paraId="009CDF9C" w14:textId="77777777" w:rsidR="00E64196" w:rsidRPr="00E64196" w:rsidRDefault="00E64196">
            <w:pPr>
              <w:numPr>
                <w:ilvl w:val="0"/>
                <w:numId w:val="35"/>
              </w:numPr>
              <w:spacing w:line="255" w:lineRule="auto"/>
              <w:ind w:right="55" w:hanging="360"/>
              <w:jc w:val="both"/>
              <w:rPr>
                <w:rFonts w:ascii="Times New Roman" w:hAnsi="Times New Roman" w:cs="Times New Roman"/>
              </w:rPr>
              <w:pPrChange w:id="297" w:author="Akash Ur Rehman" w:date="2023-06-08T17:47:00Z">
                <w:pPr>
                  <w:numPr>
                    <w:numId w:val="37"/>
                  </w:numPr>
                  <w:tabs>
                    <w:tab w:val="num" w:pos="720"/>
                  </w:tabs>
                  <w:spacing w:line="255" w:lineRule="auto"/>
                  <w:ind w:left="720" w:right="55" w:hanging="360"/>
                  <w:jc w:val="both"/>
                </w:pPr>
              </w:pPrChange>
            </w:pPr>
            <w:r w:rsidRPr="00E64196">
              <w:rPr>
                <w:rFonts w:ascii="Times New Roman" w:eastAsia="Times New Roman" w:hAnsi="Times New Roman" w:cs="Times New Roman"/>
              </w:rPr>
              <w:t xml:space="preserve">The system confirms by asking the User (only in Online Blood Donation System) or </w:t>
            </w:r>
          </w:p>
          <w:p w14:paraId="1D3B2250" w14:textId="3F69AF80" w:rsidR="00E64196" w:rsidRPr="00E64196" w:rsidRDefault="00E64196" w:rsidP="00E64196">
            <w:pPr>
              <w:spacing w:line="273" w:lineRule="auto"/>
              <w:ind w:left="720" w:right="58"/>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give feedback with this information?”. </w:t>
            </w:r>
          </w:p>
          <w:p w14:paraId="00A02B36" w14:textId="77777777" w:rsidR="00E64196" w:rsidRPr="00E64196" w:rsidRDefault="00E64196">
            <w:pPr>
              <w:numPr>
                <w:ilvl w:val="0"/>
                <w:numId w:val="35"/>
              </w:numPr>
              <w:spacing w:after="37"/>
              <w:ind w:right="55" w:hanging="360"/>
              <w:jc w:val="both"/>
              <w:rPr>
                <w:rFonts w:ascii="Times New Roman" w:hAnsi="Times New Roman" w:cs="Times New Roman"/>
              </w:rPr>
              <w:pPrChange w:id="298" w:author="Akash Ur Rehman" w:date="2023-06-08T17:47:00Z">
                <w:pPr>
                  <w:numPr>
                    <w:numId w:val="37"/>
                  </w:numPr>
                  <w:tabs>
                    <w:tab w:val="num" w:pos="720"/>
                  </w:tabs>
                  <w:spacing w:after="37"/>
                  <w:ind w:left="720" w:right="55" w:hanging="360"/>
                  <w:jc w:val="both"/>
                </w:pPr>
              </w:pPrChange>
            </w:pPr>
            <w:r w:rsidRPr="00E64196">
              <w:rPr>
                <w:rFonts w:ascii="Times New Roman" w:eastAsia="Times New Roman" w:hAnsi="Times New Roman" w:cs="Times New Roman"/>
              </w:rPr>
              <w:t xml:space="preserve">The User (only in Online Blood Donation </w:t>
            </w:r>
          </w:p>
          <w:p w14:paraId="1BA674EC"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5BE049B4" w14:textId="1A0E53C7" w:rsidR="00E64196" w:rsidRPr="00E64196" w:rsidRDefault="00E64196">
            <w:pPr>
              <w:numPr>
                <w:ilvl w:val="0"/>
                <w:numId w:val="35"/>
              </w:numPr>
              <w:spacing w:line="268" w:lineRule="auto"/>
              <w:ind w:right="55" w:hanging="360"/>
              <w:jc w:val="both"/>
              <w:rPr>
                <w:rFonts w:ascii="Times New Roman" w:hAnsi="Times New Roman" w:cs="Times New Roman"/>
              </w:rPr>
              <w:pPrChange w:id="299" w:author="Akash Ur Rehman" w:date="2023-06-08T17:47:00Z">
                <w:pPr>
                  <w:numPr>
                    <w:numId w:val="37"/>
                  </w:numPr>
                  <w:tabs>
                    <w:tab w:val="num" w:pos="720"/>
                  </w:tabs>
                  <w:spacing w:line="268" w:lineRule="auto"/>
                  <w:ind w:left="720" w:right="55" w:hanging="360"/>
                  <w:jc w:val="both"/>
                </w:pPr>
              </w:pPrChange>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feedback by selecting “Cancel” option.  </w:t>
            </w:r>
          </w:p>
          <w:p w14:paraId="4A5D2E7B" w14:textId="77777777" w:rsidR="00E64196" w:rsidRPr="001D685A" w:rsidRDefault="00E64196">
            <w:pPr>
              <w:numPr>
                <w:ilvl w:val="0"/>
                <w:numId w:val="35"/>
              </w:numPr>
              <w:ind w:right="55" w:hanging="360"/>
              <w:jc w:val="both"/>
              <w:rPr>
                <w:rFonts w:ascii="Times New Roman" w:hAnsi="Times New Roman" w:cs="Times New Roman"/>
              </w:rPr>
              <w:pPrChange w:id="300" w:author="Akash Ur Rehman" w:date="2023-06-08T17:47:00Z">
                <w:pPr>
                  <w:numPr>
                    <w:numId w:val="37"/>
                  </w:numPr>
                  <w:tabs>
                    <w:tab w:val="num" w:pos="720"/>
                  </w:tabs>
                  <w:ind w:left="720" w:right="55" w:hanging="360"/>
                  <w:jc w:val="both"/>
                </w:pPr>
              </w:pPrChange>
            </w:pPr>
            <w:r w:rsidRPr="00E64196">
              <w:rPr>
                <w:rFonts w:ascii="Times New Roman" w:eastAsia="Times New Roman" w:hAnsi="Times New Roman" w:cs="Times New Roman"/>
              </w:rPr>
              <w:t xml:space="preserve">The User (only in Online Blood Donation System) gets a “Thank You” message after giving the feedback.  </w:t>
            </w:r>
          </w:p>
          <w:p w14:paraId="73CD0557" w14:textId="77777777" w:rsidR="001D685A" w:rsidRPr="00E64196" w:rsidRDefault="001D685A">
            <w:pPr>
              <w:numPr>
                <w:ilvl w:val="0"/>
                <w:numId w:val="35"/>
              </w:numPr>
              <w:spacing w:after="5" w:line="255" w:lineRule="auto"/>
              <w:ind w:hanging="360"/>
              <w:rPr>
                <w:rFonts w:ascii="Times New Roman" w:hAnsi="Times New Roman" w:cs="Times New Roman"/>
              </w:rPr>
              <w:pPrChange w:id="301" w:author="Akash Ur Rehman" w:date="2023-06-08T17:47:00Z">
                <w:pPr>
                  <w:numPr>
                    <w:numId w:val="37"/>
                  </w:numPr>
                  <w:tabs>
                    <w:tab w:val="num" w:pos="720"/>
                  </w:tabs>
                  <w:spacing w:after="5" w:line="255" w:lineRule="auto"/>
                  <w:ind w:left="720" w:hanging="360"/>
                </w:pPr>
              </w:pPrChange>
            </w:pPr>
            <w:r w:rsidRPr="00E64196">
              <w:rPr>
                <w:rFonts w:ascii="Times New Roman" w:eastAsia="Times New Roman" w:hAnsi="Times New Roman" w:cs="Times New Roman"/>
              </w:rPr>
              <w:t xml:space="preserve">The User (only in Online Blood Donation System) moves to the home page.  </w:t>
            </w:r>
          </w:p>
          <w:p w14:paraId="1B52C096" w14:textId="77777777" w:rsidR="001D685A" w:rsidRPr="00E64196" w:rsidRDefault="001D685A">
            <w:pPr>
              <w:numPr>
                <w:ilvl w:val="0"/>
                <w:numId w:val="35"/>
              </w:numPr>
              <w:spacing w:after="160" w:line="259" w:lineRule="auto"/>
              <w:ind w:hanging="360"/>
              <w:rPr>
                <w:rFonts w:ascii="Times New Roman" w:hAnsi="Times New Roman" w:cs="Times New Roman"/>
              </w:rPr>
              <w:pPrChange w:id="302" w:author="Akash Ur Rehman" w:date="2023-06-08T17:47:00Z">
                <w:pPr>
                  <w:numPr>
                    <w:numId w:val="37"/>
                  </w:numPr>
                  <w:tabs>
                    <w:tab w:val="num" w:pos="720"/>
                  </w:tabs>
                  <w:spacing w:after="160" w:line="259" w:lineRule="auto"/>
                  <w:ind w:left="720" w:hanging="360"/>
                </w:pPr>
              </w:pPrChange>
            </w:pPr>
            <w:r w:rsidRPr="00E64196">
              <w:rPr>
                <w:rFonts w:ascii="Times New Roman" w:eastAsia="Times New Roman" w:hAnsi="Times New Roman" w:cs="Times New Roman"/>
              </w:rPr>
              <w:t xml:space="preserve">This use case ends.  </w:t>
            </w:r>
          </w:p>
          <w:p w14:paraId="4678626B" w14:textId="77777777" w:rsidR="001D685A" w:rsidRPr="00E64196" w:rsidRDefault="001D685A" w:rsidP="001D685A">
            <w:pPr>
              <w:ind w:left="720" w:right="55"/>
              <w:jc w:val="both"/>
              <w:rPr>
                <w:rFonts w:ascii="Times New Roman" w:hAnsi="Times New Roman" w:cs="Times New Roman"/>
              </w:rPr>
            </w:pPr>
          </w:p>
        </w:tc>
        <w:tc>
          <w:tcPr>
            <w:tcW w:w="4634" w:type="dxa"/>
            <w:tcBorders>
              <w:top w:val="single" w:sz="8" w:space="0" w:color="000000"/>
              <w:left w:val="single" w:sz="8" w:space="0" w:color="000000"/>
              <w:bottom w:val="single" w:sz="8" w:space="0" w:color="000000"/>
              <w:right w:val="single" w:sz="8" w:space="0" w:color="000000"/>
            </w:tcBorders>
          </w:tcPr>
          <w:p w14:paraId="13648F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3E2A355" w14:textId="5D25B4A1" w:rsidR="00E64196" w:rsidRPr="00E64196" w:rsidRDefault="00E64196">
            <w:pPr>
              <w:numPr>
                <w:ilvl w:val="0"/>
                <w:numId w:val="36"/>
              </w:numPr>
              <w:spacing w:after="4" w:line="254" w:lineRule="auto"/>
              <w:ind w:right="54" w:hanging="360"/>
              <w:jc w:val="both"/>
              <w:rPr>
                <w:rFonts w:ascii="Times New Roman" w:hAnsi="Times New Roman" w:cs="Times New Roman"/>
              </w:rPr>
              <w:pPrChange w:id="303" w:author="Akash Ur Rehman" w:date="2023-06-08T17:47:00Z">
                <w:pPr>
                  <w:numPr>
                    <w:numId w:val="38"/>
                  </w:numPr>
                  <w:tabs>
                    <w:tab w:val="num" w:pos="720"/>
                  </w:tabs>
                  <w:spacing w:after="4" w:line="254" w:lineRule="auto"/>
                  <w:ind w:left="720" w:right="54" w:hanging="360"/>
                  <w:jc w:val="both"/>
                </w:pPr>
              </w:pPrChange>
            </w:pPr>
            <w:r w:rsidRPr="00E64196">
              <w:rPr>
                <w:rFonts w:ascii="Times New Roman" w:eastAsia="Times New Roman" w:hAnsi="Times New Roman" w:cs="Times New Roman"/>
              </w:rPr>
              <w:t xml:space="preserve">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feedback form page.  </w:t>
            </w:r>
          </w:p>
          <w:p w14:paraId="78A0A853" w14:textId="4095BF95" w:rsidR="00E64196" w:rsidRPr="00E64196" w:rsidRDefault="00E64196">
            <w:pPr>
              <w:numPr>
                <w:ilvl w:val="0"/>
                <w:numId w:val="36"/>
              </w:numPr>
              <w:spacing w:after="44" w:line="253" w:lineRule="auto"/>
              <w:ind w:right="54" w:hanging="360"/>
              <w:jc w:val="both"/>
              <w:rPr>
                <w:rFonts w:ascii="Times New Roman" w:hAnsi="Times New Roman" w:cs="Times New Roman"/>
              </w:rPr>
              <w:pPrChange w:id="304" w:author="Akash Ur Rehman" w:date="2023-06-08T17:47:00Z">
                <w:pPr>
                  <w:numPr>
                    <w:numId w:val="38"/>
                  </w:numPr>
                  <w:tabs>
                    <w:tab w:val="num" w:pos="720"/>
                  </w:tabs>
                  <w:spacing w:after="44" w:line="253" w:lineRule="auto"/>
                  <w:ind w:left="720" w:right="54" w:hanging="360"/>
                  <w:jc w:val="both"/>
                </w:pPr>
              </w:pPrChange>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the </w:t>
            </w:r>
          </w:p>
          <w:p w14:paraId="46667E0D" w14:textId="77777777" w:rsidR="00E64196" w:rsidRPr="00E64196" w:rsidRDefault="00E64196" w:rsidP="00E64196">
            <w:pPr>
              <w:spacing w:after="17"/>
              <w:ind w:left="726"/>
              <w:rPr>
                <w:rFonts w:ascii="Times New Roman" w:hAnsi="Times New Roman" w:cs="Times New Roman"/>
              </w:rPr>
            </w:pPr>
            <w:r w:rsidRPr="00E64196">
              <w:rPr>
                <w:rFonts w:ascii="Times New Roman" w:eastAsia="Times New Roman" w:hAnsi="Times New Roman" w:cs="Times New Roman"/>
              </w:rPr>
              <w:t xml:space="preserve">“Cancel” option. </w:t>
            </w:r>
          </w:p>
          <w:p w14:paraId="64FE82F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663BB0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D5023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9F3C6A0" w14:textId="77777777" w:rsidTr="004F5F3E">
        <w:trPr>
          <w:trHeight w:val="1127"/>
        </w:trPr>
        <w:tc>
          <w:tcPr>
            <w:tcW w:w="9357" w:type="dxa"/>
            <w:gridSpan w:val="4"/>
            <w:tcBorders>
              <w:top w:val="single" w:sz="8" w:space="0" w:color="000000"/>
              <w:left w:val="single" w:sz="8" w:space="0" w:color="000000"/>
              <w:bottom w:val="single" w:sz="8" w:space="0" w:color="000000"/>
              <w:right w:val="single" w:sz="8" w:space="0" w:color="000000"/>
            </w:tcBorders>
          </w:tcPr>
          <w:p w14:paraId="4B0B421A" w14:textId="72492244"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cannot give feedback in the system without submitting an online feedback form.  </w:t>
            </w:r>
          </w:p>
        </w:tc>
      </w:tr>
      <w:tr w:rsidR="00E64196" w:rsidRPr="00E64196" w14:paraId="6D688CB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817A0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1150B221"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5EEBA61E" w14:textId="796A4D3C"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been given feedback about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0B12DFA7"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FCE5E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DA6D7D4" w14:textId="77777777" w:rsidTr="004F5F3E">
        <w:trPr>
          <w:trHeight w:val="636"/>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E1AC41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13E25A1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A29A81" w14:textId="77777777" w:rsidTr="004F5F3E">
        <w:trPr>
          <w:trHeight w:val="638"/>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4B2D8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C174443"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00E0A61" w14:textId="51489818" w:rsidR="00E64196" w:rsidRPr="00E64196" w:rsidRDefault="00E64196" w:rsidP="00E64196">
      <w:pPr>
        <w:spacing w:after="200" w:line="240" w:lineRule="auto"/>
        <w:rPr>
          <w:i/>
          <w:iCs/>
          <w:color w:val="44546A" w:themeColor="text2"/>
          <w:sz w:val="18"/>
          <w:szCs w:val="18"/>
        </w:rPr>
      </w:pPr>
      <w:bookmarkStart w:id="305" w:name="_Toc12374522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50</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2</w:t>
      </w:r>
      <w:r w:rsidRPr="00E64196">
        <w:rPr>
          <w:i/>
          <w:iCs/>
          <w:color w:val="44546A" w:themeColor="text2"/>
          <w:sz w:val="18"/>
          <w:szCs w:val="18"/>
        </w:rPr>
        <w:t>-Get User Feedback</w:t>
      </w:r>
      <w:bookmarkEnd w:id="305"/>
    </w:p>
    <w:p w14:paraId="35B0D19A"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sz w:val="20"/>
        </w:rPr>
        <w:t xml:space="preserve"> </w:t>
      </w:r>
      <w:r w:rsidRPr="00E64196">
        <w:rPr>
          <w:rFonts w:ascii="Times New Roman" w:eastAsia="Times New Roman" w:hAnsi="Times New Roman" w:cs="Times New Roman"/>
          <w:sz w:val="24"/>
        </w:rPr>
        <w:t xml:space="preserve">  </w:t>
      </w:r>
    </w:p>
    <w:p w14:paraId="5B65DAC9" w14:textId="77777777" w:rsidR="00E64196" w:rsidRPr="00E64196" w:rsidRDefault="00E64196" w:rsidP="00E64196">
      <w:pPr>
        <w:spacing w:after="0"/>
        <w:ind w:left="38"/>
        <w:rPr>
          <w:rFonts w:ascii="Times New Roman" w:hAnsi="Times New Roman" w:cs="Times New Roman"/>
        </w:rPr>
      </w:pPr>
    </w:p>
    <w:tbl>
      <w:tblPr>
        <w:tblStyle w:val="TableGrid"/>
        <w:tblW w:w="9330" w:type="dxa"/>
        <w:tblInd w:w="-107" w:type="dxa"/>
        <w:tblCellMar>
          <w:top w:w="8" w:type="dxa"/>
          <w:left w:w="107" w:type="dxa"/>
          <w:bottom w:w="4" w:type="dxa"/>
          <w:right w:w="53" w:type="dxa"/>
        </w:tblCellMar>
        <w:tblLook w:val="04A0" w:firstRow="1" w:lastRow="0" w:firstColumn="1" w:lastColumn="0" w:noHBand="0" w:noVBand="1"/>
      </w:tblPr>
      <w:tblGrid>
        <w:gridCol w:w="2006"/>
        <w:gridCol w:w="2696"/>
        <w:gridCol w:w="4628"/>
      </w:tblGrid>
      <w:tr w:rsidR="00E64196" w:rsidRPr="00E64196" w14:paraId="7655E226" w14:textId="77777777" w:rsidTr="004F5F3E">
        <w:trPr>
          <w:trHeight w:val="583"/>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D873053" w14:textId="364CDE72"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306" w:name="_Toc137078834"/>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3</w:t>
            </w:r>
            <w:r w:rsidRPr="00E64196">
              <w:rPr>
                <w:rFonts w:ascii="Times New Roman" w:eastAsia="Times New Roman" w:hAnsi="Times New Roman" w:cs="Times New Roman"/>
                <w:color w:val="1F4D78" w:themeColor="accent1" w:themeShade="7F"/>
                <w:sz w:val="24"/>
                <w:szCs w:val="24"/>
              </w:rPr>
              <w:t>-Add Blood donor’s Information</w:t>
            </w:r>
            <w:bookmarkEnd w:id="306"/>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2766B0A5" w14:textId="77777777" w:rsidTr="004F5F3E">
        <w:trPr>
          <w:trHeight w:val="383"/>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57D1D1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B3C00F1"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938402" w14:textId="76D71AB6"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62D69E07" w14:textId="77777777" w:rsidTr="004F5F3E">
        <w:trPr>
          <w:trHeight w:val="635"/>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7FCEA9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CBFFF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auto"/>
              <w:right w:val="single" w:sz="4" w:space="0" w:color="000000"/>
            </w:tcBorders>
            <w:vAlign w:val="bottom"/>
          </w:tcPr>
          <w:p w14:paraId="1CAAE317" w14:textId="74E68289"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add the information of blood donors to the blood donation website. </w:t>
            </w:r>
          </w:p>
        </w:tc>
      </w:tr>
      <w:tr w:rsidR="00E64196" w:rsidRPr="00E64196" w14:paraId="11D18180" w14:textId="77777777" w:rsidTr="004F5F3E">
        <w:trPr>
          <w:trHeight w:val="949"/>
        </w:trPr>
        <w:tc>
          <w:tcPr>
            <w:tcW w:w="2006" w:type="dxa"/>
            <w:tcBorders>
              <w:top w:val="single" w:sz="4" w:space="0" w:color="000000"/>
              <w:left w:val="single" w:sz="4" w:space="0" w:color="000000"/>
              <w:bottom w:val="single" w:sz="4" w:space="0" w:color="000000"/>
              <w:right w:val="single" w:sz="4" w:space="0" w:color="auto"/>
            </w:tcBorders>
            <w:shd w:val="clear" w:color="auto" w:fill="BFBFBF"/>
          </w:tcPr>
          <w:p w14:paraId="5E7966F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323" w:type="dxa"/>
            <w:gridSpan w:val="2"/>
            <w:tcBorders>
              <w:top w:val="single" w:sz="4" w:space="0" w:color="auto"/>
              <w:left w:val="single" w:sz="4" w:space="0" w:color="auto"/>
              <w:bottom w:val="single" w:sz="4" w:space="0" w:color="auto"/>
              <w:right w:val="single" w:sz="4" w:space="0" w:color="auto"/>
            </w:tcBorders>
            <w:vAlign w:val="bottom"/>
          </w:tcPr>
          <w:p w14:paraId="72708F5C" w14:textId="6340F7B8" w:rsidR="00E64196" w:rsidRPr="00E64196" w:rsidRDefault="00E64196">
            <w:pPr>
              <w:numPr>
                <w:ilvl w:val="0"/>
                <w:numId w:val="46"/>
              </w:numPr>
              <w:ind w:right="53"/>
              <w:contextualSpacing/>
              <w:jc w:val="both"/>
              <w:rPr>
                <w:rFonts w:ascii="Times New Roman" w:hAnsi="Times New Roman" w:cs="Times New Roman"/>
              </w:rPr>
              <w:pPrChange w:id="307" w:author="Akash Ur Rehman" w:date="2023-06-08T17:47:00Z">
                <w:pPr>
                  <w:numPr>
                    <w:numId w:val="49"/>
                  </w:numPr>
                  <w:ind w:left="360" w:right="53" w:hanging="360"/>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have assessed the system by entering their valid credentials and entering the information of the blood donors.</w:t>
            </w:r>
          </w:p>
          <w:p w14:paraId="6338B701" w14:textId="77777777" w:rsidR="00E64196" w:rsidRPr="00E64196" w:rsidRDefault="00E64196" w:rsidP="00E64196">
            <w:pPr>
              <w:ind w:left="720" w:right="53"/>
              <w:contextualSpacing/>
              <w:jc w:val="both"/>
              <w:rPr>
                <w:rFonts w:ascii="Times New Roman" w:hAnsi="Times New Roman" w:cs="Times New Roman"/>
              </w:rPr>
            </w:pPr>
          </w:p>
        </w:tc>
      </w:tr>
      <w:tr w:rsidR="00E64196" w:rsidRPr="00E64196" w14:paraId="686B94A5" w14:textId="77777777" w:rsidTr="004F5F3E">
        <w:trPr>
          <w:trHeight w:val="382"/>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61C0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2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A2A6B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68E95E50" w14:textId="77777777" w:rsidTr="004F5F3E">
        <w:trPr>
          <w:trHeight w:val="6027"/>
        </w:trPr>
        <w:tc>
          <w:tcPr>
            <w:tcW w:w="4702" w:type="dxa"/>
            <w:gridSpan w:val="2"/>
            <w:tcBorders>
              <w:top w:val="single" w:sz="4" w:space="0" w:color="000000"/>
              <w:left w:val="single" w:sz="4" w:space="0" w:color="000000"/>
              <w:bottom w:val="single" w:sz="4" w:space="0" w:color="000000"/>
              <w:right w:val="single" w:sz="4" w:space="0" w:color="000000"/>
            </w:tcBorders>
            <w:vAlign w:val="bottom"/>
          </w:tcPr>
          <w:p w14:paraId="02327B27" w14:textId="29FE2AEC" w:rsidR="00E64196" w:rsidRPr="00E64196" w:rsidRDefault="00E64196">
            <w:pPr>
              <w:numPr>
                <w:ilvl w:val="0"/>
                <w:numId w:val="44"/>
              </w:numPr>
              <w:spacing w:after="4" w:line="237" w:lineRule="auto"/>
              <w:ind w:right="54" w:hanging="390"/>
              <w:jc w:val="both"/>
              <w:rPr>
                <w:rFonts w:ascii="Times New Roman" w:hAnsi="Times New Roman" w:cs="Times New Roman"/>
              </w:rPr>
              <w:pPrChange w:id="308" w:author="Akash Ur Rehman" w:date="2023-06-08T17:47:00Z">
                <w:pPr>
                  <w:numPr>
                    <w:numId w:val="47"/>
                  </w:numPr>
                  <w:spacing w:after="4" w:line="237" w:lineRule="auto"/>
                  <w:ind w:left="360" w:right="54" w:hanging="390"/>
                  <w:jc w:val="both"/>
                </w:pPr>
              </w:pPrChange>
            </w:pPr>
            <w:r w:rsidRPr="00E64196">
              <w:rPr>
                <w:rFonts w:ascii="Times New Roman" w:eastAsia="Times New Roman" w:hAnsi="Times New Roman" w:cs="Times New Roman"/>
              </w:rPr>
              <w:lastRenderedPageBreak/>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click on the button for adding the blood donor’s information. </w:t>
            </w:r>
          </w:p>
          <w:p w14:paraId="65AB2849" w14:textId="1764ADF3" w:rsidR="00E64196" w:rsidRPr="00E64196" w:rsidRDefault="00E64196">
            <w:pPr>
              <w:numPr>
                <w:ilvl w:val="0"/>
                <w:numId w:val="44"/>
              </w:numPr>
              <w:spacing w:after="2" w:line="238" w:lineRule="auto"/>
              <w:ind w:right="54" w:hanging="390"/>
              <w:jc w:val="both"/>
              <w:rPr>
                <w:rFonts w:ascii="Times New Roman" w:hAnsi="Times New Roman" w:cs="Times New Roman"/>
              </w:rPr>
              <w:pPrChange w:id="309" w:author="Akash Ur Rehman" w:date="2023-06-08T17:47:00Z">
                <w:pPr>
                  <w:numPr>
                    <w:numId w:val="47"/>
                  </w:numPr>
                  <w:spacing w:after="2" w:line="238" w:lineRule="auto"/>
                  <w:ind w:left="360" w:right="54" w:hanging="390"/>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in the different text fields for NAME, AGE, ADDRESS, BLOOD GROUP, and CONTACT NUMBER. </w:t>
            </w:r>
          </w:p>
          <w:p w14:paraId="72355D4C" w14:textId="0A64C3AD" w:rsidR="00E64196" w:rsidRPr="00E64196" w:rsidRDefault="00E64196">
            <w:pPr>
              <w:numPr>
                <w:ilvl w:val="0"/>
                <w:numId w:val="44"/>
              </w:numPr>
              <w:spacing w:after="5" w:line="236" w:lineRule="auto"/>
              <w:ind w:right="54" w:hanging="390"/>
              <w:jc w:val="both"/>
              <w:rPr>
                <w:rFonts w:ascii="Times New Roman" w:hAnsi="Times New Roman" w:cs="Times New Roman"/>
              </w:rPr>
              <w:pPrChange w:id="310" w:author="Akash Ur Rehman" w:date="2023-06-08T17:47:00Z">
                <w:pPr>
                  <w:numPr>
                    <w:numId w:val="47"/>
                  </w:numPr>
                  <w:spacing w:after="5" w:line="236" w:lineRule="auto"/>
                  <w:ind w:left="360" w:right="54" w:hanging="390"/>
                  <w:jc w:val="both"/>
                </w:pPr>
              </w:pPrChange>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 the information by clicking the “Submit Information” Button. </w:t>
            </w:r>
          </w:p>
          <w:p w14:paraId="04492938" w14:textId="77777777" w:rsidR="00E64196" w:rsidRPr="00E64196" w:rsidRDefault="00E64196">
            <w:pPr>
              <w:numPr>
                <w:ilvl w:val="0"/>
                <w:numId w:val="44"/>
              </w:numPr>
              <w:spacing w:after="5" w:line="237" w:lineRule="auto"/>
              <w:ind w:right="54" w:hanging="390"/>
              <w:jc w:val="both"/>
              <w:rPr>
                <w:rFonts w:ascii="Times New Roman" w:hAnsi="Times New Roman" w:cs="Times New Roman"/>
              </w:rPr>
              <w:pPrChange w:id="311" w:author="Akash Ur Rehman" w:date="2023-06-08T17:47:00Z">
                <w:pPr>
                  <w:numPr>
                    <w:numId w:val="47"/>
                  </w:numPr>
                  <w:spacing w:after="5" w:line="237" w:lineRule="auto"/>
                  <w:ind w:left="360" w:right="54" w:hanging="390"/>
                  <w:jc w:val="both"/>
                </w:pPr>
              </w:pPrChange>
            </w:pPr>
            <w:r w:rsidRPr="00E64196">
              <w:rPr>
                <w:rFonts w:ascii="Times New Roman" w:eastAsia="Times New Roman" w:hAnsi="Times New Roman" w:cs="Times New Roman"/>
              </w:rPr>
              <w:t xml:space="preserve">Alternative Path: If text fields are not filled with data in the correct format the system will reload the page and highlight the text fields or send the notification where data was entered in the incorrect format. </w:t>
            </w:r>
          </w:p>
          <w:p w14:paraId="05BEFF85" w14:textId="4111B900" w:rsidR="00E64196" w:rsidRPr="00E64196" w:rsidRDefault="00E64196">
            <w:pPr>
              <w:numPr>
                <w:ilvl w:val="0"/>
                <w:numId w:val="44"/>
              </w:numPr>
              <w:spacing w:line="250" w:lineRule="auto"/>
              <w:ind w:right="54" w:hanging="390"/>
              <w:jc w:val="both"/>
              <w:rPr>
                <w:rFonts w:ascii="Times New Roman" w:hAnsi="Times New Roman" w:cs="Times New Roman"/>
              </w:rPr>
              <w:pPrChange w:id="312" w:author="Akash Ur Rehman" w:date="2023-06-08T17:47:00Z">
                <w:pPr>
                  <w:numPr>
                    <w:numId w:val="47"/>
                  </w:numPr>
                  <w:spacing w:line="250" w:lineRule="auto"/>
                  <w:ind w:left="360" w:right="54" w:hanging="390"/>
                  <w:jc w:val="both"/>
                </w:pPr>
              </w:pPrChange>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to submit the information?” </w:t>
            </w:r>
          </w:p>
          <w:p w14:paraId="0B5D514F" w14:textId="0BE33064" w:rsidR="00E64196" w:rsidRPr="00E64196" w:rsidRDefault="00E64196">
            <w:pPr>
              <w:numPr>
                <w:ilvl w:val="0"/>
                <w:numId w:val="44"/>
              </w:numPr>
              <w:spacing w:line="276" w:lineRule="auto"/>
              <w:ind w:right="54" w:hanging="390"/>
              <w:jc w:val="both"/>
              <w:rPr>
                <w:rFonts w:ascii="Times New Roman" w:hAnsi="Times New Roman" w:cs="Times New Roman"/>
              </w:rPr>
              <w:pPrChange w:id="313" w:author="Akash Ur Rehman" w:date="2023-06-08T17:47:00Z">
                <w:pPr>
                  <w:numPr>
                    <w:numId w:val="47"/>
                  </w:numPr>
                  <w:spacing w:line="276" w:lineRule="auto"/>
                  <w:ind w:left="360" w:right="54" w:hanging="390"/>
                  <w:jc w:val="both"/>
                </w:pPr>
              </w:pPrChange>
            </w:pPr>
            <w:r w:rsidRPr="00E64196">
              <w:rPr>
                <w:rFonts w:ascii="Times New Roman" w:eastAsia="Times New Roman" w:hAnsi="Times New Roman" w:cs="Times New Roman"/>
              </w:rPr>
              <w:t xml:space="preserve">The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1604FBD3" w14:textId="7132C5ED" w:rsidR="00E64196" w:rsidRPr="00E64196" w:rsidRDefault="00E64196">
            <w:pPr>
              <w:numPr>
                <w:ilvl w:val="0"/>
                <w:numId w:val="44"/>
              </w:numPr>
              <w:spacing w:after="12"/>
              <w:ind w:right="54" w:hanging="390"/>
              <w:jc w:val="both"/>
              <w:rPr>
                <w:rFonts w:ascii="Times New Roman" w:hAnsi="Times New Roman" w:cs="Times New Roman"/>
              </w:rPr>
              <w:pPrChange w:id="314" w:author="Akash Ur Rehman" w:date="2023-06-08T17:47:00Z">
                <w:pPr>
                  <w:numPr>
                    <w:numId w:val="47"/>
                  </w:numPr>
                  <w:spacing w:after="12"/>
                  <w:ind w:left="360" w:right="54" w:hanging="390"/>
                  <w:jc w:val="both"/>
                </w:pPr>
              </w:pPrChange>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583D8300" w14:textId="77777777" w:rsidR="00E64196" w:rsidRPr="00E64196" w:rsidRDefault="00E64196">
            <w:pPr>
              <w:numPr>
                <w:ilvl w:val="0"/>
                <w:numId w:val="44"/>
              </w:numPr>
              <w:spacing w:after="12"/>
              <w:ind w:right="54" w:hanging="390"/>
              <w:jc w:val="both"/>
              <w:rPr>
                <w:rFonts w:ascii="Times New Roman" w:hAnsi="Times New Roman" w:cs="Times New Roman"/>
              </w:rPr>
              <w:pPrChange w:id="315" w:author="Akash Ur Rehman" w:date="2023-06-08T17:47:00Z">
                <w:pPr>
                  <w:numPr>
                    <w:numId w:val="47"/>
                  </w:numPr>
                  <w:spacing w:after="12"/>
                  <w:ind w:left="360" w:right="54" w:hanging="390"/>
                  <w:jc w:val="both"/>
                </w:pPr>
              </w:pPrChange>
            </w:pPr>
            <w:r w:rsidRPr="00E64196">
              <w:rPr>
                <w:rFonts w:ascii="Times New Roman" w:eastAsia="Times New Roman" w:hAnsi="Times New Roman" w:cs="Times New Roman"/>
              </w:rPr>
              <w:t>This use case ends.</w:t>
            </w:r>
          </w:p>
        </w:tc>
        <w:tc>
          <w:tcPr>
            <w:tcW w:w="4627" w:type="dxa"/>
            <w:tcBorders>
              <w:top w:val="single" w:sz="4" w:space="0" w:color="000000"/>
              <w:left w:val="single" w:sz="4" w:space="0" w:color="000000"/>
              <w:bottom w:val="single" w:sz="4" w:space="0" w:color="000000"/>
              <w:right w:val="single" w:sz="4" w:space="0" w:color="000000"/>
            </w:tcBorders>
          </w:tcPr>
          <w:p w14:paraId="4AD77D6D" w14:textId="77777777" w:rsidR="00E64196" w:rsidRPr="00E64196" w:rsidRDefault="00E64196">
            <w:pPr>
              <w:numPr>
                <w:ilvl w:val="0"/>
                <w:numId w:val="45"/>
              </w:numPr>
              <w:spacing w:after="2" w:line="238" w:lineRule="auto"/>
              <w:ind w:right="54" w:hanging="405"/>
              <w:jc w:val="both"/>
              <w:rPr>
                <w:rFonts w:ascii="Times New Roman" w:hAnsi="Times New Roman" w:cs="Times New Roman"/>
              </w:rPr>
              <w:pPrChange w:id="316" w:author="Akash Ur Rehman" w:date="2023-06-08T17:47:00Z">
                <w:pPr>
                  <w:numPr>
                    <w:numId w:val="48"/>
                  </w:numPr>
                  <w:spacing w:after="2" w:line="238" w:lineRule="auto"/>
                  <w:ind w:left="360" w:right="54" w:hanging="405"/>
                  <w:jc w:val="both"/>
                </w:pPr>
              </w:pPrChange>
            </w:pPr>
            <w:r w:rsidRPr="00E64196">
              <w:rPr>
                <w:rFonts w:ascii="Times New Roman" w:eastAsia="Times New Roman" w:hAnsi="Times New Roman" w:cs="Times New Roman"/>
              </w:rPr>
              <w:t xml:space="preserve">If text fields are not filled with data in the correct format the system will reload the page and highlight the text fields or send the notification where data was entered in the incorrect format. </w:t>
            </w:r>
          </w:p>
          <w:p w14:paraId="47F3A40D" w14:textId="04F1B011" w:rsidR="00E64196" w:rsidRPr="00E64196" w:rsidRDefault="00E64196">
            <w:pPr>
              <w:numPr>
                <w:ilvl w:val="0"/>
                <w:numId w:val="45"/>
              </w:numPr>
              <w:spacing w:after="2" w:line="238" w:lineRule="auto"/>
              <w:ind w:right="54" w:hanging="405"/>
              <w:jc w:val="both"/>
              <w:rPr>
                <w:rFonts w:ascii="Times New Roman" w:hAnsi="Times New Roman" w:cs="Times New Roman"/>
              </w:rPr>
              <w:pPrChange w:id="317" w:author="Akash Ur Rehman" w:date="2023-06-08T17:47:00Z">
                <w:pPr>
                  <w:numPr>
                    <w:numId w:val="48"/>
                  </w:numPr>
                  <w:spacing w:after="2" w:line="238" w:lineRule="auto"/>
                  <w:ind w:left="360" w:right="54" w:hanging="405"/>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w:t>
            </w:r>
          </w:p>
        </w:tc>
      </w:tr>
      <w:tr w:rsidR="00E64196" w:rsidRPr="00E64196" w14:paraId="708B4537" w14:textId="77777777" w:rsidTr="004F5F3E">
        <w:trPr>
          <w:trHeight w:val="382"/>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BD409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FDCD757" w14:textId="77777777" w:rsidTr="004F5F3E">
        <w:trPr>
          <w:trHeight w:val="385"/>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EB38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400C574" w14:textId="77777777" w:rsidTr="004F5F3E">
        <w:trPr>
          <w:trHeight w:val="381"/>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3E02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6B8BFCB"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0CA3E5EF" w14:textId="55CAF3A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w:t>
            </w:r>
            <w:r w:rsidR="001D685A" w:rsidRPr="00E64196">
              <w:rPr>
                <w:rFonts w:ascii="Times New Roman" w:eastAsia="Times New Roman" w:hAnsi="Times New Roman" w:cs="Times New Roman"/>
              </w:rPr>
              <w:t>added</w:t>
            </w:r>
            <w:r w:rsidRPr="00E64196">
              <w:rPr>
                <w:rFonts w:ascii="Times New Roman" w:eastAsia="Times New Roman" w:hAnsi="Times New Roman" w:cs="Times New Roman"/>
              </w:rPr>
              <w:t xml:space="preserve"> the information of the blood donors. </w:t>
            </w:r>
          </w:p>
        </w:tc>
      </w:tr>
      <w:tr w:rsidR="00E64196" w:rsidRPr="00E64196" w14:paraId="0EA9A807" w14:textId="77777777" w:rsidTr="004F5F3E">
        <w:trPr>
          <w:trHeight w:val="380"/>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A28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9095A16" w14:textId="77777777" w:rsidTr="004F5F3E">
        <w:trPr>
          <w:trHeight w:val="384"/>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D9FCA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162AF518"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7726B073" w14:textId="77777777" w:rsidTr="004F5F3E">
        <w:trPr>
          <w:trHeight w:val="380"/>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6D1B29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75BD3853"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224C25FD" w14:textId="695D7F8B" w:rsidR="00E64196" w:rsidRPr="00E64196" w:rsidRDefault="00E64196" w:rsidP="00E64196">
      <w:pPr>
        <w:spacing w:after="200" w:line="240" w:lineRule="auto"/>
        <w:rPr>
          <w:i/>
          <w:iCs/>
          <w:color w:val="44546A" w:themeColor="text2"/>
          <w:sz w:val="18"/>
          <w:szCs w:val="18"/>
        </w:rPr>
      </w:pPr>
      <w:bookmarkStart w:id="318" w:name="_Toc12374522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51</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3</w:t>
      </w:r>
      <w:r w:rsidRPr="00E64196">
        <w:rPr>
          <w:i/>
          <w:iCs/>
          <w:color w:val="44546A" w:themeColor="text2"/>
          <w:sz w:val="18"/>
          <w:szCs w:val="18"/>
        </w:rPr>
        <w:t>-Add Blood donor’s Information</w:t>
      </w:r>
      <w:bookmarkEnd w:id="318"/>
      <w:r w:rsidRPr="00E64196">
        <w:rPr>
          <w:rFonts w:ascii="Times New Roman" w:hAnsi="Times New Roman" w:cs="Times New Roman"/>
          <w:i/>
          <w:iCs/>
          <w:color w:val="44546A" w:themeColor="text2"/>
          <w:sz w:val="18"/>
          <w:szCs w:val="18"/>
        </w:rPr>
        <w:br w:type="page"/>
      </w:r>
    </w:p>
    <w:tbl>
      <w:tblPr>
        <w:tblStyle w:val="TableGrid"/>
        <w:tblW w:w="9663" w:type="dxa"/>
        <w:tblInd w:w="-107" w:type="dxa"/>
        <w:tblCellMar>
          <w:top w:w="8" w:type="dxa"/>
          <w:left w:w="107" w:type="dxa"/>
          <w:bottom w:w="4" w:type="dxa"/>
          <w:right w:w="53" w:type="dxa"/>
        </w:tblCellMar>
        <w:tblLook w:val="04A0" w:firstRow="1" w:lastRow="0" w:firstColumn="1" w:lastColumn="0" w:noHBand="0" w:noVBand="1"/>
      </w:tblPr>
      <w:tblGrid>
        <w:gridCol w:w="2079"/>
        <w:gridCol w:w="2791"/>
        <w:gridCol w:w="4793"/>
      </w:tblGrid>
      <w:tr w:rsidR="00E64196" w:rsidRPr="00E64196" w14:paraId="41622C91" w14:textId="77777777" w:rsidTr="004F5F3E">
        <w:trPr>
          <w:trHeight w:val="590"/>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5A1846" w14:textId="7C26F5F1"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319" w:name="_Toc137078835"/>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4</w:t>
            </w:r>
            <w:r w:rsidRPr="00E64196">
              <w:rPr>
                <w:rFonts w:asciiTheme="majorHAnsi" w:eastAsia="Times New Roman" w:hAnsiTheme="majorHAnsi" w:cstheme="majorBidi"/>
                <w:color w:val="1F4D78" w:themeColor="accent1" w:themeShade="7F"/>
                <w:sz w:val="24"/>
                <w:szCs w:val="24"/>
              </w:rPr>
              <w:t>-</w:t>
            </w:r>
            <w:r w:rsidRPr="00EB0E3D">
              <w:rPr>
                <w:rFonts w:ascii="Times New Roman" w:eastAsia="Times New Roman" w:hAnsi="Times New Roman" w:cs="Times New Roman"/>
                <w:color w:val="1F4D78" w:themeColor="accent1" w:themeShade="7F"/>
                <w:sz w:val="24"/>
                <w:szCs w:val="24"/>
              </w:rPr>
              <w:t>Generate report of blood stocks</w:t>
            </w:r>
            <w:bookmarkEnd w:id="319"/>
          </w:p>
        </w:tc>
      </w:tr>
      <w:tr w:rsidR="00E64196" w:rsidRPr="00E64196" w14:paraId="3C1F364D" w14:textId="77777777" w:rsidTr="004F5F3E">
        <w:trPr>
          <w:trHeight w:val="387"/>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E54892B"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8507A4F"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1472EF3C" w14:textId="3486F6F8"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297891C6" w14:textId="77777777" w:rsidTr="004F5F3E">
        <w:trPr>
          <w:trHeight w:val="643"/>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270F44D" w14:textId="77777777" w:rsidR="00E64196" w:rsidRPr="00E64196" w:rsidRDefault="00E64196" w:rsidP="00E64196">
            <w:r w:rsidRPr="00E64196">
              <w:rPr>
                <w:rFonts w:ascii="Times New Roman" w:eastAsia="Times New Roman" w:hAnsi="Times New Roman" w:cs="Times New Roman"/>
                <w:b/>
              </w:rPr>
              <w:t xml:space="preserve">Brief </w:t>
            </w:r>
          </w:p>
          <w:p w14:paraId="22591261"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E22D600" w14:textId="3A093C09"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generate the report of available bloodstocks in the </w:t>
            </w:r>
            <w:r w:rsidR="001D685A">
              <w:rPr>
                <w:rFonts w:ascii="Times New Roman" w:eastAsia="Times New Roman" w:hAnsi="Times New Roman" w:cs="Times New Roman"/>
              </w:rPr>
              <w:t>center</w:t>
            </w:r>
            <w:r w:rsidRPr="00E64196">
              <w:rPr>
                <w:rFonts w:ascii="Times New Roman" w:eastAsia="Times New Roman" w:hAnsi="Times New Roman" w:cs="Times New Roman"/>
              </w:rPr>
              <w:t>.</w:t>
            </w:r>
          </w:p>
        </w:tc>
      </w:tr>
      <w:tr w:rsidR="00E64196" w:rsidRPr="00E64196" w14:paraId="765BA155" w14:textId="77777777" w:rsidTr="004F5F3E">
        <w:trPr>
          <w:trHeight w:val="965"/>
        </w:trPr>
        <w:tc>
          <w:tcPr>
            <w:tcW w:w="2079" w:type="dxa"/>
            <w:tcBorders>
              <w:top w:val="single" w:sz="4" w:space="0" w:color="000000"/>
              <w:left w:val="single" w:sz="4" w:space="0" w:color="000000"/>
              <w:bottom w:val="single" w:sz="4" w:space="0" w:color="000000"/>
              <w:right w:val="single" w:sz="4" w:space="0" w:color="000000"/>
            </w:tcBorders>
            <w:shd w:val="clear" w:color="auto" w:fill="BFBFBF"/>
          </w:tcPr>
          <w:p w14:paraId="117D0F42"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05BEFE8B" w14:textId="44FD8C8C" w:rsidR="00E64196" w:rsidRPr="00E64196" w:rsidRDefault="00E64196">
            <w:pPr>
              <w:numPr>
                <w:ilvl w:val="0"/>
                <w:numId w:val="47"/>
              </w:numPr>
              <w:ind w:right="53"/>
              <w:contextualSpacing/>
              <w:jc w:val="both"/>
              <w:pPrChange w:id="320" w:author="Akash Ur Rehman" w:date="2023-06-08T17:47:00Z">
                <w:pPr>
                  <w:numPr>
                    <w:numId w:val="50"/>
                  </w:numPr>
                  <w:ind w:left="720" w:right="53"/>
                  <w:contextualSpacing/>
                  <w:jc w:val="both"/>
                </w:pPr>
              </w:pPrChange>
            </w:pPr>
            <w:r w:rsidRPr="00E64196">
              <w:rPr>
                <w:rFonts w:eastAsia="Times New Roman"/>
              </w:rPr>
              <w:t xml:space="preserve">The blood donation </w:t>
            </w:r>
            <w:r w:rsidR="001D685A">
              <w:rPr>
                <w:rFonts w:eastAsia="Times New Roman"/>
              </w:rPr>
              <w:t>center</w:t>
            </w:r>
            <w:r w:rsidRPr="00E64196">
              <w:rPr>
                <w:rFonts w:eastAsia="Times New Roman"/>
              </w:rPr>
              <w:t xml:space="preserve">s has assess the blood donation </w:t>
            </w:r>
            <w:r w:rsidR="001D685A">
              <w:rPr>
                <w:rFonts w:eastAsia="Times New Roman"/>
              </w:rPr>
              <w:t>center</w:t>
            </w:r>
            <w:r w:rsidRPr="00E64196">
              <w:rPr>
                <w:rFonts w:eastAsia="Times New Roman"/>
              </w:rPr>
              <w:t>’s interface by entering their credentials.</w:t>
            </w:r>
          </w:p>
          <w:p w14:paraId="0B37CA61" w14:textId="77777777" w:rsidR="00E64196" w:rsidRPr="00E64196" w:rsidRDefault="00E64196" w:rsidP="00E64196">
            <w:pPr>
              <w:ind w:left="360" w:right="53"/>
              <w:contextualSpacing/>
              <w:jc w:val="both"/>
            </w:pPr>
          </w:p>
        </w:tc>
      </w:tr>
      <w:tr w:rsidR="00E64196" w:rsidRPr="00E64196" w14:paraId="123D2425" w14:textId="77777777" w:rsidTr="004F5F3E">
        <w:trPr>
          <w:trHeight w:val="38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34493FA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93"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91ABFCD"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29E028C0" w14:textId="77777777" w:rsidTr="004F5F3E">
        <w:trPr>
          <w:trHeight w:val="5380"/>
        </w:trPr>
        <w:tc>
          <w:tcPr>
            <w:tcW w:w="4870" w:type="dxa"/>
            <w:gridSpan w:val="2"/>
            <w:tcBorders>
              <w:top w:val="single" w:sz="4" w:space="0" w:color="000000"/>
              <w:left w:val="single" w:sz="4" w:space="0" w:color="000000"/>
              <w:bottom w:val="single" w:sz="4" w:space="0" w:color="000000"/>
              <w:right w:val="single" w:sz="4" w:space="0" w:color="000000"/>
            </w:tcBorders>
            <w:vAlign w:val="bottom"/>
          </w:tcPr>
          <w:p w14:paraId="4EA05EE8" w14:textId="4C4729F7" w:rsidR="00E64196" w:rsidRPr="00E64196" w:rsidRDefault="00E64196">
            <w:pPr>
              <w:numPr>
                <w:ilvl w:val="0"/>
                <w:numId w:val="75"/>
              </w:numPr>
              <w:spacing w:after="4" w:line="237" w:lineRule="auto"/>
              <w:ind w:right="54"/>
              <w:jc w:val="both"/>
              <w:pPrChange w:id="321" w:author="Akash Ur Rehman" w:date="2023-06-08T17:47:00Z">
                <w:pPr>
                  <w:numPr>
                    <w:numId w:val="84"/>
                  </w:numPr>
                  <w:tabs>
                    <w:tab w:val="num" w:pos="360"/>
                    <w:tab w:val="num" w:pos="720"/>
                  </w:tabs>
                  <w:spacing w:after="4" w:line="237" w:lineRule="auto"/>
                  <w:ind w:left="720" w:right="54" w:hanging="720"/>
                  <w:jc w:val="both"/>
                </w:pPr>
              </w:pPrChange>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Available blood stock option.</w:t>
            </w:r>
          </w:p>
          <w:p w14:paraId="7965BE59" w14:textId="679C87EC" w:rsidR="00E64196" w:rsidRPr="00E64196" w:rsidRDefault="00E64196">
            <w:pPr>
              <w:numPr>
                <w:ilvl w:val="0"/>
                <w:numId w:val="75"/>
              </w:numPr>
              <w:spacing w:after="2" w:line="238" w:lineRule="auto"/>
              <w:ind w:right="54"/>
              <w:jc w:val="both"/>
              <w:pPrChange w:id="322" w:author="Akash Ur Rehman" w:date="2023-06-08T17:47:00Z">
                <w:pPr>
                  <w:numPr>
                    <w:numId w:val="84"/>
                  </w:numPr>
                  <w:tabs>
                    <w:tab w:val="num" w:pos="360"/>
                    <w:tab w:val="num" w:pos="720"/>
                  </w:tabs>
                  <w:spacing w:after="2" w:line="238" w:lineRule="auto"/>
                  <w:ind w:left="720" w:right="54" w:hanging="720"/>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Generate Report” Option from the “Blood Stock” page.</w:t>
            </w:r>
          </w:p>
          <w:p w14:paraId="4F4454E4" w14:textId="4C35AFF4" w:rsidR="00E64196" w:rsidRPr="00E64196" w:rsidRDefault="00E64196">
            <w:pPr>
              <w:numPr>
                <w:ilvl w:val="0"/>
                <w:numId w:val="75"/>
              </w:numPr>
              <w:spacing w:line="250" w:lineRule="auto"/>
              <w:ind w:right="54"/>
              <w:jc w:val="both"/>
              <w:pPrChange w:id="323" w:author="Akash Ur Rehman" w:date="2023-06-08T17:47:00Z">
                <w:pPr>
                  <w:numPr>
                    <w:numId w:val="84"/>
                  </w:numPr>
                  <w:tabs>
                    <w:tab w:val="num" w:pos="360"/>
                    <w:tab w:val="num" w:pos="720"/>
                  </w:tabs>
                  <w:spacing w:line="250" w:lineRule="auto"/>
                  <w:ind w:left="720" w:right="54" w:hanging="720"/>
                  <w:jc w:val="both"/>
                </w:pPr>
              </w:pPrChange>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“Your blood stock report is generated?” </w:t>
            </w:r>
          </w:p>
          <w:p w14:paraId="0B7992B6" w14:textId="5C86D994" w:rsidR="00E64196" w:rsidRPr="00E64196" w:rsidRDefault="00E64196">
            <w:pPr>
              <w:numPr>
                <w:ilvl w:val="0"/>
                <w:numId w:val="75"/>
              </w:numPr>
              <w:spacing w:line="276" w:lineRule="auto"/>
              <w:ind w:right="54"/>
              <w:jc w:val="both"/>
              <w:pPrChange w:id="324" w:author="Akash Ur Rehman" w:date="2023-06-08T17:47:00Z">
                <w:pPr>
                  <w:numPr>
                    <w:numId w:val="84"/>
                  </w:numPr>
                  <w:tabs>
                    <w:tab w:val="num" w:pos="360"/>
                    <w:tab w:val="num" w:pos="720"/>
                  </w:tabs>
                  <w:spacing w:line="276" w:lineRule="auto"/>
                  <w:ind w:left="720" w:right="54" w:hanging="720"/>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51FE0876" w14:textId="44507FBD" w:rsidR="00E64196" w:rsidRPr="00E64196" w:rsidRDefault="00E64196">
            <w:pPr>
              <w:numPr>
                <w:ilvl w:val="0"/>
                <w:numId w:val="75"/>
              </w:numPr>
              <w:spacing w:after="12"/>
              <w:ind w:right="54"/>
              <w:jc w:val="both"/>
              <w:rPr>
                <w:rFonts w:ascii="Times New Roman" w:hAnsi="Times New Roman" w:cs="Times New Roman"/>
                <w:color w:val="000000" w:themeColor="text1"/>
              </w:rPr>
              <w:pPrChange w:id="325" w:author="Akash Ur Rehman" w:date="2023-06-08T17:47:00Z">
                <w:pPr>
                  <w:numPr>
                    <w:numId w:val="84"/>
                  </w:numPr>
                  <w:tabs>
                    <w:tab w:val="num" w:pos="360"/>
                    <w:tab w:val="num" w:pos="720"/>
                  </w:tabs>
                  <w:spacing w:after="12"/>
                  <w:ind w:left="720" w:right="54" w:hanging="720"/>
                  <w:jc w:val="both"/>
                </w:pPr>
              </w:pPrChange>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1997877D" w14:textId="6A11D676" w:rsidR="00E64196" w:rsidRPr="00E64196" w:rsidRDefault="00E64196">
            <w:pPr>
              <w:numPr>
                <w:ilvl w:val="0"/>
                <w:numId w:val="75"/>
              </w:numPr>
              <w:ind w:right="54"/>
              <w:jc w:val="both"/>
              <w:pPrChange w:id="326" w:author="Akash Ur Rehman" w:date="2023-06-08T17:47:00Z">
                <w:pPr>
                  <w:numPr>
                    <w:numId w:val="84"/>
                  </w:numPr>
                  <w:tabs>
                    <w:tab w:val="num" w:pos="360"/>
                    <w:tab w:val="num" w:pos="720"/>
                  </w:tabs>
                  <w:ind w:left="720" w:right="54" w:hanging="720"/>
                  <w:jc w:val="both"/>
                </w:pPr>
              </w:pPrChange>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confirms the “Yes” option.</w:t>
            </w:r>
            <w:r w:rsidRPr="00E64196">
              <w:t xml:space="preserve"> </w:t>
            </w:r>
          </w:p>
          <w:p w14:paraId="65357A1C" w14:textId="1B3D561E" w:rsidR="00E64196" w:rsidRPr="00E64196" w:rsidRDefault="00E64196">
            <w:pPr>
              <w:numPr>
                <w:ilvl w:val="0"/>
                <w:numId w:val="75"/>
              </w:numPr>
              <w:ind w:right="54"/>
              <w:jc w:val="both"/>
              <w:rPr>
                <w:rFonts w:ascii="Times New Roman" w:hAnsi="Times New Roman" w:cs="Times New Roman"/>
              </w:rPr>
              <w:pPrChange w:id="327" w:author="Akash Ur Rehman" w:date="2023-06-08T17:47:00Z">
                <w:pPr>
                  <w:numPr>
                    <w:numId w:val="84"/>
                  </w:numPr>
                  <w:tabs>
                    <w:tab w:val="num" w:pos="360"/>
                    <w:tab w:val="num" w:pos="720"/>
                  </w:tabs>
                  <w:ind w:left="720" w:right="54" w:hanging="720"/>
                  <w:jc w:val="both"/>
                </w:pPr>
              </w:pPrChange>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can view and download the bloodstock report by clicking the “download” button. </w:t>
            </w:r>
          </w:p>
          <w:p w14:paraId="4F9A6AC0" w14:textId="77777777" w:rsidR="00E64196" w:rsidRPr="00E64196" w:rsidRDefault="00E64196">
            <w:pPr>
              <w:numPr>
                <w:ilvl w:val="0"/>
                <w:numId w:val="75"/>
              </w:numPr>
              <w:ind w:right="54"/>
              <w:jc w:val="both"/>
              <w:rPr>
                <w:rFonts w:ascii="Times New Roman" w:hAnsi="Times New Roman" w:cs="Times New Roman"/>
              </w:rPr>
              <w:pPrChange w:id="328" w:author="Akash Ur Rehman" w:date="2023-06-08T17:47:00Z">
                <w:pPr>
                  <w:numPr>
                    <w:numId w:val="84"/>
                  </w:numPr>
                  <w:tabs>
                    <w:tab w:val="num" w:pos="360"/>
                    <w:tab w:val="num" w:pos="720"/>
                  </w:tabs>
                  <w:ind w:left="720" w:right="54" w:hanging="720"/>
                  <w:jc w:val="both"/>
                </w:pPr>
              </w:pPrChange>
            </w:pPr>
            <w:r w:rsidRPr="00E64196">
              <w:rPr>
                <w:rFonts w:ascii="Times New Roman" w:hAnsi="Times New Roman" w:cs="Times New Roman"/>
              </w:rPr>
              <w:t>This use case ends.</w:t>
            </w:r>
          </w:p>
          <w:p w14:paraId="71FE14C6" w14:textId="77777777" w:rsidR="00E64196" w:rsidRPr="00E64196" w:rsidRDefault="00E64196" w:rsidP="00E64196">
            <w:pPr>
              <w:ind w:left="360" w:right="54"/>
              <w:jc w:val="both"/>
              <w:rPr>
                <w:rFonts w:ascii="Times New Roman" w:hAnsi="Times New Roman" w:cs="Times New Roman"/>
              </w:rPr>
            </w:pPr>
          </w:p>
        </w:tc>
        <w:tc>
          <w:tcPr>
            <w:tcW w:w="4793" w:type="dxa"/>
            <w:tcBorders>
              <w:top w:val="single" w:sz="4" w:space="0" w:color="000000"/>
              <w:left w:val="single" w:sz="4" w:space="0" w:color="000000"/>
              <w:bottom w:val="single" w:sz="4" w:space="0" w:color="000000"/>
              <w:right w:val="single" w:sz="4" w:space="0" w:color="000000"/>
            </w:tcBorders>
          </w:tcPr>
          <w:p w14:paraId="3B6FE5A5" w14:textId="54E293BC" w:rsidR="00E64196" w:rsidRPr="00E64196" w:rsidRDefault="00E64196">
            <w:pPr>
              <w:numPr>
                <w:ilvl w:val="0"/>
                <w:numId w:val="76"/>
              </w:numPr>
              <w:ind w:right="54"/>
              <w:contextualSpacing/>
              <w:jc w:val="both"/>
              <w:rPr>
                <w:rFonts w:ascii="Times New Roman" w:hAnsi="Times New Roman" w:cs="Times New Roman"/>
              </w:rPr>
              <w:pPrChange w:id="329" w:author="Akash Ur Rehman" w:date="2023-06-08T17:47:00Z">
                <w:pPr>
                  <w:numPr>
                    <w:numId w:val="85"/>
                  </w:numPr>
                  <w:tabs>
                    <w:tab w:val="num" w:pos="360"/>
                    <w:tab w:val="num" w:pos="720"/>
                  </w:tabs>
                  <w:ind w:left="720" w:right="54" w:hanging="720"/>
                  <w:contextualSpacing/>
                  <w:jc w:val="both"/>
                </w:pPr>
              </w:pPrChange>
            </w:pPr>
            <w:r w:rsidRPr="00E64196">
              <w:rPr>
                <w:rFonts w:ascii="Times New Roman" w:eastAsia="Times New Roman" w:hAnsi="Times New Roman" w:cs="Times New Roman"/>
                <w:color w:val="000000" w:themeColor="text1"/>
              </w:rPr>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option and cancels the stock report.</w:t>
            </w:r>
            <w:r w:rsidRPr="00E64196">
              <w:rPr>
                <w:rFonts w:ascii="Times New Roman" w:eastAsia="Times New Roman" w:hAnsi="Times New Roman" w:cs="Times New Roman"/>
              </w:rPr>
              <w:t xml:space="preserve"> </w:t>
            </w:r>
          </w:p>
          <w:p w14:paraId="4EC9AC34" w14:textId="77777777" w:rsidR="00E64196" w:rsidRPr="00E64196" w:rsidRDefault="00E64196" w:rsidP="00E64196">
            <w:pPr>
              <w:ind w:left="360" w:right="54"/>
              <w:contextualSpacing/>
              <w:jc w:val="both"/>
            </w:pPr>
          </w:p>
        </w:tc>
      </w:tr>
      <w:tr w:rsidR="00E64196" w:rsidRPr="00E64196" w14:paraId="58EB90FF" w14:textId="77777777" w:rsidTr="004F5F3E">
        <w:trPr>
          <w:trHeight w:val="386"/>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78809C5"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F9448D9" w14:textId="77777777" w:rsidTr="004F5F3E">
        <w:trPr>
          <w:trHeight w:val="389"/>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0267CF2"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54217B09" w14:textId="77777777" w:rsidTr="004F5F3E">
        <w:trPr>
          <w:trHeight w:val="385"/>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B8D1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14742E67"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2379D885" w14:textId="296C27D6"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generated the report of available bloodstocks of the blood donors. </w:t>
            </w:r>
          </w:p>
        </w:tc>
      </w:tr>
      <w:tr w:rsidR="00E64196" w:rsidRPr="00E64196" w14:paraId="47206C31" w14:textId="77777777" w:rsidTr="004F5F3E">
        <w:trPr>
          <w:trHeight w:val="384"/>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824CEDA"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689CC935" w14:textId="77777777" w:rsidTr="004F5F3E">
        <w:trPr>
          <w:trHeight w:val="388"/>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E37C53"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F2564E7"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79301F7E" w14:textId="77777777" w:rsidTr="004F5F3E">
        <w:trPr>
          <w:trHeight w:val="384"/>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DFE78B"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65C2B1E9"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46351B89" w14:textId="4BB3074C" w:rsidR="00E64196" w:rsidRPr="00E64196" w:rsidRDefault="00E64196" w:rsidP="00E64196">
      <w:pPr>
        <w:spacing w:after="200" w:line="240" w:lineRule="auto"/>
        <w:rPr>
          <w:rFonts w:ascii="Times New Roman" w:hAnsi="Times New Roman" w:cs="Times New Roman"/>
          <w:i/>
          <w:iCs/>
          <w:noProof/>
          <w:color w:val="44546A" w:themeColor="text2"/>
          <w:sz w:val="18"/>
          <w:szCs w:val="18"/>
          <w:lang w:val="en-GB" w:eastAsia="en-GB"/>
        </w:rPr>
      </w:pPr>
      <w:bookmarkStart w:id="330" w:name="_Toc12374522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52</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4</w:t>
      </w:r>
      <w:r w:rsidRPr="00E64196">
        <w:rPr>
          <w:i/>
          <w:iCs/>
          <w:color w:val="44546A" w:themeColor="text2"/>
          <w:sz w:val="18"/>
          <w:szCs w:val="18"/>
        </w:rPr>
        <w:t>-Generate report of blood stocks</w:t>
      </w:r>
      <w:bookmarkEnd w:id="330"/>
    </w:p>
    <w:p w14:paraId="7E6E2CDC" w14:textId="77777777" w:rsidR="00E64196" w:rsidRPr="00E64196" w:rsidRDefault="00E64196" w:rsidP="00E64196">
      <w:pPr>
        <w:spacing w:after="6"/>
        <w:ind w:left="17"/>
        <w:rPr>
          <w:rFonts w:ascii="Times New Roman" w:eastAsia="Times New Roman" w:hAnsi="Times New Roman" w:cs="Times New Roman"/>
          <w:sz w:val="20"/>
        </w:rPr>
      </w:pPr>
    </w:p>
    <w:p w14:paraId="63BBE8CF" w14:textId="77777777" w:rsidR="00E64196" w:rsidRPr="00E64196" w:rsidRDefault="00E64196" w:rsidP="00E64196">
      <w:pPr>
        <w:spacing w:after="6"/>
        <w:ind w:left="17"/>
        <w:rPr>
          <w:rFonts w:ascii="Times New Roman" w:eastAsia="Times New Roman" w:hAnsi="Times New Roman" w:cs="Times New Roman"/>
          <w:sz w:val="20"/>
        </w:rPr>
      </w:pPr>
    </w:p>
    <w:tbl>
      <w:tblPr>
        <w:tblStyle w:val="TableGrid"/>
        <w:tblW w:w="9571" w:type="dxa"/>
        <w:tblInd w:w="-107" w:type="dxa"/>
        <w:tblCellMar>
          <w:top w:w="8" w:type="dxa"/>
          <w:left w:w="107" w:type="dxa"/>
          <w:bottom w:w="4" w:type="dxa"/>
          <w:right w:w="53" w:type="dxa"/>
        </w:tblCellMar>
        <w:tblLook w:val="04A0" w:firstRow="1" w:lastRow="0" w:firstColumn="1" w:lastColumn="0" w:noHBand="0" w:noVBand="1"/>
      </w:tblPr>
      <w:tblGrid>
        <w:gridCol w:w="2058"/>
        <w:gridCol w:w="2765"/>
        <w:gridCol w:w="4748"/>
      </w:tblGrid>
      <w:tr w:rsidR="00E64196" w:rsidRPr="00E64196" w14:paraId="1FFA6483" w14:textId="77777777" w:rsidTr="004F5F3E">
        <w:trPr>
          <w:trHeight w:val="569"/>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ADF34D3" w14:textId="5E710F9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331" w:name="_Toc137078836"/>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5</w:t>
            </w:r>
            <w:r w:rsidRPr="00EB0E3D">
              <w:rPr>
                <w:rFonts w:ascii="Times New Roman" w:eastAsia="Times New Roman" w:hAnsi="Times New Roman" w:cs="Times New Roman"/>
                <w:color w:val="1F4D78" w:themeColor="accent1" w:themeShade="7F"/>
                <w:sz w:val="24"/>
                <w:szCs w:val="24"/>
              </w:rPr>
              <w:t>-Update blood stock</w:t>
            </w:r>
            <w:bookmarkEnd w:id="331"/>
          </w:p>
        </w:tc>
      </w:tr>
      <w:tr w:rsidR="00E64196" w:rsidRPr="00E64196" w14:paraId="5720741A" w14:textId="77777777" w:rsidTr="004F5F3E">
        <w:trPr>
          <w:trHeight w:val="373"/>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63EEB19B" w14:textId="77777777" w:rsidR="00E64196" w:rsidRPr="00E64196" w:rsidRDefault="00E64196" w:rsidP="00E64196">
            <w:r w:rsidRPr="00E64196">
              <w:rPr>
                <w:rFonts w:ascii="Times New Roman" w:eastAsia="Times New Roman" w:hAnsi="Times New Roman" w:cs="Times New Roman"/>
                <w:b/>
              </w:rPr>
              <w:t>Priority: High</w:t>
            </w:r>
            <w:r w:rsidRPr="00E64196">
              <w:rPr>
                <w:rFonts w:ascii="Times New Roman" w:eastAsia="Times New Roman" w:hAnsi="Times New Roman" w:cs="Times New Roman"/>
              </w:rPr>
              <w:t xml:space="preserve"> </w:t>
            </w:r>
          </w:p>
        </w:tc>
      </w:tr>
      <w:tr w:rsidR="00E64196" w:rsidRPr="00E64196" w14:paraId="5AEA880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1312FFC3" w14:textId="1B5177B8"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612B4C08" w14:textId="77777777" w:rsidTr="004F5F3E">
        <w:trPr>
          <w:trHeight w:val="620"/>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27214A4" w14:textId="77777777" w:rsidR="00E64196" w:rsidRPr="00E64196" w:rsidRDefault="00E64196" w:rsidP="00E64196">
            <w:r w:rsidRPr="00E64196">
              <w:rPr>
                <w:rFonts w:ascii="Times New Roman" w:eastAsia="Times New Roman" w:hAnsi="Times New Roman" w:cs="Times New Roman"/>
                <w:b/>
              </w:rPr>
              <w:t xml:space="preserve">Brief </w:t>
            </w:r>
          </w:p>
          <w:p w14:paraId="1D8EC114"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0891EC84" w14:textId="0F927841"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to update the bloodstock by entering new blood information or change the </w:t>
            </w:r>
            <w:r w:rsidR="00916413" w:rsidRPr="00E64196">
              <w:rPr>
                <w:rFonts w:ascii="Times New Roman" w:eastAsia="Times New Roman" w:hAnsi="Times New Roman" w:cs="Times New Roman"/>
              </w:rPr>
              <w:t>earlier</w:t>
            </w:r>
            <w:r w:rsidRPr="00E64196">
              <w:rPr>
                <w:rFonts w:ascii="Times New Roman" w:eastAsia="Times New Roman" w:hAnsi="Times New Roman" w:cs="Times New Roman"/>
              </w:rPr>
              <w:t xml:space="preserve"> information.</w:t>
            </w:r>
          </w:p>
        </w:tc>
      </w:tr>
      <w:tr w:rsidR="00E64196" w:rsidRPr="00E64196" w14:paraId="61F76882" w14:textId="77777777" w:rsidTr="004F5F3E">
        <w:trPr>
          <w:trHeight w:val="855"/>
        </w:trPr>
        <w:tc>
          <w:tcPr>
            <w:tcW w:w="2058" w:type="dxa"/>
            <w:tcBorders>
              <w:top w:val="single" w:sz="4" w:space="0" w:color="000000"/>
              <w:left w:val="single" w:sz="4" w:space="0" w:color="000000"/>
              <w:bottom w:val="single" w:sz="4" w:space="0" w:color="000000"/>
              <w:right w:val="single" w:sz="4" w:space="0" w:color="000000"/>
            </w:tcBorders>
            <w:shd w:val="clear" w:color="auto" w:fill="BFBFBF"/>
          </w:tcPr>
          <w:p w14:paraId="5510C511"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7F65082B" w14:textId="17F5095B" w:rsidR="00E64196" w:rsidRPr="00E64196" w:rsidRDefault="00E64196">
            <w:pPr>
              <w:numPr>
                <w:ilvl w:val="0"/>
                <w:numId w:val="47"/>
              </w:numPr>
              <w:ind w:right="53"/>
              <w:contextualSpacing/>
              <w:jc w:val="both"/>
              <w:pPrChange w:id="332" w:author="Akash Ur Rehman" w:date="2023-06-08T17:47:00Z">
                <w:pPr>
                  <w:numPr>
                    <w:numId w:val="50"/>
                  </w:numPr>
                  <w:ind w:left="720" w:right="53"/>
                  <w:contextualSpacing/>
                  <w:jc w:val="both"/>
                </w:pPr>
              </w:pPrChange>
            </w:pPr>
            <w:r w:rsidRPr="00E64196">
              <w:rPr>
                <w:rFonts w:eastAsia="Times New Roman"/>
              </w:rPr>
              <w:t xml:space="preserve">The blood donation </w:t>
            </w:r>
            <w:r w:rsidR="001D685A">
              <w:rPr>
                <w:rFonts w:eastAsia="Times New Roman"/>
              </w:rPr>
              <w:t>center</w:t>
            </w:r>
            <w:r w:rsidRPr="00E64196">
              <w:rPr>
                <w:rFonts w:eastAsia="Times New Roman"/>
              </w:rPr>
              <w:t>s has assessed the system by entering their credentials for making the changes to the system database.</w:t>
            </w:r>
          </w:p>
        </w:tc>
      </w:tr>
      <w:tr w:rsidR="00E64196" w:rsidRPr="00E64196" w14:paraId="5FCBA681" w14:textId="77777777" w:rsidTr="004F5F3E">
        <w:trPr>
          <w:trHeight w:val="372"/>
        </w:trPr>
        <w:tc>
          <w:tcPr>
            <w:tcW w:w="482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6B712C0D"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4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FB3CCFB"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254DFE7" w14:textId="77777777" w:rsidTr="004F5F3E">
        <w:trPr>
          <w:trHeight w:val="6301"/>
        </w:trPr>
        <w:tc>
          <w:tcPr>
            <w:tcW w:w="4823" w:type="dxa"/>
            <w:gridSpan w:val="2"/>
            <w:tcBorders>
              <w:top w:val="single" w:sz="4" w:space="0" w:color="000000"/>
              <w:left w:val="single" w:sz="4" w:space="0" w:color="000000"/>
              <w:bottom w:val="single" w:sz="4" w:space="0" w:color="000000"/>
              <w:right w:val="single" w:sz="4" w:space="0" w:color="000000"/>
            </w:tcBorders>
            <w:vAlign w:val="bottom"/>
          </w:tcPr>
          <w:p w14:paraId="22BF7D4E" w14:textId="4E50FC78" w:rsidR="00E64196" w:rsidRPr="00E64196" w:rsidRDefault="00E64196">
            <w:pPr>
              <w:numPr>
                <w:ilvl w:val="0"/>
                <w:numId w:val="48"/>
              </w:numPr>
              <w:spacing w:after="4" w:line="276" w:lineRule="auto"/>
              <w:ind w:right="54"/>
              <w:contextualSpacing/>
              <w:jc w:val="both"/>
              <w:rPr>
                <w:rFonts w:ascii="Times New Roman" w:hAnsi="Times New Roman" w:cs="Times New Roman"/>
              </w:rPr>
              <w:pPrChange w:id="333" w:author="Akash Ur Rehman" w:date="2023-06-08T17:47:00Z">
                <w:pPr>
                  <w:numPr>
                    <w:numId w:val="51"/>
                  </w:numPr>
                  <w:spacing w:after="4" w:line="276" w:lineRule="auto"/>
                  <w:ind w:left="720" w:right="54"/>
                  <w:contextualSpacing/>
                  <w:jc w:val="both"/>
                </w:pPr>
              </w:pPrChange>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update the bloodstock.</w:t>
            </w:r>
          </w:p>
          <w:p w14:paraId="2736D608" w14:textId="573CD237" w:rsidR="00E64196" w:rsidRPr="00E64196" w:rsidRDefault="00E64196">
            <w:pPr>
              <w:numPr>
                <w:ilvl w:val="0"/>
                <w:numId w:val="48"/>
              </w:numPr>
              <w:spacing w:after="2" w:line="276" w:lineRule="auto"/>
              <w:ind w:right="54"/>
              <w:contextualSpacing/>
              <w:jc w:val="both"/>
              <w:rPr>
                <w:rFonts w:ascii="Times New Roman" w:hAnsi="Times New Roman" w:cs="Times New Roman"/>
              </w:rPr>
              <w:pPrChange w:id="334" w:author="Akash Ur Rehman" w:date="2023-06-08T17:47:00Z">
                <w:pPr>
                  <w:numPr>
                    <w:numId w:val="51"/>
                  </w:numPr>
                  <w:spacing w:after="2" w:line="276" w:lineRule="auto"/>
                  <w:ind w:left="720" w:right="54"/>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opens the bloodstock page by selecting the “Blood Stock” option.</w:t>
            </w:r>
          </w:p>
          <w:p w14:paraId="7DBDA953" w14:textId="2EC5E44D" w:rsidR="00E64196" w:rsidRPr="00E64196" w:rsidRDefault="00E64196">
            <w:pPr>
              <w:numPr>
                <w:ilvl w:val="0"/>
                <w:numId w:val="48"/>
              </w:numPr>
              <w:spacing w:after="5" w:line="276" w:lineRule="auto"/>
              <w:ind w:right="54"/>
              <w:contextualSpacing/>
              <w:jc w:val="both"/>
              <w:rPr>
                <w:rFonts w:ascii="Times New Roman" w:hAnsi="Times New Roman" w:cs="Times New Roman"/>
              </w:rPr>
              <w:pPrChange w:id="335" w:author="Akash Ur Rehman" w:date="2023-06-08T17:47:00Z">
                <w:pPr>
                  <w:numPr>
                    <w:numId w:val="51"/>
                  </w:numPr>
                  <w:spacing w:after="5" w:line="276" w:lineRule="auto"/>
                  <w:ind w:left="720" w:right="54"/>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update </w:t>
            </w:r>
            <w:r w:rsidR="00916413" w:rsidRPr="00E64196">
              <w:rPr>
                <w:rFonts w:ascii="Times New Roman" w:eastAsia="Times New Roman" w:hAnsi="Times New Roman" w:cs="Times New Roman"/>
              </w:rPr>
              <w:t>choice</w:t>
            </w:r>
            <w:r w:rsidRPr="00E64196">
              <w:rPr>
                <w:rFonts w:ascii="Times New Roman" w:eastAsia="Times New Roman" w:hAnsi="Times New Roman" w:cs="Times New Roman"/>
              </w:rPr>
              <w:t xml:space="preserve"> from the “Bloodstock” page.</w:t>
            </w:r>
          </w:p>
          <w:p w14:paraId="7015CCBC" w14:textId="0BD1E081" w:rsidR="00E64196" w:rsidRPr="00E64196" w:rsidRDefault="00E64196">
            <w:pPr>
              <w:numPr>
                <w:ilvl w:val="0"/>
                <w:numId w:val="48"/>
              </w:numPr>
              <w:spacing w:after="5" w:line="276" w:lineRule="auto"/>
              <w:ind w:right="54"/>
              <w:contextualSpacing/>
              <w:jc w:val="both"/>
              <w:rPr>
                <w:rFonts w:ascii="Times New Roman" w:hAnsi="Times New Roman" w:cs="Times New Roman"/>
              </w:rPr>
              <w:pPrChange w:id="336" w:author="Akash Ur Rehman" w:date="2023-06-08T17:47:00Z">
                <w:pPr>
                  <w:numPr>
                    <w:numId w:val="51"/>
                  </w:numPr>
                  <w:spacing w:after="5" w:line="276" w:lineRule="auto"/>
                  <w:ind w:left="720" w:right="54"/>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updates the stock by entering the valid information in the text fields.</w:t>
            </w:r>
          </w:p>
          <w:p w14:paraId="0F5C449B" w14:textId="77777777" w:rsidR="00E64196" w:rsidRPr="00E64196" w:rsidRDefault="00E64196">
            <w:pPr>
              <w:numPr>
                <w:ilvl w:val="0"/>
                <w:numId w:val="48"/>
              </w:numPr>
              <w:spacing w:after="5" w:line="276" w:lineRule="auto"/>
              <w:ind w:right="54"/>
              <w:contextualSpacing/>
              <w:jc w:val="both"/>
              <w:rPr>
                <w:rFonts w:ascii="Times New Roman" w:hAnsi="Times New Roman" w:cs="Times New Roman"/>
              </w:rPr>
              <w:pPrChange w:id="337" w:author="Akash Ur Rehman" w:date="2023-06-08T17:47:00Z">
                <w:pPr>
                  <w:numPr>
                    <w:numId w:val="51"/>
                  </w:numPr>
                  <w:spacing w:after="5" w:line="276" w:lineRule="auto"/>
                  <w:ind w:left="720" w:right="54"/>
                  <w:contextualSpacing/>
                  <w:jc w:val="both"/>
                </w:pPr>
              </w:pPrChange>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61C0AEF8" w14:textId="77777777" w:rsidR="00E64196" w:rsidRPr="00E64196" w:rsidRDefault="00E64196">
            <w:pPr>
              <w:numPr>
                <w:ilvl w:val="0"/>
                <w:numId w:val="48"/>
              </w:numPr>
              <w:spacing w:after="5" w:line="276" w:lineRule="auto"/>
              <w:ind w:right="54"/>
              <w:contextualSpacing/>
              <w:jc w:val="both"/>
              <w:rPr>
                <w:rFonts w:ascii="Times New Roman" w:hAnsi="Times New Roman" w:cs="Times New Roman"/>
              </w:rPr>
              <w:pPrChange w:id="338" w:author="Akash Ur Rehman" w:date="2023-06-08T17:47:00Z">
                <w:pPr>
                  <w:numPr>
                    <w:numId w:val="51"/>
                  </w:numPr>
                  <w:spacing w:after="5" w:line="276" w:lineRule="auto"/>
                  <w:ind w:left="720" w:right="54"/>
                  <w:contextualSpacing/>
                  <w:jc w:val="both"/>
                </w:pPr>
              </w:pPrChange>
            </w:pPr>
            <w:r w:rsidRPr="00E64196">
              <w:rPr>
                <w:rFonts w:ascii="Times New Roman" w:hAnsi="Times New Roman" w:cs="Times New Roman"/>
              </w:rPr>
              <w:t>The system confirms by asking, “Are you sure to add/Update this information.”</w:t>
            </w:r>
          </w:p>
          <w:p w14:paraId="380556EE" w14:textId="0FF63037" w:rsidR="00E64196" w:rsidRPr="00E64196" w:rsidRDefault="00E64196">
            <w:pPr>
              <w:numPr>
                <w:ilvl w:val="0"/>
                <w:numId w:val="48"/>
              </w:numPr>
              <w:spacing w:line="276" w:lineRule="auto"/>
              <w:ind w:right="54"/>
              <w:contextualSpacing/>
              <w:jc w:val="both"/>
              <w:rPr>
                <w:rFonts w:ascii="Times New Roman" w:hAnsi="Times New Roman" w:cs="Times New Roman"/>
              </w:rPr>
              <w:pPrChange w:id="339" w:author="Akash Ur Rehman" w:date="2023-06-08T17:47:00Z">
                <w:pPr>
                  <w:numPr>
                    <w:numId w:val="51"/>
                  </w:numPr>
                  <w:spacing w:line="276" w:lineRule="auto"/>
                  <w:ind w:left="720" w:right="54"/>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3FE4C573" w14:textId="25AEE906" w:rsidR="00E64196" w:rsidRPr="00E64196" w:rsidRDefault="00E64196">
            <w:pPr>
              <w:numPr>
                <w:ilvl w:val="0"/>
                <w:numId w:val="48"/>
              </w:numPr>
              <w:spacing w:after="12" w:line="276" w:lineRule="auto"/>
              <w:ind w:right="54"/>
              <w:contextualSpacing/>
              <w:jc w:val="both"/>
              <w:rPr>
                <w:rFonts w:ascii="Times New Roman" w:hAnsi="Times New Roman" w:cs="Times New Roman"/>
              </w:rPr>
              <w:pPrChange w:id="340" w:author="Akash Ur Rehman" w:date="2023-06-08T17:47:00Z">
                <w:pPr>
                  <w:numPr>
                    <w:numId w:val="51"/>
                  </w:numPr>
                  <w:spacing w:after="12" w:line="276" w:lineRule="auto"/>
                  <w:ind w:left="720" w:right="54"/>
                  <w:contextualSpacing/>
                  <w:jc w:val="both"/>
                </w:pPr>
              </w:pPrChange>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46779036" w14:textId="77777777" w:rsidR="00E64196" w:rsidRPr="00E64196" w:rsidRDefault="00E64196">
            <w:pPr>
              <w:numPr>
                <w:ilvl w:val="0"/>
                <w:numId w:val="48"/>
              </w:numPr>
              <w:spacing w:line="276" w:lineRule="auto"/>
              <w:ind w:right="54"/>
              <w:contextualSpacing/>
              <w:jc w:val="both"/>
              <w:rPr>
                <w:rFonts w:ascii="Times New Roman" w:hAnsi="Times New Roman" w:cs="Times New Roman"/>
              </w:rPr>
              <w:pPrChange w:id="341" w:author="Akash Ur Rehman" w:date="2023-06-08T17:47:00Z">
                <w:pPr>
                  <w:numPr>
                    <w:numId w:val="51"/>
                  </w:numPr>
                  <w:spacing w:line="276" w:lineRule="auto"/>
                  <w:ind w:left="720" w:right="54"/>
                  <w:contextualSpacing/>
                  <w:jc w:val="both"/>
                </w:pPr>
              </w:pPrChange>
            </w:pPr>
            <w:r w:rsidRPr="00E64196">
              <w:rPr>
                <w:rFonts w:ascii="Times New Roman" w:eastAsia="Times New Roman" w:hAnsi="Times New Roman" w:cs="Times New Roman"/>
              </w:rPr>
              <w:t>This use case ends.</w:t>
            </w:r>
          </w:p>
          <w:p w14:paraId="73E453BC" w14:textId="77777777" w:rsidR="00E64196" w:rsidRPr="00E64196" w:rsidRDefault="00E64196" w:rsidP="00E64196">
            <w:pPr>
              <w:ind w:left="360" w:right="54"/>
              <w:contextualSpacing/>
              <w:jc w:val="both"/>
              <w:rPr>
                <w:rFonts w:ascii="Times New Roman" w:hAnsi="Times New Roman" w:cs="Times New Roman"/>
              </w:rPr>
            </w:pPr>
          </w:p>
        </w:tc>
        <w:tc>
          <w:tcPr>
            <w:tcW w:w="4747" w:type="dxa"/>
            <w:tcBorders>
              <w:top w:val="single" w:sz="4" w:space="0" w:color="000000"/>
              <w:left w:val="single" w:sz="4" w:space="0" w:color="000000"/>
              <w:bottom w:val="single" w:sz="4" w:space="0" w:color="000000"/>
              <w:right w:val="single" w:sz="4" w:space="0" w:color="000000"/>
            </w:tcBorders>
          </w:tcPr>
          <w:p w14:paraId="196D579F" w14:textId="77777777" w:rsidR="00E64196" w:rsidRPr="00E64196" w:rsidRDefault="00E64196">
            <w:pPr>
              <w:numPr>
                <w:ilvl w:val="0"/>
                <w:numId w:val="49"/>
              </w:numPr>
              <w:spacing w:after="5" w:line="276" w:lineRule="auto"/>
              <w:ind w:right="54"/>
              <w:contextualSpacing/>
              <w:jc w:val="both"/>
              <w:rPr>
                <w:rFonts w:ascii="Times New Roman" w:hAnsi="Times New Roman" w:cs="Times New Roman"/>
              </w:rPr>
              <w:pPrChange w:id="342" w:author="Akash Ur Rehman" w:date="2023-06-08T17:47:00Z">
                <w:pPr>
                  <w:numPr>
                    <w:numId w:val="52"/>
                  </w:numPr>
                  <w:spacing w:after="5" w:line="276" w:lineRule="auto"/>
                  <w:ind w:left="720" w:right="54"/>
                  <w:contextualSpacing/>
                  <w:jc w:val="both"/>
                </w:pPr>
              </w:pPrChange>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12C74036" w14:textId="77777777" w:rsidR="00E64196" w:rsidRPr="00E64196" w:rsidRDefault="00E64196" w:rsidP="00E64196">
            <w:pPr>
              <w:spacing w:after="12" w:line="276" w:lineRule="auto"/>
              <w:ind w:left="360" w:right="54"/>
              <w:contextualSpacing/>
              <w:jc w:val="both"/>
              <w:rPr>
                <w:rFonts w:ascii="Times New Roman" w:hAnsi="Times New Roman" w:cs="Times New Roman"/>
              </w:rPr>
            </w:pPr>
          </w:p>
          <w:p w14:paraId="00F71C1B" w14:textId="07D24EE8" w:rsidR="00E64196" w:rsidRPr="00E64196" w:rsidRDefault="00E64196">
            <w:pPr>
              <w:numPr>
                <w:ilvl w:val="0"/>
                <w:numId w:val="49"/>
              </w:numPr>
              <w:spacing w:after="12" w:line="276" w:lineRule="auto"/>
              <w:ind w:right="54"/>
              <w:contextualSpacing/>
              <w:jc w:val="both"/>
              <w:rPr>
                <w:rFonts w:ascii="Times New Roman" w:hAnsi="Times New Roman" w:cs="Times New Roman"/>
              </w:rPr>
              <w:pPrChange w:id="343" w:author="Akash Ur Rehman" w:date="2023-06-08T17:47:00Z">
                <w:pPr>
                  <w:numPr>
                    <w:numId w:val="52"/>
                  </w:numPr>
                  <w:spacing w:after="12" w:line="276" w:lineRule="auto"/>
                  <w:ind w:left="720" w:right="54"/>
                  <w:contextualSpacing/>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22FDEC09" w14:textId="77777777" w:rsidR="00E64196" w:rsidRPr="00E64196" w:rsidRDefault="00E64196" w:rsidP="00E64196">
            <w:pPr>
              <w:ind w:left="720" w:right="54"/>
              <w:jc w:val="both"/>
            </w:pPr>
          </w:p>
        </w:tc>
      </w:tr>
      <w:tr w:rsidR="00E64196" w:rsidRPr="00E64196" w14:paraId="60D33A34" w14:textId="77777777" w:rsidTr="004F5F3E">
        <w:trPr>
          <w:trHeight w:val="372"/>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1E5C9A"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41893419" w14:textId="77777777" w:rsidTr="004F5F3E">
        <w:trPr>
          <w:trHeight w:val="375"/>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226CC333"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73B15239"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7A0823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E964A9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74AC3C68" w14:textId="2282093C"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w:t>
            </w:r>
            <w:proofErr w:type="gramStart"/>
            <w:r w:rsidRPr="00E64196">
              <w:rPr>
                <w:rFonts w:ascii="Times New Roman" w:eastAsia="Times New Roman" w:hAnsi="Times New Roman" w:cs="Times New Roman"/>
              </w:rPr>
              <w:t>update</w:t>
            </w:r>
            <w:proofErr w:type="gramEnd"/>
            <w:r w:rsidRPr="00E64196">
              <w:rPr>
                <w:rFonts w:ascii="Times New Roman" w:eastAsia="Times New Roman" w:hAnsi="Times New Roman" w:cs="Times New Roman"/>
              </w:rPr>
              <w:t xml:space="preserve"> bloodstocks. </w:t>
            </w:r>
          </w:p>
        </w:tc>
      </w:tr>
      <w:tr w:rsidR="00E64196" w:rsidRPr="00E64196" w14:paraId="717459B7"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8FAA5"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2DD3E7BC" w14:textId="77777777" w:rsidTr="004F5F3E">
        <w:trPr>
          <w:trHeight w:val="374"/>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7A2B027"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74C8695"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325F7748" w14:textId="77777777" w:rsidTr="004F5F3E">
        <w:trPr>
          <w:trHeight w:val="65"/>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56DD676"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1C94B6D"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36FC11A" w14:textId="7233B4E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344" w:name="_Toc12374522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53</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5</w:t>
      </w:r>
      <w:r w:rsidRPr="00E64196">
        <w:rPr>
          <w:i/>
          <w:iCs/>
          <w:color w:val="44546A" w:themeColor="text2"/>
          <w:sz w:val="18"/>
          <w:szCs w:val="18"/>
        </w:rPr>
        <w:t>-Update blood stock</w:t>
      </w:r>
      <w:bookmarkEnd w:id="344"/>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2BCEDBB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14FC1E9" w14:textId="1392307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345" w:name="_Toc137078837"/>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6</w:t>
            </w:r>
            <w:r w:rsidRPr="00E64196">
              <w:rPr>
                <w:rFonts w:asciiTheme="majorHAnsi" w:eastAsia="Times New Roman" w:hAnsiTheme="majorHAnsi" w:cstheme="majorBidi"/>
                <w:color w:val="1F4D78" w:themeColor="accent1" w:themeShade="7F"/>
                <w:sz w:val="24"/>
                <w:szCs w:val="24"/>
              </w:rPr>
              <w:t>-</w:t>
            </w:r>
            <w:r w:rsidRPr="00EB0E3D">
              <w:rPr>
                <w:rFonts w:ascii="Times New Roman" w:eastAsia="Times New Roman" w:hAnsi="Times New Roman" w:cs="Times New Roman"/>
                <w:color w:val="1F4D78" w:themeColor="accent1" w:themeShade="7F"/>
                <w:sz w:val="24"/>
                <w:szCs w:val="24"/>
              </w:rPr>
              <w:t>Download Appointment Reports</w:t>
            </w:r>
            <w:bookmarkEnd w:id="345"/>
          </w:p>
        </w:tc>
      </w:tr>
      <w:tr w:rsidR="00E64196" w:rsidRPr="00E64196" w14:paraId="741249A6"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CFCDAD"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3012819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CA06368" w14:textId="7C8C0F9D"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277F3C8D"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10284F3" w14:textId="77777777" w:rsidR="00E64196" w:rsidRPr="00E64196" w:rsidRDefault="00E64196" w:rsidP="00E64196">
            <w:r w:rsidRPr="00E64196">
              <w:rPr>
                <w:rFonts w:ascii="Times New Roman" w:eastAsia="Times New Roman" w:hAnsi="Times New Roman" w:cs="Times New Roman"/>
                <w:b/>
              </w:rPr>
              <w:t xml:space="preserve">Brief </w:t>
            </w:r>
          </w:p>
          <w:p w14:paraId="68B34B39"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159A798" w14:textId="428FE904"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to download the appointment details of individual of weekly/Monthly reports.</w:t>
            </w:r>
          </w:p>
        </w:tc>
      </w:tr>
      <w:tr w:rsidR="00E64196" w:rsidRPr="00E64196" w14:paraId="48BD95EC" w14:textId="77777777" w:rsidTr="004F5F3E">
        <w:trPr>
          <w:trHeight w:val="1160"/>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742A7E4"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2FB849" w14:textId="4529FCC6" w:rsidR="00E64196" w:rsidRPr="00E64196" w:rsidRDefault="00E64196">
            <w:pPr>
              <w:numPr>
                <w:ilvl w:val="0"/>
                <w:numId w:val="47"/>
              </w:numPr>
              <w:ind w:right="53"/>
              <w:contextualSpacing/>
              <w:jc w:val="both"/>
              <w:pPrChange w:id="346" w:author="Akash Ur Rehman" w:date="2023-06-08T17:47:00Z">
                <w:pPr>
                  <w:numPr>
                    <w:numId w:val="50"/>
                  </w:numPr>
                  <w:ind w:left="720" w:right="53"/>
                  <w:contextualSpacing/>
                  <w:jc w:val="both"/>
                </w:pPr>
              </w:pPrChange>
            </w:pPr>
            <w:r w:rsidRPr="00E64196">
              <w:rPr>
                <w:rFonts w:eastAsia="Times New Roman"/>
              </w:rPr>
              <w:t xml:space="preserve">The blood donation </w:t>
            </w:r>
            <w:r w:rsidR="001D685A">
              <w:rPr>
                <w:rFonts w:eastAsia="Times New Roman"/>
              </w:rPr>
              <w:t>center</w:t>
            </w:r>
            <w:r w:rsidRPr="00E64196">
              <w:rPr>
                <w:rFonts w:eastAsia="Times New Roman"/>
              </w:rPr>
              <w:t>s have assessed the system by entering their valid credentials.</w:t>
            </w:r>
          </w:p>
        </w:tc>
      </w:tr>
      <w:tr w:rsidR="00E64196" w:rsidRPr="00E64196" w14:paraId="671145B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C2D4A9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924942"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4B66052" w14:textId="77777777" w:rsidTr="004F5F3E">
        <w:trPr>
          <w:trHeight w:val="5406"/>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1CAD388E" w14:textId="1B2F5ACD" w:rsidR="00E64196" w:rsidRPr="00E64196" w:rsidRDefault="00E64196">
            <w:pPr>
              <w:numPr>
                <w:ilvl w:val="0"/>
                <w:numId w:val="77"/>
              </w:numPr>
              <w:spacing w:after="4" w:line="237" w:lineRule="auto"/>
              <w:ind w:right="54" w:hanging="360"/>
              <w:jc w:val="both"/>
              <w:pPrChange w:id="347" w:author="Akash Ur Rehman" w:date="2023-06-08T17:47:00Z">
                <w:pPr>
                  <w:numPr>
                    <w:numId w:val="86"/>
                  </w:numPr>
                  <w:tabs>
                    <w:tab w:val="num" w:pos="360"/>
                    <w:tab w:val="num" w:pos="720"/>
                  </w:tabs>
                  <w:spacing w:after="4" w:line="237" w:lineRule="auto"/>
                  <w:ind w:left="720" w:right="54" w:hanging="360"/>
                  <w:jc w:val="both"/>
                </w:pPr>
              </w:pPrChange>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“Appointment” option.</w:t>
            </w:r>
          </w:p>
          <w:p w14:paraId="3C5F71B5" w14:textId="60533B1E" w:rsidR="00E64196" w:rsidRPr="00E64196" w:rsidRDefault="00E64196">
            <w:pPr>
              <w:numPr>
                <w:ilvl w:val="0"/>
                <w:numId w:val="77"/>
              </w:numPr>
              <w:spacing w:after="2" w:line="238" w:lineRule="auto"/>
              <w:ind w:right="54" w:hanging="360"/>
              <w:jc w:val="both"/>
              <w:pPrChange w:id="348" w:author="Akash Ur Rehman" w:date="2023-06-08T17:47:00Z">
                <w:pPr>
                  <w:numPr>
                    <w:numId w:val="86"/>
                  </w:numPr>
                  <w:tabs>
                    <w:tab w:val="num" w:pos="360"/>
                    <w:tab w:val="num" w:pos="720"/>
                  </w:tabs>
                  <w:spacing w:after="2" w:line="238" w:lineRule="auto"/>
                  <w:ind w:left="720" w:right="54" w:hanging="360"/>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“Generate Appointments Reports” Option from the “Appointment” page.</w:t>
            </w:r>
          </w:p>
          <w:p w14:paraId="349A0997" w14:textId="212B8FC3" w:rsidR="00E64196" w:rsidRPr="00E64196" w:rsidRDefault="00E64196">
            <w:pPr>
              <w:numPr>
                <w:ilvl w:val="0"/>
                <w:numId w:val="77"/>
              </w:numPr>
              <w:spacing w:after="80" w:line="250" w:lineRule="auto"/>
              <w:ind w:right="54" w:hanging="360"/>
              <w:jc w:val="both"/>
              <w:pPrChange w:id="349" w:author="Akash Ur Rehman" w:date="2023-06-08T17:47:00Z">
                <w:pPr>
                  <w:numPr>
                    <w:numId w:val="86"/>
                  </w:numPr>
                  <w:tabs>
                    <w:tab w:val="num" w:pos="360"/>
                    <w:tab w:val="num" w:pos="720"/>
                  </w:tabs>
                  <w:spacing w:after="80" w:line="250" w:lineRule="auto"/>
                  <w:ind w:left="720" w:right="54" w:hanging="360"/>
                  <w:jc w:val="both"/>
                </w:pPr>
              </w:pPrChange>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“Your Appointment report is generated?” </w:t>
            </w:r>
          </w:p>
          <w:p w14:paraId="146EC1B8" w14:textId="198EDC2A" w:rsidR="00E64196" w:rsidRPr="00E64196" w:rsidRDefault="00E64196">
            <w:pPr>
              <w:numPr>
                <w:ilvl w:val="0"/>
                <w:numId w:val="77"/>
              </w:numPr>
              <w:spacing w:after="80" w:line="276" w:lineRule="auto"/>
              <w:ind w:right="54" w:hanging="360"/>
              <w:jc w:val="both"/>
              <w:pPrChange w:id="350" w:author="Akash Ur Rehman" w:date="2023-06-08T17:47:00Z">
                <w:pPr>
                  <w:numPr>
                    <w:numId w:val="86"/>
                  </w:numPr>
                  <w:tabs>
                    <w:tab w:val="num" w:pos="360"/>
                    <w:tab w:val="num" w:pos="720"/>
                  </w:tabs>
                  <w:spacing w:after="80" w:line="276" w:lineRule="auto"/>
                  <w:ind w:left="720" w:right="54" w:hanging="360"/>
                  <w:jc w:val="both"/>
                </w:pPr>
              </w:pPrChange>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780A7DD7" w14:textId="74DD8BFA" w:rsidR="00E64196" w:rsidRPr="00E64196" w:rsidRDefault="00E64196">
            <w:pPr>
              <w:numPr>
                <w:ilvl w:val="0"/>
                <w:numId w:val="77"/>
              </w:numPr>
              <w:spacing w:after="12"/>
              <w:ind w:right="54" w:hanging="360"/>
              <w:jc w:val="both"/>
              <w:rPr>
                <w:rFonts w:ascii="Times New Roman" w:hAnsi="Times New Roman" w:cs="Times New Roman"/>
                <w:color w:val="000000" w:themeColor="text1"/>
              </w:rPr>
              <w:pPrChange w:id="351" w:author="Akash Ur Rehman" w:date="2023-06-08T17:47:00Z">
                <w:pPr>
                  <w:numPr>
                    <w:numId w:val="86"/>
                  </w:numPr>
                  <w:tabs>
                    <w:tab w:val="num" w:pos="360"/>
                    <w:tab w:val="num" w:pos="720"/>
                  </w:tabs>
                  <w:spacing w:after="12"/>
                  <w:ind w:left="720" w:right="54" w:hanging="360"/>
                  <w:jc w:val="both"/>
                </w:pPr>
              </w:pPrChange>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Appointment reports. </w:t>
            </w:r>
          </w:p>
          <w:p w14:paraId="458AA4AE" w14:textId="7F7EA2DB" w:rsidR="00E64196" w:rsidRPr="00E64196" w:rsidRDefault="00E64196">
            <w:pPr>
              <w:numPr>
                <w:ilvl w:val="0"/>
                <w:numId w:val="77"/>
              </w:numPr>
              <w:spacing w:after="80"/>
              <w:ind w:right="54" w:hanging="360"/>
              <w:jc w:val="both"/>
              <w:pPrChange w:id="352" w:author="Akash Ur Rehman" w:date="2023-06-08T17:47:00Z">
                <w:pPr>
                  <w:numPr>
                    <w:numId w:val="86"/>
                  </w:numPr>
                  <w:tabs>
                    <w:tab w:val="num" w:pos="360"/>
                    <w:tab w:val="num" w:pos="720"/>
                  </w:tabs>
                  <w:spacing w:after="80"/>
                  <w:ind w:left="720" w:right="54" w:hanging="360"/>
                  <w:jc w:val="both"/>
                </w:pPr>
              </w:pPrChange>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confirms the “Yes” option.</w:t>
            </w:r>
            <w:r w:rsidRPr="00E64196">
              <w:t xml:space="preserve"> </w:t>
            </w:r>
          </w:p>
          <w:p w14:paraId="72DC7F8C" w14:textId="3D5DAF47" w:rsidR="00E64196" w:rsidRPr="00E64196" w:rsidRDefault="00E64196">
            <w:pPr>
              <w:numPr>
                <w:ilvl w:val="0"/>
                <w:numId w:val="77"/>
              </w:numPr>
              <w:spacing w:after="80"/>
              <w:ind w:right="54" w:hanging="360"/>
              <w:jc w:val="both"/>
              <w:rPr>
                <w:rFonts w:ascii="Times New Roman" w:hAnsi="Times New Roman" w:cs="Times New Roman"/>
              </w:rPr>
              <w:pPrChange w:id="353" w:author="Akash Ur Rehman" w:date="2023-06-08T17:47:00Z">
                <w:pPr>
                  <w:numPr>
                    <w:numId w:val="86"/>
                  </w:numPr>
                  <w:tabs>
                    <w:tab w:val="num" w:pos="360"/>
                    <w:tab w:val="num" w:pos="720"/>
                  </w:tabs>
                  <w:spacing w:after="80"/>
                  <w:ind w:left="720" w:right="54" w:hanging="360"/>
                  <w:jc w:val="both"/>
                </w:pPr>
              </w:pPrChange>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can view and download the Appointment report by clicking the “download” button. </w:t>
            </w:r>
          </w:p>
          <w:p w14:paraId="101623FC" w14:textId="77777777" w:rsidR="00E64196" w:rsidRPr="00E64196" w:rsidRDefault="00E64196">
            <w:pPr>
              <w:numPr>
                <w:ilvl w:val="0"/>
                <w:numId w:val="77"/>
              </w:numPr>
              <w:spacing w:after="80"/>
              <w:ind w:right="54" w:hanging="360"/>
              <w:jc w:val="both"/>
              <w:rPr>
                <w:rFonts w:ascii="Times New Roman" w:hAnsi="Times New Roman" w:cs="Times New Roman"/>
              </w:rPr>
              <w:pPrChange w:id="354" w:author="Akash Ur Rehman" w:date="2023-06-08T17:47:00Z">
                <w:pPr>
                  <w:numPr>
                    <w:numId w:val="86"/>
                  </w:numPr>
                  <w:tabs>
                    <w:tab w:val="num" w:pos="360"/>
                    <w:tab w:val="num" w:pos="720"/>
                  </w:tabs>
                  <w:spacing w:after="80"/>
                  <w:ind w:left="720" w:right="54" w:hanging="360"/>
                  <w:jc w:val="both"/>
                </w:pPr>
              </w:pPrChange>
            </w:pPr>
            <w:r w:rsidRPr="00E64196">
              <w:rPr>
                <w:rFonts w:ascii="Times New Roman" w:hAnsi="Times New Roman" w:cs="Times New Roman"/>
              </w:rPr>
              <w:t>This use case ends.</w:t>
            </w:r>
          </w:p>
          <w:p w14:paraId="3C6F336B" w14:textId="77777777" w:rsidR="00E64196" w:rsidRPr="00E64196" w:rsidRDefault="00E64196" w:rsidP="00E64196">
            <w:pPr>
              <w:ind w:left="720" w:right="54"/>
              <w:jc w:val="both"/>
            </w:pPr>
          </w:p>
        </w:tc>
        <w:tc>
          <w:tcPr>
            <w:tcW w:w="4786" w:type="dxa"/>
            <w:tcBorders>
              <w:top w:val="single" w:sz="4" w:space="0" w:color="000000"/>
              <w:left w:val="single" w:sz="4" w:space="0" w:color="000000"/>
              <w:bottom w:val="single" w:sz="4" w:space="0" w:color="000000"/>
              <w:right w:val="single" w:sz="4" w:space="0" w:color="000000"/>
            </w:tcBorders>
          </w:tcPr>
          <w:p w14:paraId="1114648B" w14:textId="58648F60" w:rsidR="00E64196" w:rsidRPr="00E64196" w:rsidRDefault="00E64196">
            <w:pPr>
              <w:numPr>
                <w:ilvl w:val="0"/>
                <w:numId w:val="78"/>
              </w:numPr>
              <w:spacing w:after="12"/>
              <w:ind w:right="54"/>
              <w:jc w:val="both"/>
              <w:rPr>
                <w:rFonts w:ascii="Times New Roman" w:hAnsi="Times New Roman" w:cs="Times New Roman"/>
                <w:color w:val="000000" w:themeColor="text1"/>
              </w:rPr>
              <w:pPrChange w:id="355" w:author="Akash Ur Rehman" w:date="2023-06-08T17:47:00Z">
                <w:pPr>
                  <w:numPr>
                    <w:numId w:val="87"/>
                  </w:numPr>
                  <w:tabs>
                    <w:tab w:val="num" w:pos="360"/>
                    <w:tab w:val="num" w:pos="720"/>
                  </w:tabs>
                  <w:spacing w:after="12"/>
                  <w:ind w:left="720" w:right="54" w:hanging="720"/>
                  <w:jc w:val="both"/>
                </w:pPr>
              </w:pPrChange>
            </w:pPr>
            <w:r w:rsidRPr="00E64196">
              <w:rPr>
                <w:rFonts w:ascii="Times New Roman" w:eastAsia="Times New Roman" w:hAnsi="Times New Roman" w:cs="Times New Roman"/>
                <w:color w:val="000000" w:themeColor="text1"/>
              </w:rPr>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5661E5B6" w14:textId="77777777" w:rsidR="00E64196" w:rsidRPr="00E64196" w:rsidRDefault="00E64196" w:rsidP="00E64196">
            <w:pPr>
              <w:ind w:left="1080" w:right="54"/>
              <w:contextualSpacing/>
              <w:jc w:val="both"/>
            </w:pPr>
          </w:p>
        </w:tc>
      </w:tr>
      <w:tr w:rsidR="00E64196" w:rsidRPr="00E64196" w14:paraId="20ECC9D3"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399DE29"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3AB705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0771F4"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1E4EDFD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0267A4"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B936B11"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EDE5BD" w14:textId="58678404"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download the appointment reports of individual blood donor or weekly and Monthly reports. </w:t>
            </w:r>
          </w:p>
        </w:tc>
      </w:tr>
      <w:tr w:rsidR="00E64196" w:rsidRPr="00E64196" w14:paraId="72D95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17F11C4"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AC3B272"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8EC3CE"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DFA6A0F"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4E6BE2B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0A16F99"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C42EC31"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BE4D122" w14:textId="7ECB134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356" w:name="_Toc12374522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54</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6</w:t>
      </w:r>
      <w:r w:rsidRPr="00E64196">
        <w:rPr>
          <w:i/>
          <w:iCs/>
          <w:color w:val="44546A" w:themeColor="text2"/>
          <w:sz w:val="18"/>
          <w:szCs w:val="18"/>
        </w:rPr>
        <w:t>-Download Appointment Reports</w:t>
      </w:r>
      <w:bookmarkEnd w:id="356"/>
    </w:p>
    <w:p w14:paraId="3437D29B" w14:textId="77777777" w:rsidR="00E64196" w:rsidRPr="00E64196" w:rsidRDefault="00E64196" w:rsidP="00E64196">
      <w:pPr>
        <w:spacing w:after="6"/>
        <w:ind w:left="17"/>
        <w:rPr>
          <w:rFonts w:ascii="Times New Roman" w:eastAsia="Times New Roman" w:hAnsi="Times New Roman" w:cs="Times New Roman"/>
          <w:sz w:val="20"/>
        </w:rPr>
      </w:pPr>
    </w:p>
    <w:p w14:paraId="158EBA4A" w14:textId="77777777" w:rsidR="00E64196" w:rsidRPr="00E64196" w:rsidRDefault="00E64196" w:rsidP="00E64196">
      <w:pPr>
        <w:spacing w:after="6"/>
        <w:ind w:left="17"/>
        <w:rPr>
          <w:rFonts w:ascii="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0EAC951F"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F8D66C7" w14:textId="42A478F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357" w:name="_Toc137078838"/>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7</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 xml:space="preserve">Manage NGO’s or Blood donation </w:t>
            </w:r>
            <w:r w:rsidR="001D685A">
              <w:rPr>
                <w:rFonts w:ascii="Times New Roman" w:eastAsia="Times New Roman" w:hAnsi="Times New Roman" w:cs="Times New Roman"/>
                <w:color w:val="1F4D78" w:themeColor="accent1" w:themeShade="7F"/>
                <w:sz w:val="24"/>
                <w:szCs w:val="24"/>
              </w:rPr>
              <w:t>center</w:t>
            </w:r>
            <w:r w:rsidRPr="00E64196">
              <w:rPr>
                <w:rFonts w:ascii="Times New Roman" w:eastAsia="Times New Roman" w:hAnsi="Times New Roman" w:cs="Times New Roman"/>
                <w:color w:val="1F4D78" w:themeColor="accent1" w:themeShade="7F"/>
                <w:sz w:val="24"/>
                <w:szCs w:val="24"/>
              </w:rPr>
              <w:t>s</w:t>
            </w:r>
            <w:bookmarkEnd w:id="357"/>
          </w:p>
        </w:tc>
      </w:tr>
      <w:tr w:rsidR="00E64196" w:rsidRPr="00E64196" w14:paraId="1E5B7595"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DE17BE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551C5A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BAAA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64713AE"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BC22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B8C094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4C4030" w14:textId="7D716622"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an admin to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adding, </w:t>
            </w:r>
            <w:r w:rsidR="00916413" w:rsidRPr="00E64196">
              <w:rPr>
                <w:rFonts w:ascii="Times New Roman" w:eastAsia="Times New Roman" w:hAnsi="Times New Roman" w:cs="Times New Roman"/>
              </w:rPr>
              <w:t>removing</w:t>
            </w:r>
            <w:r w:rsidR="001D685A" w:rsidRPr="00E64196">
              <w:rPr>
                <w:rFonts w:ascii="Times New Roman" w:eastAsia="Times New Roman" w:hAnsi="Times New Roman" w:cs="Times New Roman"/>
              </w:rPr>
              <w:t>,</w:t>
            </w:r>
            <w:r w:rsidRPr="00E64196">
              <w:rPr>
                <w:rFonts w:ascii="Times New Roman" w:eastAsia="Times New Roman" w:hAnsi="Times New Roman" w:cs="Times New Roman"/>
              </w:rPr>
              <w:t xml:space="preserve"> or modifying the records in the database.</w:t>
            </w:r>
          </w:p>
        </w:tc>
      </w:tr>
      <w:tr w:rsidR="00E64196" w:rsidRPr="00E64196" w14:paraId="1E0218DF" w14:textId="77777777" w:rsidTr="004F5F3E">
        <w:trPr>
          <w:trHeight w:val="678"/>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FCAD4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34427C0" w14:textId="77777777" w:rsidR="00E64196" w:rsidRPr="00E64196" w:rsidRDefault="00E64196">
            <w:pPr>
              <w:numPr>
                <w:ilvl w:val="0"/>
                <w:numId w:val="47"/>
              </w:numPr>
              <w:ind w:right="53"/>
              <w:contextualSpacing/>
              <w:jc w:val="both"/>
              <w:rPr>
                <w:rFonts w:ascii="Times New Roman" w:hAnsi="Times New Roman" w:cs="Times New Roman"/>
              </w:rPr>
              <w:pPrChange w:id="358" w:author="Akash Ur Rehman" w:date="2023-06-08T17:47:00Z">
                <w:pPr>
                  <w:numPr>
                    <w:numId w:val="50"/>
                  </w:numPr>
                  <w:ind w:left="720" w:right="53"/>
                  <w:contextualSpacing/>
                  <w:jc w:val="both"/>
                </w:pPr>
              </w:pPrChange>
            </w:pPr>
            <w:r w:rsidRPr="00E64196">
              <w:rPr>
                <w:rFonts w:ascii="Times New Roman" w:eastAsia="Times New Roman" w:hAnsi="Times New Roman" w:cs="Times New Roman"/>
              </w:rPr>
              <w:t>The user must register as an admin to the blood donation system.</w:t>
            </w:r>
          </w:p>
          <w:p w14:paraId="68B5B588" w14:textId="704B6AF4" w:rsidR="00E64196" w:rsidRPr="00E64196" w:rsidRDefault="00E64196">
            <w:pPr>
              <w:numPr>
                <w:ilvl w:val="0"/>
                <w:numId w:val="47"/>
              </w:numPr>
              <w:ind w:right="53"/>
              <w:contextualSpacing/>
              <w:jc w:val="both"/>
              <w:rPr>
                <w:rFonts w:ascii="Times New Roman" w:hAnsi="Times New Roman" w:cs="Times New Roman"/>
              </w:rPr>
              <w:pPrChange w:id="359" w:author="Akash Ur Rehman" w:date="2023-06-08T17:47:00Z">
                <w:pPr>
                  <w:numPr>
                    <w:numId w:val="50"/>
                  </w:numPr>
                  <w:ind w:left="720" w:right="53"/>
                  <w:contextualSpacing/>
                  <w:jc w:val="both"/>
                </w:pPr>
              </w:pPrChange>
            </w:pPr>
            <w:r w:rsidRPr="00E64196">
              <w:rPr>
                <w:rFonts w:ascii="Times New Roman" w:eastAsia="Times New Roman" w:hAnsi="Times New Roman" w:cs="Times New Roman"/>
              </w:rPr>
              <w:t xml:space="preserve">For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xml:space="preserve"> or modifying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there must be at least one record in the database.</w:t>
            </w:r>
          </w:p>
        </w:tc>
      </w:tr>
      <w:tr w:rsidR="00E64196" w:rsidRPr="00E64196" w14:paraId="7F860AB8"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5180F42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2397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13C2326" w14:textId="77777777" w:rsidTr="004F5F3E">
        <w:trPr>
          <w:trHeight w:val="6361"/>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4562456" w14:textId="414CA7AA" w:rsidR="00E64196" w:rsidRPr="00E64196" w:rsidRDefault="00E64196">
            <w:pPr>
              <w:numPr>
                <w:ilvl w:val="0"/>
                <w:numId w:val="51"/>
              </w:numPr>
              <w:spacing w:after="4" w:line="237" w:lineRule="auto"/>
              <w:ind w:right="54" w:hanging="360"/>
              <w:jc w:val="both"/>
              <w:rPr>
                <w:rFonts w:ascii="Times New Roman" w:hAnsi="Times New Roman" w:cs="Times New Roman"/>
              </w:rPr>
              <w:pPrChange w:id="360" w:author="Akash Ur Rehman" w:date="2023-06-08T17:47:00Z">
                <w:pPr>
                  <w:numPr>
                    <w:numId w:val="54"/>
                  </w:numPr>
                  <w:spacing w:after="4" w:line="237" w:lineRule="auto"/>
                  <w:ind w:left="1080" w:right="54" w:hanging="360"/>
                  <w:jc w:val="both"/>
                </w:pPr>
              </w:pPrChange>
            </w:pPr>
            <w:r w:rsidRPr="00E64196">
              <w:rPr>
                <w:rFonts w:ascii="Times New Roman" w:eastAsia="Times New Roman" w:hAnsi="Times New Roman" w:cs="Times New Roman"/>
              </w:rPr>
              <w:t xml:space="preserve">This use case starts when the admin of the blood donation website wants to manage the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adding, </w:t>
            </w:r>
            <w:r w:rsidR="00916413" w:rsidRPr="00E64196">
              <w:rPr>
                <w:rFonts w:ascii="Times New Roman" w:eastAsia="Times New Roman" w:hAnsi="Times New Roman" w:cs="Times New Roman"/>
              </w:rPr>
              <w:t>changing</w:t>
            </w:r>
            <w:r w:rsidR="001D685A" w:rsidRPr="00E64196">
              <w:rPr>
                <w:rFonts w:ascii="Times New Roman" w:eastAsia="Times New Roman" w:hAnsi="Times New Roman" w:cs="Times New Roman"/>
              </w:rPr>
              <w:t>,</w:t>
            </w:r>
            <w:r w:rsidRPr="00E64196">
              <w:rPr>
                <w:rFonts w:ascii="Times New Roman" w:eastAsia="Times New Roman" w:hAnsi="Times New Roman" w:cs="Times New Roman"/>
              </w:rPr>
              <w:t xml:space="preserve"> or deleting the record in the system database. </w:t>
            </w:r>
          </w:p>
          <w:p w14:paraId="07BCDBE0" w14:textId="1EC4DAC8" w:rsidR="00E64196" w:rsidRPr="00E64196" w:rsidRDefault="00E64196">
            <w:pPr>
              <w:numPr>
                <w:ilvl w:val="0"/>
                <w:numId w:val="51"/>
              </w:numPr>
              <w:spacing w:after="2" w:line="238" w:lineRule="auto"/>
              <w:ind w:right="54" w:hanging="360"/>
              <w:jc w:val="both"/>
              <w:rPr>
                <w:rFonts w:ascii="Times New Roman" w:hAnsi="Times New Roman" w:cs="Times New Roman"/>
              </w:rPr>
              <w:pPrChange w:id="361" w:author="Akash Ur Rehman" w:date="2023-06-08T17:47:00Z">
                <w:pPr>
                  <w:numPr>
                    <w:numId w:val="54"/>
                  </w:numPr>
                  <w:spacing w:after="2" w:line="238" w:lineRule="auto"/>
                  <w:ind w:left="1080" w:right="54" w:hanging="360"/>
                  <w:jc w:val="both"/>
                </w:pPr>
              </w:pPrChange>
            </w:pPr>
            <w:r w:rsidRPr="00E64196">
              <w:rPr>
                <w:rFonts w:ascii="Times New Roman" w:eastAsia="Times New Roman" w:hAnsi="Times New Roman" w:cs="Times New Roman"/>
              </w:rPr>
              <w:t xml:space="preserve">The admin </w:t>
            </w:r>
            <w:r w:rsidR="001D685A" w:rsidRPr="00E64196">
              <w:rPr>
                <w:rFonts w:ascii="Times New Roman" w:eastAsia="Times New Roman" w:hAnsi="Times New Roman" w:cs="Times New Roman"/>
              </w:rPr>
              <w:t>views</w:t>
            </w:r>
            <w:r w:rsidRPr="00E64196">
              <w:rPr>
                <w:rFonts w:ascii="Times New Roman" w:eastAsia="Times New Roman" w:hAnsi="Times New Roman" w:cs="Times New Roman"/>
              </w:rPr>
              <w:t xml:space="preserve"> all the records of the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selecting the </w:t>
            </w:r>
            <w:r w:rsidR="00916413" w:rsidRPr="00E64196">
              <w:rPr>
                <w:rFonts w:ascii="Times New Roman" w:eastAsia="Times New Roman" w:hAnsi="Times New Roman" w:cs="Times New Roman"/>
              </w:rPr>
              <w:t>choice</w:t>
            </w:r>
            <w:r w:rsidRPr="00E64196">
              <w:rPr>
                <w:rFonts w:ascii="Times New Roman" w:eastAsia="Times New Roman" w:hAnsi="Times New Roman" w:cs="Times New Roman"/>
              </w:rPr>
              <w:t xml:space="preserve"> of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in the admin dashboard.</w:t>
            </w:r>
          </w:p>
          <w:p w14:paraId="734BD1AD" w14:textId="409EE6DE" w:rsidR="00E64196" w:rsidRPr="00E64196" w:rsidRDefault="00E64196">
            <w:pPr>
              <w:numPr>
                <w:ilvl w:val="0"/>
                <w:numId w:val="51"/>
              </w:numPr>
              <w:spacing w:after="5" w:line="236" w:lineRule="auto"/>
              <w:ind w:right="54" w:hanging="360"/>
              <w:jc w:val="both"/>
              <w:rPr>
                <w:rFonts w:ascii="Times New Roman" w:hAnsi="Times New Roman" w:cs="Times New Roman"/>
              </w:rPr>
              <w:pPrChange w:id="362" w:author="Akash Ur Rehman" w:date="2023-06-08T17:47:00Z">
                <w:pPr>
                  <w:numPr>
                    <w:numId w:val="54"/>
                  </w:numPr>
                  <w:spacing w:after="5" w:line="236" w:lineRule="auto"/>
                  <w:ind w:left="1080" w:right="54" w:hanging="360"/>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“Add a new Record”, “Delete an existing record”, or “Modify the existing Record” option on the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page.</w:t>
            </w:r>
          </w:p>
          <w:p w14:paraId="3EB7C79E" w14:textId="77777777" w:rsidR="00E64196" w:rsidRPr="00E64196" w:rsidRDefault="00E64196">
            <w:pPr>
              <w:numPr>
                <w:ilvl w:val="0"/>
                <w:numId w:val="51"/>
              </w:numPr>
              <w:spacing w:after="5" w:line="237" w:lineRule="auto"/>
              <w:ind w:right="54" w:hanging="360"/>
              <w:jc w:val="both"/>
              <w:rPr>
                <w:rFonts w:ascii="Times New Roman" w:hAnsi="Times New Roman" w:cs="Times New Roman"/>
              </w:rPr>
              <w:pPrChange w:id="363" w:author="Akash Ur Rehman" w:date="2023-06-08T17:47:00Z">
                <w:pPr>
                  <w:numPr>
                    <w:numId w:val="54"/>
                  </w:numPr>
                  <w:spacing w:after="5" w:line="237" w:lineRule="auto"/>
                  <w:ind w:left="1080" w:right="54" w:hanging="360"/>
                  <w:jc w:val="both"/>
                </w:pPr>
              </w:pPrChange>
            </w:pPr>
            <w:r w:rsidRPr="00E64196">
              <w:rPr>
                <w:rFonts w:ascii="Times New Roman" w:eastAsia="Times New Roman" w:hAnsi="Times New Roman" w:cs="Times New Roman"/>
              </w:rPr>
              <w:t>The system confirms by asking, “Are you sure to perform this action”.</w:t>
            </w:r>
          </w:p>
          <w:p w14:paraId="2B71D649" w14:textId="704B383E" w:rsidR="00E64196" w:rsidRPr="00E64196" w:rsidRDefault="00E64196">
            <w:pPr>
              <w:numPr>
                <w:ilvl w:val="0"/>
                <w:numId w:val="51"/>
              </w:numPr>
              <w:spacing w:after="5" w:line="237" w:lineRule="auto"/>
              <w:ind w:right="54" w:hanging="360"/>
              <w:jc w:val="both"/>
              <w:rPr>
                <w:rFonts w:ascii="Times New Roman" w:hAnsi="Times New Roman" w:cs="Times New Roman"/>
              </w:rPr>
              <w:pPrChange w:id="364" w:author="Akash Ur Rehman" w:date="2023-06-08T17:47:00Z">
                <w:pPr>
                  <w:numPr>
                    <w:numId w:val="54"/>
                  </w:numPr>
                  <w:spacing w:after="5" w:line="237" w:lineRule="auto"/>
                  <w:ind w:left="1080" w:right="54" w:hanging="360"/>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493678D9" w14:textId="77777777" w:rsidR="00E64196" w:rsidRPr="00E64196" w:rsidRDefault="00E64196">
            <w:pPr>
              <w:numPr>
                <w:ilvl w:val="0"/>
                <w:numId w:val="51"/>
              </w:numPr>
              <w:spacing w:after="12"/>
              <w:ind w:right="54" w:hanging="360"/>
              <w:jc w:val="both"/>
              <w:rPr>
                <w:rFonts w:ascii="Times New Roman" w:hAnsi="Times New Roman" w:cs="Times New Roman"/>
              </w:rPr>
              <w:pPrChange w:id="365" w:author="Akash Ur Rehman" w:date="2023-06-08T17:47:00Z">
                <w:pPr>
                  <w:numPr>
                    <w:numId w:val="54"/>
                  </w:numPr>
                  <w:spacing w:after="12"/>
                  <w:ind w:left="1080" w:right="54" w:hanging="360"/>
                  <w:jc w:val="both"/>
                </w:pPr>
              </w:pPrChange>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Admin selects the “No” option and cancels the changes.</w:t>
            </w:r>
          </w:p>
          <w:p w14:paraId="49C6FDDD" w14:textId="74421D02" w:rsidR="00E64196" w:rsidRPr="00E64196" w:rsidRDefault="00E64196">
            <w:pPr>
              <w:numPr>
                <w:ilvl w:val="0"/>
                <w:numId w:val="51"/>
              </w:numPr>
              <w:spacing w:after="12"/>
              <w:ind w:right="54" w:hanging="360"/>
              <w:jc w:val="both"/>
              <w:rPr>
                <w:rFonts w:ascii="Times New Roman" w:hAnsi="Times New Roman" w:cs="Times New Roman"/>
              </w:rPr>
              <w:pPrChange w:id="366" w:author="Akash Ur Rehman" w:date="2023-06-08T17:47:00Z">
                <w:pPr>
                  <w:numPr>
                    <w:numId w:val="54"/>
                  </w:numPr>
                  <w:spacing w:after="12"/>
                  <w:ind w:left="1080" w:right="54" w:hanging="360"/>
                  <w:jc w:val="both"/>
                </w:pPr>
              </w:pPrChange>
            </w:pPr>
            <w:r w:rsidRPr="00E64196">
              <w:rPr>
                <w:rFonts w:ascii="Times New Roman" w:eastAsia="Times New Roman" w:hAnsi="Times New Roman" w:cs="Times New Roman"/>
              </w:rPr>
              <w:t xml:space="preserve"> The system adds a new record, or </w:t>
            </w:r>
            <w:r w:rsidR="00916413" w:rsidRPr="00E64196">
              <w:rPr>
                <w:rFonts w:ascii="Times New Roman" w:eastAsia="Times New Roman" w:hAnsi="Times New Roman" w:cs="Times New Roman"/>
              </w:rPr>
              <w:t>removes</w:t>
            </w:r>
            <w:r w:rsidRPr="00E64196">
              <w:rPr>
                <w:rFonts w:ascii="Times New Roman" w:eastAsia="Times New Roman" w:hAnsi="Times New Roman" w:cs="Times New Roman"/>
              </w:rPr>
              <w:t xml:space="preserve"> or modifies an existing record from the system database at the request of the admin.</w:t>
            </w:r>
          </w:p>
          <w:p w14:paraId="7205E9BD" w14:textId="77777777" w:rsidR="00E64196" w:rsidRPr="00E64196" w:rsidRDefault="00E64196">
            <w:pPr>
              <w:numPr>
                <w:ilvl w:val="0"/>
                <w:numId w:val="51"/>
              </w:numPr>
              <w:spacing w:after="12"/>
              <w:ind w:right="54" w:hanging="360"/>
              <w:jc w:val="both"/>
              <w:rPr>
                <w:rFonts w:ascii="Times New Roman" w:hAnsi="Times New Roman" w:cs="Times New Roman"/>
              </w:rPr>
              <w:pPrChange w:id="367" w:author="Akash Ur Rehman" w:date="2023-06-08T17:47:00Z">
                <w:pPr>
                  <w:numPr>
                    <w:numId w:val="54"/>
                  </w:numPr>
                  <w:spacing w:after="12"/>
                  <w:ind w:left="1080" w:right="54" w:hanging="360"/>
                  <w:jc w:val="both"/>
                </w:pPr>
              </w:pPrChange>
            </w:pPr>
            <w:r w:rsidRPr="00E64196">
              <w:rPr>
                <w:rFonts w:ascii="Times New Roman" w:eastAsia="Times New Roman" w:hAnsi="Times New Roman" w:cs="Times New Roman"/>
              </w:rPr>
              <w:t>This use case ends.</w:t>
            </w:r>
          </w:p>
          <w:p w14:paraId="67E4EB6C" w14:textId="77777777" w:rsidR="00E64196" w:rsidRPr="00E64196" w:rsidRDefault="00E64196" w:rsidP="00E64196">
            <w:pPr>
              <w:spacing w:after="12"/>
              <w:ind w:left="720" w:right="54"/>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54288080" w14:textId="118AACF8" w:rsidR="00E64196" w:rsidRPr="00E64196" w:rsidRDefault="00E64196">
            <w:pPr>
              <w:numPr>
                <w:ilvl w:val="0"/>
                <w:numId w:val="50"/>
              </w:numPr>
              <w:spacing w:after="12"/>
              <w:ind w:right="54" w:hanging="360"/>
              <w:jc w:val="both"/>
              <w:rPr>
                <w:rFonts w:ascii="Times New Roman" w:hAnsi="Times New Roman" w:cs="Times New Roman"/>
              </w:rPr>
              <w:pPrChange w:id="368" w:author="Akash Ur Rehman" w:date="2023-06-08T17:47:00Z">
                <w:pPr>
                  <w:numPr>
                    <w:numId w:val="53"/>
                  </w:numPr>
                  <w:spacing w:after="12"/>
                  <w:ind w:left="360" w:right="54" w:hanging="360"/>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“No” option and cancels the changes.</w:t>
            </w:r>
          </w:p>
          <w:p w14:paraId="30D6886A" w14:textId="77777777" w:rsidR="00E64196" w:rsidRPr="00E64196" w:rsidRDefault="00E64196" w:rsidP="00E64196">
            <w:pPr>
              <w:ind w:left="720" w:right="54"/>
              <w:jc w:val="both"/>
              <w:rPr>
                <w:rFonts w:ascii="Times New Roman" w:hAnsi="Times New Roman" w:cs="Times New Roman"/>
              </w:rPr>
            </w:pPr>
          </w:p>
        </w:tc>
      </w:tr>
      <w:tr w:rsidR="00E64196" w:rsidRPr="00E64196" w14:paraId="5BE32D8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B1D3E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2AA33454"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55762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Admin of the system cannot add or delete the records if there </w:t>
            </w:r>
            <w:proofErr w:type="gramStart"/>
            <w:r w:rsidRPr="00E64196">
              <w:rPr>
                <w:rFonts w:ascii="Times New Roman" w:eastAsia="Times New Roman" w:hAnsi="Times New Roman" w:cs="Times New Roman"/>
              </w:rPr>
              <w:t>is</w:t>
            </w:r>
            <w:proofErr w:type="gramEnd"/>
            <w:r w:rsidRPr="00E64196">
              <w:rPr>
                <w:rFonts w:ascii="Times New Roman" w:eastAsia="Times New Roman" w:hAnsi="Times New Roman" w:cs="Times New Roman"/>
              </w:rPr>
              <w:t xml:space="preserve"> no records in the system database. </w:t>
            </w:r>
          </w:p>
        </w:tc>
      </w:tr>
      <w:tr w:rsidR="00E64196" w:rsidRPr="00E64196" w14:paraId="787832A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21B32C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0119E9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63CA84F" w14:textId="23C13B9D"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of the system has successfully </w:t>
            </w:r>
            <w:r w:rsidR="00916413" w:rsidRPr="00E64196">
              <w:rPr>
                <w:rFonts w:ascii="Times New Roman" w:eastAsia="Times New Roman" w:hAnsi="Times New Roman" w:cs="Times New Roman"/>
              </w:rPr>
              <w:t>removed</w:t>
            </w:r>
            <w:r w:rsidRPr="00E64196">
              <w:rPr>
                <w:rFonts w:ascii="Times New Roman" w:eastAsia="Times New Roman" w:hAnsi="Times New Roman" w:cs="Times New Roman"/>
              </w:rPr>
              <w:t xml:space="preserve">, modifying, add the new record to the system database. </w:t>
            </w:r>
          </w:p>
        </w:tc>
      </w:tr>
      <w:tr w:rsidR="00E64196" w:rsidRPr="00E64196" w14:paraId="1EC7350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EFEC48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1EDEB72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4B402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0E867B0"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2D4FAD2B"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2478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272F55"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64B30391" w14:textId="1BC13E97" w:rsidR="00E64196" w:rsidRPr="00E64196" w:rsidRDefault="00E64196" w:rsidP="00E64196">
      <w:pPr>
        <w:spacing w:after="200" w:line="240" w:lineRule="auto"/>
        <w:rPr>
          <w:i/>
          <w:iCs/>
          <w:color w:val="44546A" w:themeColor="text2"/>
          <w:sz w:val="18"/>
          <w:szCs w:val="18"/>
        </w:rPr>
      </w:pPr>
      <w:bookmarkStart w:id="369" w:name="_Toc123745227"/>
      <w:r w:rsidRPr="00E64196">
        <w:rPr>
          <w:i/>
          <w:iCs/>
          <w:color w:val="44546A" w:themeColor="text2"/>
          <w:sz w:val="18"/>
          <w:szCs w:val="18"/>
        </w:rPr>
        <w:lastRenderedPageBreak/>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56</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7</w:t>
      </w:r>
      <w:r w:rsidRPr="00E64196">
        <w:rPr>
          <w:i/>
          <w:iCs/>
          <w:color w:val="44546A" w:themeColor="text2"/>
          <w:sz w:val="18"/>
          <w:szCs w:val="18"/>
        </w:rPr>
        <w:t xml:space="preserve">- Manage NGO’s or Blood donation </w:t>
      </w:r>
      <w:bookmarkEnd w:id="369"/>
      <w:r w:rsidR="001D685A" w:rsidRPr="00E64196">
        <w:rPr>
          <w:i/>
          <w:iCs/>
          <w:color w:val="44546A" w:themeColor="text2"/>
          <w:sz w:val="18"/>
          <w:szCs w:val="18"/>
        </w:rPr>
        <w:t>centers</w:t>
      </w:r>
    </w:p>
    <w:p w14:paraId="429CAD50"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1792"/>
        <w:gridCol w:w="3162"/>
        <w:gridCol w:w="4695"/>
      </w:tblGrid>
      <w:tr w:rsidR="00E64196" w:rsidRPr="00E64196" w14:paraId="2F8D98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FB1B586" w14:textId="3FEEFFF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370" w:name="_Toc137078839"/>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18</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News</w:t>
            </w:r>
            <w:bookmarkEnd w:id="370"/>
          </w:p>
        </w:tc>
      </w:tr>
      <w:tr w:rsidR="00E64196" w:rsidRPr="00E64196" w14:paraId="3CD2A25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62F3A0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4E010B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7A9F3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48309854" w14:textId="77777777" w:rsidTr="004F5F3E">
        <w:trPr>
          <w:trHeight w:val="636"/>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93031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8E66D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B02096D" w14:textId="18CFB0E5"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admin to manage news, important announcements, terms, and conditions for the acceptance of the blood request into the database by adding,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modifying that will be displayed on the system interface in the news feed.</w:t>
            </w:r>
          </w:p>
        </w:tc>
      </w:tr>
      <w:tr w:rsidR="00E64196" w:rsidRPr="00E64196" w14:paraId="5ABDE6B1" w14:textId="77777777" w:rsidTr="004F5F3E">
        <w:trPr>
          <w:trHeight w:val="481"/>
        </w:trPr>
        <w:tc>
          <w:tcPr>
            <w:tcW w:w="1792" w:type="dxa"/>
            <w:tcBorders>
              <w:top w:val="single" w:sz="4" w:space="0" w:color="000000"/>
              <w:left w:val="single" w:sz="4" w:space="0" w:color="000000"/>
              <w:bottom w:val="single" w:sz="4" w:space="0" w:color="000000"/>
              <w:right w:val="single" w:sz="4" w:space="0" w:color="000000"/>
            </w:tcBorders>
            <w:shd w:val="clear" w:color="auto" w:fill="BFBFBF"/>
          </w:tcPr>
          <w:p w14:paraId="0B50A09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2F2C8A2F" w14:textId="77777777" w:rsidR="00E64196" w:rsidRPr="00E64196" w:rsidRDefault="00E64196">
            <w:pPr>
              <w:numPr>
                <w:ilvl w:val="0"/>
                <w:numId w:val="47"/>
              </w:numPr>
              <w:ind w:right="53"/>
              <w:contextualSpacing/>
              <w:jc w:val="both"/>
              <w:rPr>
                <w:rFonts w:ascii="Times New Roman" w:hAnsi="Times New Roman" w:cs="Times New Roman"/>
              </w:rPr>
              <w:pPrChange w:id="371" w:author="Akash Ur Rehman" w:date="2023-06-08T17:47:00Z">
                <w:pPr>
                  <w:numPr>
                    <w:numId w:val="50"/>
                  </w:numPr>
                  <w:ind w:left="720" w:right="53"/>
                  <w:contextualSpacing/>
                  <w:jc w:val="both"/>
                </w:pPr>
              </w:pPrChange>
            </w:pPr>
            <w:r w:rsidRPr="00E64196">
              <w:rPr>
                <w:rFonts w:ascii="Times New Roman" w:hAnsi="Times New Roman" w:cs="Times New Roman"/>
              </w:rPr>
              <w:t>The admin has assessed the system by providing the valid information.</w:t>
            </w:r>
          </w:p>
        </w:tc>
      </w:tr>
      <w:tr w:rsidR="00E64196" w:rsidRPr="00E64196" w14:paraId="31F976FB" w14:textId="77777777" w:rsidTr="004F5F3E">
        <w:trPr>
          <w:trHeight w:val="382"/>
        </w:trPr>
        <w:tc>
          <w:tcPr>
            <w:tcW w:w="4954"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248084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9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72DF9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48956F4F" w14:textId="77777777" w:rsidTr="004F5F3E">
        <w:trPr>
          <w:trHeight w:val="5983"/>
        </w:trPr>
        <w:tc>
          <w:tcPr>
            <w:tcW w:w="4954" w:type="dxa"/>
            <w:gridSpan w:val="2"/>
            <w:tcBorders>
              <w:top w:val="single" w:sz="4" w:space="0" w:color="000000"/>
              <w:left w:val="single" w:sz="4" w:space="0" w:color="000000"/>
              <w:bottom w:val="single" w:sz="4" w:space="0" w:color="000000"/>
              <w:right w:val="single" w:sz="4" w:space="0" w:color="000000"/>
            </w:tcBorders>
            <w:vAlign w:val="bottom"/>
          </w:tcPr>
          <w:p w14:paraId="4A565912" w14:textId="77777777" w:rsidR="00E64196" w:rsidRPr="00E64196" w:rsidRDefault="00E64196">
            <w:pPr>
              <w:numPr>
                <w:ilvl w:val="0"/>
                <w:numId w:val="52"/>
              </w:numPr>
              <w:spacing w:after="4" w:line="237" w:lineRule="auto"/>
              <w:ind w:right="54" w:hanging="360"/>
              <w:jc w:val="both"/>
              <w:rPr>
                <w:rFonts w:ascii="Times New Roman" w:hAnsi="Times New Roman" w:cs="Times New Roman"/>
              </w:rPr>
              <w:pPrChange w:id="372" w:author="Akash Ur Rehman" w:date="2023-06-08T17:47:00Z">
                <w:pPr>
                  <w:numPr>
                    <w:numId w:val="55"/>
                  </w:numPr>
                  <w:spacing w:after="4" w:line="237" w:lineRule="auto"/>
                  <w:ind w:left="360" w:right="54" w:hanging="360"/>
                  <w:jc w:val="both"/>
                </w:pPr>
              </w:pPrChange>
            </w:pPr>
            <w:r w:rsidRPr="00E64196">
              <w:rPr>
                <w:rFonts w:ascii="Times New Roman" w:eastAsia="Times New Roman" w:hAnsi="Times New Roman" w:cs="Times New Roman"/>
              </w:rPr>
              <w:t>This use case starts when Admin clicks the “Manage Announcement” option in the dashboard.</w:t>
            </w:r>
          </w:p>
          <w:p w14:paraId="6DA3D1DE" w14:textId="150DBEB8" w:rsidR="00E64196" w:rsidRPr="00E64196" w:rsidRDefault="00E64196">
            <w:pPr>
              <w:numPr>
                <w:ilvl w:val="0"/>
                <w:numId w:val="52"/>
              </w:numPr>
              <w:spacing w:after="2" w:line="238" w:lineRule="auto"/>
              <w:ind w:right="54" w:hanging="360"/>
              <w:jc w:val="both"/>
              <w:rPr>
                <w:rFonts w:ascii="Times New Roman" w:hAnsi="Times New Roman" w:cs="Times New Roman"/>
              </w:rPr>
              <w:pPrChange w:id="373" w:author="Akash Ur Rehman" w:date="2023-06-08T17:47:00Z">
                <w:pPr>
                  <w:numPr>
                    <w:numId w:val="55"/>
                  </w:numPr>
                  <w:spacing w:after="2" w:line="238" w:lineRule="auto"/>
                  <w:ind w:left="360" w:right="54" w:hanging="360"/>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can add the news, </w:t>
            </w:r>
            <w:r w:rsidR="00916413" w:rsidRPr="00E64196">
              <w:rPr>
                <w:rFonts w:ascii="Times New Roman" w:eastAsia="Times New Roman" w:hAnsi="Times New Roman" w:cs="Times New Roman"/>
              </w:rPr>
              <w:t>remove</w:t>
            </w:r>
            <w:r w:rsidRPr="00E64196">
              <w:rPr>
                <w:rFonts w:ascii="Times New Roman" w:eastAsia="Times New Roman" w:hAnsi="Times New Roman" w:cs="Times New Roman"/>
              </w:rPr>
              <w:t xml:space="preserve"> news, or update the news or announcements by selecting the option in the “Manage Announcement” </w:t>
            </w:r>
            <w:r w:rsidR="001D685A" w:rsidRPr="00E64196">
              <w:rPr>
                <w:rFonts w:ascii="Times New Roman" w:eastAsia="Times New Roman" w:hAnsi="Times New Roman" w:cs="Times New Roman"/>
              </w:rPr>
              <w:t>page.</w:t>
            </w:r>
          </w:p>
          <w:p w14:paraId="40B712AE" w14:textId="77777777" w:rsidR="00E64196" w:rsidRPr="00E64196" w:rsidRDefault="00E64196">
            <w:pPr>
              <w:numPr>
                <w:ilvl w:val="0"/>
                <w:numId w:val="52"/>
              </w:numPr>
              <w:spacing w:after="5" w:line="236" w:lineRule="auto"/>
              <w:ind w:right="54" w:hanging="360"/>
              <w:jc w:val="both"/>
              <w:rPr>
                <w:rFonts w:ascii="Times New Roman" w:hAnsi="Times New Roman" w:cs="Times New Roman"/>
              </w:rPr>
              <w:pPrChange w:id="374" w:author="Akash Ur Rehman" w:date="2023-06-08T17:47:00Z">
                <w:pPr>
                  <w:numPr>
                    <w:numId w:val="55"/>
                  </w:numPr>
                  <w:spacing w:after="5" w:line="236" w:lineRule="auto"/>
                  <w:ind w:left="360" w:right="54" w:hanging="360"/>
                  <w:jc w:val="both"/>
                </w:pPr>
              </w:pPrChange>
            </w:pPr>
            <w:r w:rsidRPr="00E64196">
              <w:rPr>
                <w:rFonts w:ascii="Times New Roman" w:eastAsia="Times New Roman" w:hAnsi="Times New Roman" w:cs="Times New Roman"/>
              </w:rPr>
              <w:t xml:space="preserve">Admin submits information. </w:t>
            </w:r>
          </w:p>
          <w:p w14:paraId="4A547FBE" w14:textId="77777777" w:rsidR="00E64196" w:rsidRPr="00E64196" w:rsidRDefault="00E64196">
            <w:pPr>
              <w:numPr>
                <w:ilvl w:val="0"/>
                <w:numId w:val="52"/>
              </w:numPr>
              <w:spacing w:after="5" w:line="237" w:lineRule="auto"/>
              <w:ind w:right="54" w:hanging="360"/>
              <w:jc w:val="both"/>
              <w:rPr>
                <w:rFonts w:ascii="Times New Roman" w:hAnsi="Times New Roman" w:cs="Times New Roman"/>
              </w:rPr>
              <w:pPrChange w:id="375" w:author="Akash Ur Rehman" w:date="2023-06-08T17:47:00Z">
                <w:pPr>
                  <w:numPr>
                    <w:numId w:val="55"/>
                  </w:numPr>
                  <w:spacing w:after="5" w:line="237" w:lineRule="auto"/>
                  <w:ind w:left="360" w:right="54" w:hanging="360"/>
                  <w:jc w:val="both"/>
                </w:pPr>
              </w:pPrChange>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26B57065" w14:textId="0D10AD17" w:rsidR="00E64196" w:rsidRPr="00E64196" w:rsidRDefault="00E64196">
            <w:pPr>
              <w:numPr>
                <w:ilvl w:val="0"/>
                <w:numId w:val="52"/>
              </w:numPr>
              <w:spacing w:line="250" w:lineRule="auto"/>
              <w:ind w:right="54" w:hanging="360"/>
              <w:jc w:val="both"/>
              <w:rPr>
                <w:rFonts w:ascii="Times New Roman" w:hAnsi="Times New Roman" w:cs="Times New Roman"/>
              </w:rPr>
              <w:pPrChange w:id="376" w:author="Akash Ur Rehman" w:date="2023-06-08T17:47:00Z">
                <w:pPr>
                  <w:numPr>
                    <w:numId w:val="55"/>
                  </w:numPr>
                  <w:spacing w:line="250" w:lineRule="auto"/>
                  <w:ind w:left="360" w:right="54" w:hanging="360"/>
                  <w:jc w:val="both"/>
                </w:pPr>
              </w:pPrChange>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“Are you sure to add this information or announcement?” </w:t>
            </w:r>
          </w:p>
          <w:p w14:paraId="19A59A67" w14:textId="7BB4D366" w:rsidR="00E64196" w:rsidRPr="00E64196" w:rsidRDefault="00E64196">
            <w:pPr>
              <w:numPr>
                <w:ilvl w:val="0"/>
                <w:numId w:val="52"/>
              </w:numPr>
              <w:spacing w:line="276" w:lineRule="auto"/>
              <w:ind w:right="54" w:hanging="360"/>
              <w:jc w:val="both"/>
              <w:rPr>
                <w:rFonts w:ascii="Times New Roman" w:hAnsi="Times New Roman" w:cs="Times New Roman"/>
              </w:rPr>
              <w:pPrChange w:id="377" w:author="Akash Ur Rehman" w:date="2023-06-08T17:47:00Z">
                <w:pPr>
                  <w:numPr>
                    <w:numId w:val="55"/>
                  </w:numPr>
                  <w:spacing w:line="276" w:lineRule="auto"/>
                  <w:ind w:left="360" w:right="54" w:hanging="360"/>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01210E61" w14:textId="77777777" w:rsidR="00E64196" w:rsidRPr="00E64196" w:rsidRDefault="00E64196">
            <w:pPr>
              <w:numPr>
                <w:ilvl w:val="0"/>
                <w:numId w:val="52"/>
              </w:numPr>
              <w:spacing w:line="276" w:lineRule="auto"/>
              <w:ind w:right="54" w:hanging="360"/>
              <w:jc w:val="both"/>
              <w:rPr>
                <w:rFonts w:ascii="Times New Roman" w:hAnsi="Times New Roman" w:cs="Times New Roman"/>
              </w:rPr>
              <w:pPrChange w:id="378" w:author="Akash Ur Rehman" w:date="2023-06-08T17:47:00Z">
                <w:pPr>
                  <w:numPr>
                    <w:numId w:val="55"/>
                  </w:numPr>
                  <w:spacing w:line="276" w:lineRule="auto"/>
                  <w:ind w:left="360" w:right="54" w:hanging="360"/>
                  <w:jc w:val="both"/>
                </w:pPr>
              </w:pPrChange>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announcement submission. </w:t>
            </w:r>
          </w:p>
          <w:p w14:paraId="6C31521D" w14:textId="77777777" w:rsidR="00E64196" w:rsidRPr="00E64196" w:rsidRDefault="00E64196">
            <w:pPr>
              <w:numPr>
                <w:ilvl w:val="0"/>
                <w:numId w:val="52"/>
              </w:numPr>
              <w:ind w:right="54" w:hanging="360"/>
              <w:jc w:val="both"/>
              <w:rPr>
                <w:rFonts w:ascii="Times New Roman" w:hAnsi="Times New Roman" w:cs="Times New Roman"/>
              </w:rPr>
              <w:pPrChange w:id="379" w:author="Akash Ur Rehman" w:date="2023-06-08T17:47:00Z">
                <w:pPr>
                  <w:numPr>
                    <w:numId w:val="55"/>
                  </w:numPr>
                  <w:ind w:left="360" w:right="54" w:hanging="360"/>
                  <w:jc w:val="both"/>
                </w:pPr>
              </w:pPrChange>
            </w:pPr>
            <w:r w:rsidRPr="00E64196">
              <w:rPr>
                <w:rFonts w:ascii="Times New Roman" w:eastAsia="Times New Roman" w:hAnsi="Times New Roman" w:cs="Times New Roman"/>
              </w:rPr>
              <w:t>This use case ends.</w:t>
            </w:r>
          </w:p>
        </w:tc>
        <w:tc>
          <w:tcPr>
            <w:tcW w:w="4695" w:type="dxa"/>
            <w:tcBorders>
              <w:top w:val="single" w:sz="4" w:space="0" w:color="000000"/>
              <w:left w:val="single" w:sz="4" w:space="0" w:color="000000"/>
              <w:bottom w:val="single" w:sz="4" w:space="0" w:color="000000"/>
              <w:right w:val="single" w:sz="4" w:space="0" w:color="000000"/>
            </w:tcBorders>
          </w:tcPr>
          <w:p w14:paraId="3B280930" w14:textId="77777777" w:rsidR="00E64196" w:rsidRPr="00E64196" w:rsidRDefault="00E64196">
            <w:pPr>
              <w:numPr>
                <w:ilvl w:val="0"/>
                <w:numId w:val="53"/>
              </w:numPr>
              <w:spacing w:after="5" w:line="237" w:lineRule="auto"/>
              <w:ind w:right="54"/>
              <w:contextualSpacing/>
              <w:jc w:val="both"/>
              <w:rPr>
                <w:rFonts w:ascii="Times New Roman" w:hAnsi="Times New Roman" w:cs="Times New Roman"/>
              </w:rPr>
              <w:pPrChange w:id="380" w:author="Akash Ur Rehman" w:date="2023-06-08T17:47:00Z">
                <w:pPr>
                  <w:numPr>
                    <w:numId w:val="56"/>
                  </w:numPr>
                  <w:spacing w:after="5" w:line="237" w:lineRule="auto"/>
                  <w:ind w:left="1080" w:right="54" w:hanging="360"/>
                  <w:contextualSpacing/>
                  <w:jc w:val="both"/>
                </w:pPr>
              </w:pPrChange>
            </w:pPr>
            <w:r w:rsidRPr="00E64196">
              <w:rPr>
                <w:rFonts w:ascii="Times New Roman" w:eastAsia="Times New Roman" w:hAnsi="Times New Roman" w:cs="Times New Roman"/>
              </w:rPr>
              <w:t xml:space="preserve">If all text fields are not filled with data in correct format the system will highlight the text fields where data was entered in incorrect format or send error message. </w:t>
            </w:r>
          </w:p>
          <w:p w14:paraId="09F555FA" w14:textId="3DF56E24" w:rsidR="00E64196" w:rsidRPr="00E64196" w:rsidRDefault="00E64196">
            <w:pPr>
              <w:numPr>
                <w:ilvl w:val="0"/>
                <w:numId w:val="53"/>
              </w:numPr>
              <w:spacing w:after="12"/>
              <w:ind w:right="54"/>
              <w:contextualSpacing/>
              <w:jc w:val="both"/>
              <w:rPr>
                <w:rFonts w:ascii="Times New Roman" w:hAnsi="Times New Roman" w:cs="Times New Roman"/>
              </w:rPr>
              <w:pPrChange w:id="381" w:author="Akash Ur Rehman" w:date="2023-06-08T17:47:00Z">
                <w:pPr>
                  <w:numPr>
                    <w:numId w:val="56"/>
                  </w:numPr>
                  <w:spacing w:after="12"/>
                  <w:ind w:left="1080" w:right="54" w:hanging="360"/>
                  <w:contextualSpacing/>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“No” option and cancels the announcement submission. </w:t>
            </w:r>
          </w:p>
          <w:p w14:paraId="23EFFBA3" w14:textId="77777777" w:rsidR="00E64196" w:rsidRPr="00E64196" w:rsidRDefault="00E64196" w:rsidP="00E64196">
            <w:pPr>
              <w:ind w:left="720" w:right="54"/>
              <w:jc w:val="both"/>
              <w:rPr>
                <w:rFonts w:ascii="Times New Roman" w:hAnsi="Times New Roman" w:cs="Times New Roman"/>
              </w:rPr>
            </w:pPr>
          </w:p>
        </w:tc>
      </w:tr>
      <w:tr w:rsidR="00E64196" w:rsidRPr="00E64196" w14:paraId="410759B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DC14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490D9AE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0947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A5161B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FD02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BDB096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1E6379" w14:textId="79F9282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w:t>
            </w:r>
            <w:r w:rsidR="001D685A" w:rsidRPr="00E64196">
              <w:rPr>
                <w:rFonts w:ascii="Times New Roman" w:eastAsia="Times New Roman" w:hAnsi="Times New Roman" w:cs="Times New Roman"/>
              </w:rPr>
              <w:t>managed</w:t>
            </w:r>
            <w:r w:rsidRPr="00E64196">
              <w:rPr>
                <w:rFonts w:ascii="Times New Roman" w:eastAsia="Times New Roman" w:hAnsi="Times New Roman" w:cs="Times New Roman"/>
              </w:rPr>
              <w:t xml:space="preserve"> the news in the system database.</w:t>
            </w:r>
          </w:p>
        </w:tc>
      </w:tr>
      <w:tr w:rsidR="00E64196" w:rsidRPr="00E64196" w14:paraId="5342B606"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D0566B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5AEDE380" w14:textId="77777777" w:rsidTr="004F5F3E">
        <w:trPr>
          <w:trHeight w:val="384"/>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4DF6E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7058C8D"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282F0A6" w14:textId="77777777" w:rsidTr="004F5F3E">
        <w:trPr>
          <w:trHeight w:val="380"/>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3D7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Includes: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18F1E24A"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4456D9E2" w14:textId="718B4DDD" w:rsidR="00E64196" w:rsidRPr="00E64196" w:rsidRDefault="00E64196" w:rsidP="00E64196">
      <w:pPr>
        <w:spacing w:after="200" w:line="240" w:lineRule="auto"/>
        <w:rPr>
          <w:i/>
          <w:iCs/>
          <w:color w:val="44546A" w:themeColor="text2"/>
          <w:sz w:val="18"/>
          <w:szCs w:val="18"/>
        </w:rPr>
      </w:pPr>
      <w:bookmarkStart w:id="382" w:name="_Toc12374522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18</w:t>
      </w:r>
      <w:r w:rsidRPr="00E64196">
        <w:rPr>
          <w:i/>
          <w:iCs/>
          <w:color w:val="44546A" w:themeColor="text2"/>
          <w:sz w:val="18"/>
          <w:szCs w:val="18"/>
        </w:rPr>
        <w:t>- Manage News</w:t>
      </w:r>
      <w:bookmarkEnd w:id="382"/>
    </w:p>
    <w:p w14:paraId="52F19B2D" w14:textId="77777777" w:rsidR="00E64196" w:rsidRPr="00E64196" w:rsidRDefault="00E64196" w:rsidP="00E64196">
      <w:pPr>
        <w:spacing w:after="6"/>
        <w:ind w:left="17"/>
        <w:rPr>
          <w:rFonts w:ascii="Times New Roman" w:hAnsi="Times New Roman" w:cs="Times New Roman"/>
          <w:b/>
          <w:sz w:val="20"/>
          <w:szCs w:val="20"/>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F9BBA52"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9DAF2A7" w14:textId="2975F07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383" w:name="_Toc137078840"/>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19</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Advertisement</w:t>
            </w:r>
            <w:bookmarkEnd w:id="383"/>
          </w:p>
        </w:tc>
      </w:tr>
      <w:tr w:rsidR="00E64196" w:rsidRPr="00E64196" w14:paraId="213D2EB7"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447CA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03160CE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335D41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24EE47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FFA13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7DCFC5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C89D7F" w14:textId="647EDCD1"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manage the advertisement such as adding,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xml:space="preserve"> or modifying the advertisement when new opportunities arrive or when there is a need for staff in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w:t>
            </w:r>
          </w:p>
        </w:tc>
      </w:tr>
      <w:tr w:rsidR="00E64196" w:rsidRPr="00E64196" w14:paraId="3E69E0D8"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179F35B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DDA0AD" w14:textId="26A5A21F" w:rsidR="00E64196" w:rsidRPr="00E64196" w:rsidRDefault="00E64196">
            <w:pPr>
              <w:numPr>
                <w:ilvl w:val="0"/>
                <w:numId w:val="47"/>
              </w:numPr>
              <w:ind w:right="53"/>
              <w:contextualSpacing/>
              <w:jc w:val="both"/>
              <w:rPr>
                <w:rFonts w:ascii="Times New Roman" w:hAnsi="Times New Roman" w:cs="Times New Roman"/>
              </w:rPr>
              <w:pPrChange w:id="384" w:author="Akash Ur Rehman" w:date="2023-06-08T17:47:00Z">
                <w:pPr>
                  <w:numPr>
                    <w:numId w:val="50"/>
                  </w:numPr>
                  <w:ind w:left="720" w:right="53"/>
                  <w:contextualSpacing/>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has assessed the system by entering their credentials.</w:t>
            </w:r>
          </w:p>
        </w:tc>
      </w:tr>
      <w:tr w:rsidR="00E64196" w:rsidRPr="00E64196" w14:paraId="2C47CD4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EE389B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26599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752DC1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99BB58C" w14:textId="77777777" w:rsidR="00E64196" w:rsidRPr="00E64196" w:rsidRDefault="00E64196">
            <w:pPr>
              <w:numPr>
                <w:ilvl w:val="0"/>
                <w:numId w:val="54"/>
              </w:numPr>
              <w:spacing w:after="4" w:line="237" w:lineRule="auto"/>
              <w:ind w:right="54"/>
              <w:contextualSpacing/>
              <w:jc w:val="both"/>
              <w:rPr>
                <w:rFonts w:ascii="Times New Roman" w:hAnsi="Times New Roman" w:cs="Times New Roman"/>
              </w:rPr>
              <w:pPrChange w:id="385" w:author="Akash Ur Rehman" w:date="2023-06-08T17:47:00Z">
                <w:pPr>
                  <w:numPr>
                    <w:numId w:val="57"/>
                  </w:numPr>
                  <w:spacing w:after="4" w:line="237" w:lineRule="auto"/>
                  <w:ind w:left="720" w:right="54" w:hanging="360"/>
                  <w:contextualSpacing/>
                  <w:jc w:val="both"/>
                </w:pPr>
              </w:pPrChange>
            </w:pPr>
            <w:r w:rsidRPr="00E64196">
              <w:rPr>
                <w:rFonts w:ascii="Times New Roman" w:eastAsia="Times New Roman" w:hAnsi="Times New Roman" w:cs="Times New Roman"/>
              </w:rPr>
              <w:t>This use case starts when Admin clicks the “Manage Advertisement” option in the dashboard.</w:t>
            </w:r>
          </w:p>
          <w:p w14:paraId="4590AD00" w14:textId="418F52F9" w:rsidR="00E64196" w:rsidRPr="00E64196" w:rsidRDefault="00E64196">
            <w:pPr>
              <w:numPr>
                <w:ilvl w:val="0"/>
                <w:numId w:val="54"/>
              </w:numPr>
              <w:spacing w:after="2" w:line="238" w:lineRule="auto"/>
              <w:ind w:right="54"/>
              <w:contextualSpacing/>
              <w:jc w:val="both"/>
              <w:rPr>
                <w:rFonts w:ascii="Times New Roman" w:hAnsi="Times New Roman" w:cs="Times New Roman"/>
              </w:rPr>
              <w:pPrChange w:id="386" w:author="Akash Ur Rehman" w:date="2023-06-08T17:47:00Z">
                <w:pPr>
                  <w:numPr>
                    <w:numId w:val="57"/>
                  </w:numPr>
                  <w:spacing w:after="2" w:line="238" w:lineRule="auto"/>
                  <w:ind w:left="720" w:right="54" w:hanging="360"/>
                  <w:contextualSpacing/>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can add the advertisement about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staff </w:t>
            </w:r>
            <w:r w:rsidR="00916413" w:rsidRPr="00E64196">
              <w:rPr>
                <w:rFonts w:ascii="Times New Roman" w:eastAsia="Times New Roman" w:hAnsi="Times New Roman" w:cs="Times New Roman"/>
              </w:rPr>
              <w:t>needed</w:t>
            </w:r>
            <w:r w:rsidRPr="00E64196">
              <w:rPr>
                <w:rFonts w:ascii="Times New Roman" w:eastAsia="Times New Roman" w:hAnsi="Times New Roman" w:cs="Times New Roman"/>
              </w:rPr>
              <w:t xml:space="preserve">, delete news, or update the news or announcements by selecting the option in the “Manage Advertisement” </w:t>
            </w:r>
            <w:r w:rsidR="001D685A" w:rsidRPr="00E64196">
              <w:rPr>
                <w:rFonts w:ascii="Times New Roman" w:eastAsia="Times New Roman" w:hAnsi="Times New Roman" w:cs="Times New Roman"/>
              </w:rPr>
              <w:t>page.</w:t>
            </w:r>
          </w:p>
          <w:p w14:paraId="5A49BD7A" w14:textId="77777777" w:rsidR="00E64196" w:rsidRPr="00E64196" w:rsidRDefault="00E64196">
            <w:pPr>
              <w:numPr>
                <w:ilvl w:val="0"/>
                <w:numId w:val="54"/>
              </w:numPr>
              <w:spacing w:after="5" w:line="236" w:lineRule="auto"/>
              <w:ind w:right="54"/>
              <w:contextualSpacing/>
              <w:jc w:val="both"/>
              <w:rPr>
                <w:rFonts w:ascii="Times New Roman" w:hAnsi="Times New Roman" w:cs="Times New Roman"/>
              </w:rPr>
              <w:pPrChange w:id="387" w:author="Akash Ur Rehman" w:date="2023-06-08T17:47:00Z">
                <w:pPr>
                  <w:numPr>
                    <w:numId w:val="57"/>
                  </w:numPr>
                  <w:spacing w:after="5" w:line="236" w:lineRule="auto"/>
                  <w:ind w:left="720" w:right="54" w:hanging="360"/>
                  <w:contextualSpacing/>
                  <w:jc w:val="both"/>
                </w:pPr>
              </w:pPrChange>
            </w:pPr>
            <w:r w:rsidRPr="00E64196">
              <w:rPr>
                <w:rFonts w:ascii="Times New Roman" w:eastAsia="Times New Roman" w:hAnsi="Times New Roman" w:cs="Times New Roman"/>
              </w:rPr>
              <w:t xml:space="preserve">Admin submits information. </w:t>
            </w:r>
          </w:p>
          <w:p w14:paraId="59F6E169" w14:textId="77777777" w:rsidR="00E64196" w:rsidRPr="00E64196" w:rsidRDefault="00E64196">
            <w:pPr>
              <w:numPr>
                <w:ilvl w:val="0"/>
                <w:numId w:val="54"/>
              </w:numPr>
              <w:spacing w:after="5" w:line="237" w:lineRule="auto"/>
              <w:ind w:right="54"/>
              <w:contextualSpacing/>
              <w:jc w:val="both"/>
              <w:rPr>
                <w:rFonts w:ascii="Times New Roman" w:hAnsi="Times New Roman" w:cs="Times New Roman"/>
              </w:rPr>
              <w:pPrChange w:id="388" w:author="Akash Ur Rehman" w:date="2023-06-08T17:47:00Z">
                <w:pPr>
                  <w:numPr>
                    <w:numId w:val="57"/>
                  </w:numPr>
                  <w:spacing w:after="5" w:line="237" w:lineRule="auto"/>
                  <w:ind w:left="720" w:right="54" w:hanging="360"/>
                  <w:contextualSpacing/>
                  <w:jc w:val="both"/>
                </w:pPr>
              </w:pPrChange>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6F326F27" w14:textId="5BCEE3D0" w:rsidR="00E64196" w:rsidRPr="00E64196" w:rsidRDefault="00E64196">
            <w:pPr>
              <w:numPr>
                <w:ilvl w:val="0"/>
                <w:numId w:val="54"/>
              </w:numPr>
              <w:spacing w:line="250" w:lineRule="auto"/>
              <w:ind w:right="54"/>
              <w:contextualSpacing/>
              <w:jc w:val="both"/>
              <w:rPr>
                <w:rFonts w:ascii="Times New Roman" w:hAnsi="Times New Roman" w:cs="Times New Roman"/>
              </w:rPr>
              <w:pPrChange w:id="389" w:author="Akash Ur Rehman" w:date="2023-06-08T17:47:00Z">
                <w:pPr>
                  <w:numPr>
                    <w:numId w:val="57"/>
                  </w:numPr>
                  <w:spacing w:line="250" w:lineRule="auto"/>
                  <w:ind w:left="720" w:right="54" w:hanging="360"/>
                  <w:contextualSpacing/>
                  <w:jc w:val="both"/>
                </w:pPr>
              </w:pPrChange>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“Are you sure to add this information or advertisement?” </w:t>
            </w:r>
          </w:p>
          <w:p w14:paraId="7CDF2E97" w14:textId="1BA90AFD" w:rsidR="00E64196" w:rsidRPr="00E64196" w:rsidRDefault="00E64196">
            <w:pPr>
              <w:numPr>
                <w:ilvl w:val="0"/>
                <w:numId w:val="54"/>
              </w:numPr>
              <w:spacing w:line="276" w:lineRule="auto"/>
              <w:ind w:right="54"/>
              <w:contextualSpacing/>
              <w:jc w:val="both"/>
              <w:rPr>
                <w:rFonts w:ascii="Times New Roman" w:hAnsi="Times New Roman" w:cs="Times New Roman"/>
              </w:rPr>
              <w:pPrChange w:id="390" w:author="Akash Ur Rehman" w:date="2023-06-08T17:47:00Z">
                <w:pPr>
                  <w:numPr>
                    <w:numId w:val="57"/>
                  </w:numPr>
                  <w:spacing w:line="276" w:lineRule="auto"/>
                  <w:ind w:left="720" w:right="54" w:hanging="360"/>
                  <w:contextualSpacing/>
                  <w:jc w:val="both"/>
                </w:pPr>
              </w:pPrChange>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190B47C6" w14:textId="77777777" w:rsidR="00E64196" w:rsidRPr="00E64196" w:rsidRDefault="00E64196">
            <w:pPr>
              <w:numPr>
                <w:ilvl w:val="0"/>
                <w:numId w:val="54"/>
              </w:numPr>
              <w:spacing w:line="276" w:lineRule="auto"/>
              <w:ind w:right="54"/>
              <w:contextualSpacing/>
              <w:jc w:val="both"/>
              <w:rPr>
                <w:rFonts w:ascii="Times New Roman" w:hAnsi="Times New Roman" w:cs="Times New Roman"/>
              </w:rPr>
              <w:pPrChange w:id="391" w:author="Akash Ur Rehman" w:date="2023-06-08T17:47:00Z">
                <w:pPr>
                  <w:numPr>
                    <w:numId w:val="57"/>
                  </w:numPr>
                  <w:spacing w:line="276" w:lineRule="auto"/>
                  <w:ind w:left="720" w:right="54" w:hanging="360"/>
                  <w:contextualSpacing/>
                  <w:jc w:val="both"/>
                </w:pPr>
              </w:pPrChange>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advertisement submission. </w:t>
            </w:r>
          </w:p>
          <w:p w14:paraId="60CD4694" w14:textId="77777777" w:rsidR="00E64196" w:rsidRPr="00E64196" w:rsidRDefault="00E64196">
            <w:pPr>
              <w:numPr>
                <w:ilvl w:val="0"/>
                <w:numId w:val="54"/>
              </w:numPr>
              <w:ind w:right="54"/>
              <w:contextualSpacing/>
              <w:jc w:val="both"/>
              <w:rPr>
                <w:rFonts w:ascii="Times New Roman" w:hAnsi="Times New Roman" w:cs="Times New Roman"/>
              </w:rPr>
              <w:pPrChange w:id="392" w:author="Akash Ur Rehman" w:date="2023-06-08T17:47:00Z">
                <w:pPr>
                  <w:numPr>
                    <w:numId w:val="57"/>
                  </w:numPr>
                  <w:ind w:left="720" w:right="54" w:hanging="360"/>
                  <w:contextualSpacing/>
                  <w:jc w:val="both"/>
                </w:pPr>
              </w:pPrChange>
            </w:pPr>
            <w:r w:rsidRPr="00E64196">
              <w:rPr>
                <w:rFonts w:ascii="Times New Roman" w:eastAsia="Times New Roman" w:hAnsi="Times New Roman" w:cs="Times New Roman"/>
              </w:rPr>
              <w:t>This use case ends.</w:t>
            </w:r>
          </w:p>
          <w:p w14:paraId="3E1978D4" w14:textId="77777777" w:rsidR="00E64196" w:rsidRPr="00E64196" w:rsidRDefault="00E64196" w:rsidP="00E64196">
            <w:pPr>
              <w:ind w:left="1080" w:right="54"/>
              <w:contextualSpacing/>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723D276B" w14:textId="77777777" w:rsidR="00E64196" w:rsidRPr="00E64196" w:rsidRDefault="00E64196">
            <w:pPr>
              <w:numPr>
                <w:ilvl w:val="0"/>
                <w:numId w:val="55"/>
              </w:numPr>
              <w:spacing w:after="2" w:line="238" w:lineRule="auto"/>
              <w:ind w:right="54"/>
              <w:contextualSpacing/>
              <w:jc w:val="both"/>
              <w:rPr>
                <w:rFonts w:ascii="Times New Roman" w:hAnsi="Times New Roman" w:cs="Times New Roman"/>
              </w:rPr>
              <w:pPrChange w:id="393" w:author="Akash Ur Rehman" w:date="2023-06-08T17:47:00Z">
                <w:pPr>
                  <w:numPr>
                    <w:numId w:val="58"/>
                  </w:numPr>
                  <w:spacing w:after="2" w:line="238" w:lineRule="auto"/>
                  <w:ind w:left="720" w:right="54" w:hanging="360"/>
                  <w:contextualSpacing/>
                  <w:jc w:val="both"/>
                </w:pPr>
              </w:pPrChange>
            </w:pPr>
            <w:r w:rsidRPr="00E64196">
              <w:rPr>
                <w:rFonts w:ascii="Times New Roman" w:eastAsia="Times New Roman" w:hAnsi="Times New Roman" w:cs="Times New Roman"/>
              </w:rPr>
              <w:t>If all text fields are not filled with data in the correct format the system will highlight the text fields where data was entered in the incorrect format or send an error message.</w:t>
            </w:r>
          </w:p>
          <w:p w14:paraId="2F1E1BDF" w14:textId="77777777" w:rsidR="00E64196" w:rsidRPr="00E64196" w:rsidRDefault="00E64196">
            <w:pPr>
              <w:numPr>
                <w:ilvl w:val="0"/>
                <w:numId w:val="55"/>
              </w:numPr>
              <w:spacing w:after="2" w:line="238" w:lineRule="auto"/>
              <w:ind w:right="54"/>
              <w:contextualSpacing/>
              <w:jc w:val="both"/>
              <w:rPr>
                <w:rFonts w:ascii="Times New Roman" w:hAnsi="Times New Roman" w:cs="Times New Roman"/>
              </w:rPr>
              <w:pPrChange w:id="394" w:author="Akash Ur Rehman" w:date="2023-06-08T17:47:00Z">
                <w:pPr>
                  <w:numPr>
                    <w:numId w:val="58"/>
                  </w:numPr>
                  <w:spacing w:after="2" w:line="238" w:lineRule="auto"/>
                  <w:ind w:left="720" w:right="54" w:hanging="360"/>
                  <w:contextualSpacing/>
                  <w:jc w:val="both"/>
                </w:pPr>
              </w:pPrChange>
            </w:pPr>
            <w:r w:rsidRPr="00E64196">
              <w:rPr>
                <w:rFonts w:ascii="Times New Roman" w:eastAsia="Times New Roman" w:hAnsi="Times New Roman" w:cs="Times New Roman"/>
              </w:rPr>
              <w:t xml:space="preserve">The </w:t>
            </w:r>
            <w:r w:rsidRPr="00E64196">
              <w:rPr>
                <w:rFonts w:ascii="Times New Roman" w:eastAsia="Times New Roman" w:hAnsi="Times New Roman" w:cs="Times New Roman"/>
              </w:rPr>
              <w:tab/>
              <w:t xml:space="preserve">Admin selects the “No” option and cancels the advertisement submission. </w:t>
            </w:r>
          </w:p>
          <w:p w14:paraId="31201859" w14:textId="77777777" w:rsidR="00E64196" w:rsidRPr="00E64196" w:rsidRDefault="00E64196" w:rsidP="00E64196">
            <w:pPr>
              <w:ind w:left="720" w:right="54"/>
              <w:jc w:val="both"/>
              <w:rPr>
                <w:rFonts w:ascii="Times New Roman" w:hAnsi="Times New Roman" w:cs="Times New Roman"/>
              </w:rPr>
            </w:pPr>
          </w:p>
        </w:tc>
      </w:tr>
      <w:tr w:rsidR="00E64196" w:rsidRPr="00E64196" w14:paraId="35E0BB0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D2E67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6C627A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973B3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E73E4F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ECEE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C16F9F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F22FB7E" w14:textId="640C6B63"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managed the advertisement such as adding, </w:t>
            </w:r>
            <w:r w:rsidR="00916413" w:rsidRPr="00E64196">
              <w:rPr>
                <w:rFonts w:ascii="Times New Roman" w:eastAsia="Times New Roman" w:hAnsi="Times New Roman" w:cs="Times New Roman"/>
              </w:rPr>
              <w:t>changing</w:t>
            </w:r>
            <w:r w:rsidRPr="00E64196">
              <w:rPr>
                <w:rFonts w:ascii="Times New Roman" w:eastAsia="Times New Roman" w:hAnsi="Times New Roman" w:cs="Times New Roman"/>
              </w:rPr>
              <w:t xml:space="preserve"> or deleting.</w:t>
            </w:r>
          </w:p>
        </w:tc>
      </w:tr>
      <w:tr w:rsidR="00E64196" w:rsidRPr="00E64196" w14:paraId="798E76B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80A0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Use Case Cross References</w:t>
            </w:r>
            <w:r w:rsidRPr="00E64196">
              <w:rPr>
                <w:rFonts w:ascii="Times New Roman" w:eastAsia="Times New Roman" w:hAnsi="Times New Roman" w:cs="Times New Roman"/>
              </w:rPr>
              <w:t xml:space="preserve"> </w:t>
            </w:r>
          </w:p>
        </w:tc>
      </w:tr>
      <w:tr w:rsidR="00E64196" w:rsidRPr="00E64196" w14:paraId="1D07BBD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96DB26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0613A56"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5BCF2AE6"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BD6B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9D35777"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35AD9C03" w14:textId="54B89071" w:rsidR="00E64196" w:rsidRPr="00E64196" w:rsidRDefault="00E64196" w:rsidP="00E64196">
      <w:pPr>
        <w:spacing w:after="200" w:line="240" w:lineRule="auto"/>
        <w:rPr>
          <w:i/>
          <w:iCs/>
          <w:color w:val="44546A" w:themeColor="text2"/>
          <w:sz w:val="18"/>
          <w:szCs w:val="18"/>
        </w:rPr>
      </w:pPr>
      <w:bookmarkStart w:id="395" w:name="_Toc12374522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58</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19</w:t>
      </w:r>
      <w:r w:rsidRPr="00E64196">
        <w:rPr>
          <w:i/>
          <w:iCs/>
          <w:color w:val="44546A" w:themeColor="text2"/>
          <w:sz w:val="18"/>
          <w:szCs w:val="18"/>
        </w:rPr>
        <w:t>- Manage Advertisement</w:t>
      </w:r>
      <w:bookmarkEnd w:id="395"/>
    </w:p>
    <w:p w14:paraId="6046EC7D" w14:textId="77777777" w:rsidR="00E64196" w:rsidRPr="00E64196" w:rsidRDefault="00E64196" w:rsidP="00E64196">
      <w:pPr>
        <w:spacing w:after="6"/>
        <w:ind w:left="17"/>
        <w:jc w:val="both"/>
        <w:rPr>
          <w:rFonts w:ascii="Times New Roman" w:eastAsia="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13F0B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BEB699A" w14:textId="42284FE6"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396" w:name="_Toc137078841"/>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20</w:t>
            </w:r>
            <w:r w:rsidRPr="00E64196">
              <w:rPr>
                <w:rFonts w:ascii="Times New Roman" w:eastAsia="Times New Roman" w:hAnsi="Times New Roman" w:cs="Times New Roman"/>
                <w:color w:val="1F4D78" w:themeColor="accent1" w:themeShade="7F"/>
                <w:sz w:val="24"/>
                <w:szCs w:val="24"/>
                <w:lang w:eastAsia="en-US"/>
              </w:rPr>
              <w:t>- Handling Blood Request</w:t>
            </w:r>
            <w:bookmarkEnd w:id="396"/>
          </w:p>
        </w:tc>
      </w:tr>
      <w:tr w:rsidR="00E64196" w:rsidRPr="00E64196" w14:paraId="60E1A3B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B8069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r w:rsidRPr="00E64196">
              <w:rPr>
                <w:rFonts w:ascii="Times New Roman" w:eastAsia="Times New Roman" w:hAnsi="Times New Roman" w:cs="Times New Roman"/>
                <w:lang w:eastAsia="en-US"/>
              </w:rPr>
              <w:t xml:space="preserve"> </w:t>
            </w:r>
          </w:p>
        </w:tc>
      </w:tr>
      <w:tr w:rsidR="00E64196" w:rsidRPr="00E64196" w14:paraId="69341D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B53CED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User/Recipient</w:t>
            </w:r>
          </w:p>
        </w:tc>
      </w:tr>
      <w:tr w:rsidR="00E64196" w:rsidRPr="00E64196" w14:paraId="3C0D976F"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69E9B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D371FA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6C699F7" w14:textId="5D8A5BA4"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purpose of this use case is </w:t>
            </w:r>
            <w:r w:rsidR="008E153C">
              <w:rPr>
                <w:rFonts w:ascii="Times New Roman" w:eastAsia="Times New Roman" w:hAnsi="Times New Roman" w:cs="Times New Roman"/>
                <w:lang w:eastAsia="en-US"/>
              </w:rPr>
              <w:t xml:space="preserve">that admin and user can view the blood requests. All the users can accept the blood </w:t>
            </w:r>
            <w:r w:rsidR="00C83639">
              <w:rPr>
                <w:rFonts w:ascii="Times New Roman" w:eastAsia="Times New Roman" w:hAnsi="Times New Roman" w:cs="Times New Roman"/>
                <w:lang w:eastAsia="en-US"/>
              </w:rPr>
              <w:t>request,</w:t>
            </w:r>
            <w:r w:rsidR="008E153C">
              <w:rPr>
                <w:rFonts w:ascii="Times New Roman" w:eastAsia="Times New Roman" w:hAnsi="Times New Roman" w:cs="Times New Roman"/>
                <w:lang w:eastAsia="en-US"/>
              </w:rPr>
              <w:t xml:space="preserve"> but admin can view and download the blood requests only</w:t>
            </w:r>
          </w:p>
        </w:tc>
      </w:tr>
      <w:tr w:rsidR="00E64196" w:rsidRPr="00E64196" w14:paraId="0F39164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0775D2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E3DAD96" w14:textId="3B110D56" w:rsidR="00E64196" w:rsidRPr="00E64196" w:rsidRDefault="00E64196">
            <w:pPr>
              <w:numPr>
                <w:ilvl w:val="0"/>
                <w:numId w:val="47"/>
              </w:numPr>
              <w:spacing w:after="6" w:line="259" w:lineRule="auto"/>
              <w:jc w:val="both"/>
              <w:rPr>
                <w:rFonts w:ascii="Times New Roman" w:eastAsia="Times New Roman" w:hAnsi="Times New Roman" w:cs="Times New Roman"/>
                <w:lang w:eastAsia="en-US"/>
              </w:rPr>
              <w:pPrChange w:id="397" w:author="Akash Ur Rehman" w:date="2023-06-08T17:47:00Z">
                <w:pPr>
                  <w:numPr>
                    <w:numId w:val="50"/>
                  </w:numPr>
                  <w:spacing w:after="6" w:line="259" w:lineRule="auto"/>
                  <w:ind w:left="720"/>
                  <w:jc w:val="both"/>
                </w:pPr>
              </w:pPrChange>
            </w:pPr>
            <w:r w:rsidRPr="00E64196">
              <w:rPr>
                <w:rFonts w:ascii="Times New Roman" w:eastAsia="Times New Roman" w:hAnsi="Times New Roman" w:cs="Times New Roman"/>
                <w:lang w:eastAsia="en-US"/>
              </w:rPr>
              <w:t xml:space="preserve">The </w:t>
            </w:r>
            <w:r w:rsidR="00C83639" w:rsidRPr="00E64196">
              <w:rPr>
                <w:rFonts w:ascii="Times New Roman" w:eastAsia="Times New Roman" w:hAnsi="Times New Roman" w:cs="Times New Roman"/>
                <w:lang w:eastAsia="en-US"/>
              </w:rPr>
              <w:t>admin</w:t>
            </w:r>
            <w:r w:rsidRPr="00E64196">
              <w:rPr>
                <w:rFonts w:ascii="Times New Roman" w:eastAsia="Times New Roman" w:hAnsi="Times New Roman" w:cs="Times New Roman"/>
                <w:lang w:eastAsia="en-US"/>
              </w:rPr>
              <w:t xml:space="preserve"> has assessed the system by entering their credentials.</w:t>
            </w:r>
          </w:p>
        </w:tc>
      </w:tr>
      <w:tr w:rsidR="00E64196" w:rsidRPr="00E64196" w14:paraId="2EF407C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C178F6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EE47F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1E4114C" w14:textId="77777777" w:rsidTr="003D3269">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2DC6671" w14:textId="77777777"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398"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This use case starts when the admin opens the request page.</w:t>
            </w:r>
          </w:p>
          <w:p w14:paraId="3C52D983" w14:textId="77777777"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399"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 xml:space="preserve">The request can be of two types, </w:t>
            </w:r>
            <w:proofErr w:type="gramStart"/>
            <w:r w:rsidRPr="00E64196">
              <w:rPr>
                <w:rFonts w:ascii="Times New Roman" w:eastAsia="Times New Roman" w:hAnsi="Times New Roman" w:cs="Times New Roman"/>
                <w:lang w:val="en-US"/>
              </w:rPr>
              <w:t>The</w:t>
            </w:r>
            <w:proofErr w:type="gramEnd"/>
            <w:r w:rsidRPr="00E64196">
              <w:rPr>
                <w:rFonts w:ascii="Times New Roman" w:eastAsia="Times New Roman" w:hAnsi="Times New Roman" w:cs="Times New Roman"/>
                <w:lang w:val="en-US"/>
              </w:rPr>
              <w:t xml:space="preserve"> user can send request for the donation of the blood, The user sends request for the blood query i.e. He needs the blood in case of any emergency circumstances.</w:t>
            </w:r>
          </w:p>
          <w:p w14:paraId="37421410" w14:textId="44327CCD" w:rsidR="00E64196" w:rsidRPr="00A5724C" w:rsidRDefault="00E64196">
            <w:pPr>
              <w:numPr>
                <w:ilvl w:val="0"/>
                <w:numId w:val="57"/>
              </w:numPr>
              <w:spacing w:after="6"/>
              <w:contextualSpacing/>
              <w:jc w:val="both"/>
              <w:rPr>
                <w:rFonts w:ascii="Times New Roman" w:eastAsia="Times New Roman" w:hAnsi="Times New Roman" w:cs="Times New Roman"/>
                <w:lang w:val="en-US"/>
              </w:rPr>
              <w:pPrChange w:id="400"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 xml:space="preserve">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can </w:t>
            </w:r>
            <w:r w:rsidR="00A5724C">
              <w:rPr>
                <w:rFonts w:ascii="Times New Roman" w:eastAsia="Times New Roman" w:hAnsi="Times New Roman" w:cs="Times New Roman"/>
                <w:lang w:val="en-US"/>
              </w:rPr>
              <w:t>view</w:t>
            </w:r>
            <w:r w:rsidRPr="00E64196">
              <w:rPr>
                <w:rFonts w:ascii="Times New Roman" w:eastAsia="Times New Roman" w:hAnsi="Times New Roman" w:cs="Times New Roman"/>
                <w:lang w:val="en-US"/>
              </w:rPr>
              <w:t xml:space="preserve"> the request for the donation of the blood by checking the validity report if it is according to the requirements by clicking on</w:t>
            </w:r>
            <w:r w:rsidR="00A5724C">
              <w:rPr>
                <w:rFonts w:ascii="Times New Roman" w:eastAsia="Times New Roman" w:hAnsi="Times New Roman" w:cs="Times New Roman"/>
                <w:lang w:val="en-US"/>
              </w:rPr>
              <w:t xml:space="preserve"> </w:t>
            </w:r>
            <w:r w:rsidRPr="00A5724C">
              <w:rPr>
                <w:rFonts w:ascii="Times New Roman" w:eastAsia="Times New Roman" w:hAnsi="Times New Roman" w:cs="Times New Roman"/>
                <w:lang w:val="en-US"/>
              </w:rPr>
              <w:t>“Accept Request”.</w:t>
            </w:r>
          </w:p>
          <w:p w14:paraId="7D088526" w14:textId="2B50BED4"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401"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 xml:space="preserve">The system prompts 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by showing a dialog box that </w:t>
            </w:r>
            <w:r w:rsidR="00A5724C" w:rsidRPr="00E64196">
              <w:rPr>
                <w:rFonts w:ascii="Times New Roman" w:eastAsia="Times New Roman" w:hAnsi="Times New Roman" w:cs="Times New Roman"/>
                <w:lang w:val="en-US"/>
              </w:rPr>
              <w:t>states.</w:t>
            </w:r>
          </w:p>
          <w:p w14:paraId="4AE8ECC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CF7BF5" w14:textId="7294CA17"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402"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“Are you sure you want to accept the request”.</w:t>
            </w:r>
          </w:p>
          <w:p w14:paraId="06D349AA" w14:textId="7120FB05"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403"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 xml:space="preserve">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selects the option according to his choice.</w:t>
            </w:r>
          </w:p>
          <w:p w14:paraId="72BDA232" w14:textId="38603CE9"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404"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 xml:space="preserve">In case of blood Query, the </w:t>
            </w:r>
            <w:r w:rsidR="00A5724C">
              <w:rPr>
                <w:rFonts w:ascii="Times New Roman" w:eastAsia="Times New Roman" w:hAnsi="Times New Roman" w:cs="Times New Roman"/>
                <w:lang w:val="en-US"/>
              </w:rPr>
              <w:t xml:space="preserve">user or blood </w:t>
            </w:r>
            <w:r w:rsidR="001D685A">
              <w:rPr>
                <w:rFonts w:ascii="Times New Roman" w:eastAsia="Times New Roman" w:hAnsi="Times New Roman" w:cs="Times New Roman"/>
                <w:lang w:val="en-US"/>
              </w:rPr>
              <w:t>Center</w:t>
            </w:r>
            <w:r w:rsidRPr="00E64196">
              <w:rPr>
                <w:rFonts w:ascii="Times New Roman" w:eastAsia="Times New Roman" w:hAnsi="Times New Roman" w:cs="Times New Roman"/>
                <w:lang w:val="en-US"/>
              </w:rPr>
              <w:t xml:space="preserve"> can accept the request by checking the validity of the patient’s report.</w:t>
            </w:r>
          </w:p>
          <w:p w14:paraId="1AF7CCAA" w14:textId="77777777" w:rsidR="00E64196" w:rsidRPr="00E64196" w:rsidRDefault="00E64196">
            <w:pPr>
              <w:numPr>
                <w:ilvl w:val="0"/>
                <w:numId w:val="57"/>
              </w:numPr>
              <w:spacing w:after="6"/>
              <w:contextualSpacing/>
              <w:jc w:val="both"/>
              <w:rPr>
                <w:rFonts w:ascii="Times New Roman" w:eastAsia="Times New Roman" w:hAnsi="Times New Roman" w:cs="Times New Roman"/>
                <w:lang w:val="en-US"/>
              </w:rPr>
              <w:pPrChange w:id="405" w:author="Akash Ur Rehman" w:date="2023-06-08T17:47:00Z">
                <w:pPr>
                  <w:numPr>
                    <w:numId w:val="62"/>
                  </w:numPr>
                  <w:spacing w:after="6"/>
                  <w:ind w:left="720" w:hanging="360"/>
                  <w:contextualSpacing/>
                  <w:jc w:val="both"/>
                </w:pPr>
              </w:pPrChange>
            </w:pPr>
            <w:r w:rsidRPr="00E64196">
              <w:rPr>
                <w:rFonts w:ascii="Times New Roman" w:eastAsia="Times New Roman" w:hAnsi="Times New Roman" w:cs="Times New Roman"/>
                <w:lang w:val="en-US"/>
              </w:rPr>
              <w:t>This use case ends.</w:t>
            </w:r>
          </w:p>
          <w:p w14:paraId="2F736256"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br w:type="column"/>
            </w:r>
          </w:p>
          <w:p w14:paraId="789049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1F57DB3" w14:textId="72097116" w:rsidR="00E64196" w:rsidRPr="00E64196" w:rsidRDefault="00E64196" w:rsidP="004D6559">
            <w:pPr>
              <w:spacing w:after="6"/>
              <w:contextualSpacing/>
              <w:jc w:val="both"/>
              <w:rPr>
                <w:rFonts w:ascii="Times New Roman" w:eastAsia="Times New Roman" w:hAnsi="Times New Roman" w:cs="Times New Roman"/>
                <w:lang w:eastAsia="en-US"/>
              </w:rPr>
            </w:pPr>
          </w:p>
        </w:tc>
      </w:tr>
      <w:tr w:rsidR="00E64196" w:rsidRPr="00E64196" w14:paraId="65E962D9"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785F3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6D41C18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581FC91" w14:textId="77777777" w:rsidR="00E64196" w:rsidRPr="00E64196" w:rsidRDefault="00E64196">
            <w:pPr>
              <w:numPr>
                <w:ilvl w:val="0"/>
                <w:numId w:val="56"/>
              </w:numPr>
              <w:tabs>
                <w:tab w:val="left" w:pos="720"/>
              </w:tabs>
              <w:jc w:val="both"/>
              <w:rPr>
                <w:rFonts w:ascii="Times New Roman" w:eastAsia="Arial" w:hAnsi="Times New Roman" w:cs="Times New Roman"/>
              </w:rPr>
              <w:pPrChange w:id="406" w:author="Akash Ur Rehman" w:date="2023-06-08T17:47:00Z">
                <w:pPr>
                  <w:numPr>
                    <w:numId w:val="61"/>
                  </w:numPr>
                  <w:tabs>
                    <w:tab w:val="left" w:pos="720"/>
                  </w:tabs>
                  <w:ind w:left="720" w:hanging="360"/>
                  <w:jc w:val="both"/>
                </w:pPr>
              </w:pPrChange>
            </w:pPr>
            <w:r w:rsidRPr="00E64196">
              <w:rPr>
                <w:rFonts w:ascii="Times New Roman" w:eastAsia="Times New Roman" w:hAnsi="Times New Roman" w:cs="Times New Roman"/>
              </w:rPr>
              <w:t>The admin can’t accept or reject the request if no requests are selected.</w:t>
            </w:r>
          </w:p>
          <w:p w14:paraId="26C3296F" w14:textId="77777777" w:rsidR="00E64196" w:rsidRPr="00E64196" w:rsidRDefault="00E64196" w:rsidP="00E64196">
            <w:pPr>
              <w:spacing w:line="20" w:lineRule="exact"/>
              <w:jc w:val="both"/>
              <w:rPr>
                <w:rFonts w:ascii="Times New Roman" w:eastAsia="Arial" w:hAnsi="Times New Roman" w:cs="Times New Roman"/>
              </w:rPr>
            </w:pPr>
          </w:p>
          <w:p w14:paraId="28194A3D" w14:textId="77777777" w:rsidR="00E64196" w:rsidRPr="00E64196" w:rsidRDefault="00E64196">
            <w:pPr>
              <w:numPr>
                <w:ilvl w:val="0"/>
                <w:numId w:val="56"/>
              </w:numPr>
              <w:spacing w:after="6"/>
              <w:contextualSpacing/>
              <w:jc w:val="both"/>
              <w:rPr>
                <w:rFonts w:ascii="Times New Roman" w:eastAsia="Times New Roman" w:hAnsi="Times New Roman" w:cs="Times New Roman"/>
                <w:lang w:eastAsia="en-US"/>
              </w:rPr>
              <w:pPrChange w:id="407" w:author="Akash Ur Rehman" w:date="2023-06-08T17:47:00Z">
                <w:pPr>
                  <w:numPr>
                    <w:numId w:val="61"/>
                  </w:numPr>
                  <w:spacing w:after="6"/>
                  <w:ind w:left="720" w:hanging="360"/>
                  <w:contextualSpacing/>
                  <w:jc w:val="both"/>
                </w:pPr>
              </w:pPrChange>
            </w:pPr>
            <w:r w:rsidRPr="00E64196">
              <w:rPr>
                <w:rFonts w:ascii="Times New Roman" w:eastAsia="Times New Roman" w:hAnsi="Times New Roman" w:cs="Times New Roman"/>
              </w:rPr>
              <w:t>The admin can only view the query if and only if it is sent by the user</w:t>
            </w:r>
          </w:p>
        </w:tc>
      </w:tr>
      <w:tr w:rsidR="00E64196" w:rsidRPr="00E64196" w14:paraId="0EFB1374"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A9465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8CC316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125F8F2"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user has successfully received the notification of approval or rejection of the request.</w:t>
            </w:r>
          </w:p>
        </w:tc>
      </w:tr>
      <w:tr w:rsidR="00E64196" w:rsidRPr="00E64196" w14:paraId="15E540C1"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C9046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0CE64C1C"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F1E4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8DC0CD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7DE05AAD"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028F2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39F7B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B354EAB" w14:textId="0775FC73" w:rsidR="00E64196" w:rsidRPr="00E64196" w:rsidRDefault="00E64196" w:rsidP="00E64196">
      <w:pPr>
        <w:spacing w:after="200" w:line="240" w:lineRule="auto"/>
        <w:rPr>
          <w:i/>
          <w:iCs/>
          <w:color w:val="44546A" w:themeColor="text2"/>
          <w:sz w:val="18"/>
          <w:szCs w:val="18"/>
        </w:rPr>
      </w:pPr>
      <w:bookmarkStart w:id="408" w:name="_Toc12374523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59</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20</w:t>
      </w:r>
      <w:r w:rsidRPr="00E64196">
        <w:rPr>
          <w:i/>
          <w:iCs/>
          <w:color w:val="44546A" w:themeColor="text2"/>
          <w:sz w:val="18"/>
          <w:szCs w:val="18"/>
        </w:rPr>
        <w:t>- Handling Blood Request</w:t>
      </w:r>
      <w:bookmarkEnd w:id="408"/>
    </w:p>
    <w:p w14:paraId="3717BD14" w14:textId="77777777" w:rsidR="00E64196" w:rsidRPr="00E64196" w:rsidRDefault="00E64196" w:rsidP="00E64196">
      <w:pPr>
        <w:spacing w:after="6"/>
        <w:ind w:left="17"/>
        <w:jc w:val="both"/>
        <w:rPr>
          <w:rFonts w:ascii="Times New Roman" w:eastAsia="Times New Roman" w:hAnsi="Times New Roman" w:cs="Times New Roman"/>
        </w:rPr>
      </w:pPr>
    </w:p>
    <w:p w14:paraId="24BD82A2" w14:textId="77777777" w:rsidR="00E64196" w:rsidRPr="00E64196" w:rsidRDefault="00E64196" w:rsidP="00E64196">
      <w:pPr>
        <w:spacing w:after="6"/>
        <w:ind w:left="17"/>
        <w:jc w:val="both"/>
        <w:rPr>
          <w:rFonts w:ascii="Times New Roman" w:eastAsia="Times New Roman" w:hAnsi="Times New Roman" w:cs="Times New Roman"/>
        </w:rPr>
      </w:pPr>
    </w:p>
    <w:p w14:paraId="15493694" w14:textId="77777777" w:rsidR="00E64196" w:rsidRPr="00E64196" w:rsidRDefault="00E64196" w:rsidP="00E64196">
      <w:pPr>
        <w:spacing w:after="6"/>
        <w:ind w:left="17"/>
        <w:jc w:val="both"/>
        <w:rPr>
          <w:rFonts w:ascii="Times New Roman" w:eastAsia="Times New Roman" w:hAnsi="Times New Roman" w:cs="Times New Roman"/>
        </w:rPr>
      </w:pPr>
    </w:p>
    <w:p w14:paraId="34BF884F" w14:textId="77777777" w:rsidR="00E64196" w:rsidRPr="00E64196" w:rsidRDefault="00E64196" w:rsidP="00E64196">
      <w:pPr>
        <w:spacing w:after="6"/>
        <w:ind w:left="17"/>
        <w:jc w:val="both"/>
        <w:rPr>
          <w:rFonts w:ascii="Times New Roman" w:eastAsia="Times New Roman" w:hAnsi="Times New Roman" w:cs="Times New Roman"/>
        </w:rPr>
      </w:pPr>
    </w:p>
    <w:p w14:paraId="32DD0F8C" w14:textId="77777777" w:rsidR="00E64196" w:rsidRPr="00E64196" w:rsidRDefault="00E64196" w:rsidP="00E64196">
      <w:pPr>
        <w:spacing w:after="6"/>
        <w:ind w:left="17"/>
        <w:jc w:val="both"/>
        <w:rPr>
          <w:rFonts w:ascii="Times New Roman" w:eastAsia="Times New Roman" w:hAnsi="Times New Roman" w:cs="Times New Roman"/>
        </w:rPr>
      </w:pPr>
    </w:p>
    <w:p w14:paraId="65AA4752" w14:textId="77777777" w:rsidR="00E64196" w:rsidRPr="00E64196" w:rsidRDefault="00E64196" w:rsidP="00E64196">
      <w:pPr>
        <w:spacing w:after="6"/>
        <w:ind w:left="17"/>
        <w:jc w:val="both"/>
        <w:rPr>
          <w:rFonts w:ascii="Times New Roman" w:eastAsia="Times New Roman" w:hAnsi="Times New Roman" w:cs="Times New Roman"/>
        </w:rPr>
      </w:pPr>
    </w:p>
    <w:p w14:paraId="507F1058"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468FE915"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A2EDF7" w14:textId="712BB671"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09" w:name="_Toc137078842"/>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1</w:t>
            </w:r>
            <w:r w:rsidRPr="00E64196">
              <w:rPr>
                <w:rFonts w:ascii="Times New Roman" w:eastAsia="Times New Roman" w:hAnsi="Times New Roman" w:cs="Times New Roman"/>
                <w:color w:val="1F4D78" w:themeColor="accent1" w:themeShade="7F"/>
                <w:sz w:val="24"/>
                <w:szCs w:val="24"/>
                <w:lang w:eastAsia="en-US"/>
              </w:rPr>
              <w:t>- Managing User’s Personal Information</w:t>
            </w:r>
            <w:bookmarkEnd w:id="409"/>
          </w:p>
        </w:tc>
      </w:tr>
      <w:tr w:rsidR="00E64196" w:rsidRPr="00E64196" w14:paraId="4D527B30"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9EDA7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high </w:t>
            </w:r>
          </w:p>
        </w:tc>
      </w:tr>
      <w:tr w:rsidR="00E64196" w:rsidRPr="00E64196" w14:paraId="4A39EB7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04CB7F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 xml:space="preserve"> Admin, Users</w:t>
            </w:r>
          </w:p>
        </w:tc>
      </w:tr>
      <w:tr w:rsidR="00E64196" w:rsidRPr="00E64196" w14:paraId="0F5CC2EB"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B0B671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F7E809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317491D" w14:textId="5D4DDE6E"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can manage the user’s personal Information. </w:t>
            </w:r>
            <w:r w:rsidR="008E153C" w:rsidRPr="00E64196">
              <w:rPr>
                <w:rFonts w:ascii="Times New Roman" w:eastAsia="Times New Roman" w:hAnsi="Times New Roman" w:cs="Times New Roman"/>
                <w:lang w:eastAsia="en-US"/>
              </w:rPr>
              <w:t>He/she</w:t>
            </w:r>
            <w:r w:rsidRPr="00E64196">
              <w:rPr>
                <w:rFonts w:ascii="Times New Roman" w:eastAsia="Times New Roman" w:hAnsi="Times New Roman" w:cs="Times New Roman"/>
                <w:lang w:eastAsia="en-US"/>
              </w:rPr>
              <w:t xml:space="preserve"> can </w:t>
            </w:r>
            <w:r w:rsidR="002E68D5">
              <w:rPr>
                <w:rFonts w:ascii="Times New Roman" w:eastAsia="Times New Roman" w:hAnsi="Times New Roman" w:cs="Times New Roman"/>
                <w:lang w:eastAsia="en-US"/>
              </w:rPr>
              <w:t>view</w:t>
            </w:r>
            <w:r w:rsidRPr="00E64196">
              <w:rPr>
                <w:rFonts w:ascii="Times New Roman" w:eastAsia="Times New Roman" w:hAnsi="Times New Roman" w:cs="Times New Roman"/>
                <w:lang w:eastAsia="en-US"/>
              </w:rPr>
              <w:t xml:space="preserve"> the personal information </w:t>
            </w:r>
            <w:r w:rsidR="002E68D5">
              <w:rPr>
                <w:rFonts w:ascii="Times New Roman" w:eastAsia="Times New Roman" w:hAnsi="Times New Roman" w:cs="Times New Roman"/>
                <w:lang w:eastAsia="en-US"/>
              </w:rPr>
              <w:t>of</w:t>
            </w:r>
            <w:r w:rsidRPr="00E64196">
              <w:rPr>
                <w:rFonts w:ascii="Times New Roman" w:eastAsia="Times New Roman" w:hAnsi="Times New Roman" w:cs="Times New Roman"/>
                <w:lang w:eastAsia="en-US"/>
              </w:rPr>
              <w:t xml:space="preserve"> the user based on his request.</w:t>
            </w:r>
          </w:p>
        </w:tc>
      </w:tr>
      <w:tr w:rsidR="00E64196" w:rsidRPr="00E64196" w14:paraId="119212C6"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4AE5B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FFE1A69" w14:textId="58BC6FD8"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must be logged in into the </w:t>
            </w:r>
            <w:r w:rsidR="002E68D5" w:rsidRPr="00E64196">
              <w:rPr>
                <w:rFonts w:ascii="Times New Roman" w:eastAsia="Times New Roman" w:hAnsi="Times New Roman" w:cs="Times New Roman"/>
                <w:lang w:eastAsia="en-US"/>
              </w:rPr>
              <w:t>system.</w:t>
            </w:r>
          </w:p>
          <w:p w14:paraId="32480FC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have sent request to update his/her personal information.</w:t>
            </w:r>
          </w:p>
        </w:tc>
      </w:tr>
      <w:tr w:rsidR="00E64196" w:rsidRPr="00E64196" w14:paraId="7730B5C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BE6E2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386D89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3F6F2C9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22BB9793" w14:textId="1C346495" w:rsidR="00E64196" w:rsidRPr="00E64196" w:rsidRDefault="00E64196">
            <w:pPr>
              <w:numPr>
                <w:ilvl w:val="0"/>
                <w:numId w:val="59"/>
              </w:numPr>
              <w:spacing w:after="6"/>
              <w:contextualSpacing/>
              <w:jc w:val="both"/>
              <w:rPr>
                <w:rFonts w:ascii="Times New Roman" w:eastAsia="Times New Roman" w:hAnsi="Times New Roman" w:cs="Times New Roman"/>
                <w:lang w:eastAsia="en-US"/>
              </w:rPr>
              <w:pPrChange w:id="410"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eastAsia="en-US"/>
              </w:rPr>
              <w:lastRenderedPageBreak/>
              <w:t xml:space="preserve">This </w:t>
            </w:r>
            <w:r w:rsidR="001D685A" w:rsidRPr="00E64196">
              <w:rPr>
                <w:rFonts w:ascii="Times New Roman" w:eastAsia="Times New Roman" w:hAnsi="Times New Roman" w:cs="Times New Roman"/>
                <w:lang w:eastAsia="en-US"/>
              </w:rPr>
              <w:t>use case</w:t>
            </w:r>
            <w:r w:rsidRPr="00E64196">
              <w:rPr>
                <w:rFonts w:ascii="Times New Roman" w:eastAsia="Times New Roman" w:hAnsi="Times New Roman" w:cs="Times New Roman"/>
                <w:lang w:eastAsia="en-US"/>
              </w:rPr>
              <w:t xml:space="preserve"> starts when the admin </w:t>
            </w:r>
            <w:r w:rsidR="001D685A" w:rsidRPr="00E64196">
              <w:rPr>
                <w:rFonts w:ascii="Times New Roman" w:eastAsia="Times New Roman" w:hAnsi="Times New Roman" w:cs="Times New Roman"/>
                <w:lang w:eastAsia="en-US"/>
              </w:rPr>
              <w:t>accesses</w:t>
            </w:r>
            <w:r w:rsidRPr="00E64196">
              <w:rPr>
                <w:rFonts w:ascii="Times New Roman" w:eastAsia="Times New Roman" w:hAnsi="Times New Roman" w:cs="Times New Roman"/>
                <w:lang w:eastAsia="en-US"/>
              </w:rPr>
              <w:t xml:space="preserve"> the user information by opening “Manage Users” and the “Update Request” page.</w:t>
            </w:r>
          </w:p>
          <w:p w14:paraId="11B2A012" w14:textId="77777777" w:rsidR="00E64196" w:rsidRPr="00E64196" w:rsidRDefault="00E64196" w:rsidP="00E64196">
            <w:pPr>
              <w:spacing w:after="6"/>
              <w:jc w:val="both"/>
              <w:rPr>
                <w:rFonts w:ascii="Times New Roman" w:eastAsia="Times New Roman" w:hAnsi="Times New Roman" w:cs="Times New Roman"/>
                <w:lang w:eastAsia="en-US"/>
              </w:rPr>
            </w:pPr>
          </w:p>
          <w:p w14:paraId="0CB398D3" w14:textId="77777777" w:rsidR="00E64196" w:rsidRPr="00E64196" w:rsidRDefault="00E64196">
            <w:pPr>
              <w:numPr>
                <w:ilvl w:val="0"/>
                <w:numId w:val="59"/>
              </w:numPr>
              <w:spacing w:after="6"/>
              <w:contextualSpacing/>
              <w:jc w:val="both"/>
              <w:rPr>
                <w:rFonts w:ascii="Times New Roman" w:eastAsia="Times New Roman" w:hAnsi="Times New Roman" w:cs="Times New Roman"/>
                <w:lang w:eastAsia="en-US"/>
              </w:rPr>
              <w:pPrChange w:id="411"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eastAsia="en-US"/>
              </w:rPr>
              <w:t>Then the admin clicks on the “Update Requests” page to see the users who have sent request to update their personal information.</w:t>
            </w:r>
          </w:p>
          <w:p w14:paraId="60FA98AA" w14:textId="77777777" w:rsidR="00E64196" w:rsidRPr="00E64196" w:rsidRDefault="00E64196" w:rsidP="00E64196">
            <w:pPr>
              <w:spacing w:after="6"/>
              <w:jc w:val="both"/>
              <w:rPr>
                <w:rFonts w:ascii="Times New Roman" w:eastAsia="Times New Roman" w:hAnsi="Times New Roman" w:cs="Times New Roman"/>
                <w:lang w:eastAsia="en-US"/>
              </w:rPr>
            </w:pPr>
          </w:p>
          <w:p w14:paraId="08BF8C93" w14:textId="760E2F8E" w:rsidR="00E64196" w:rsidRPr="00E64196" w:rsidRDefault="00E64196">
            <w:pPr>
              <w:numPr>
                <w:ilvl w:val="0"/>
                <w:numId w:val="59"/>
              </w:numPr>
              <w:spacing w:after="6"/>
              <w:contextualSpacing/>
              <w:jc w:val="both"/>
              <w:rPr>
                <w:rFonts w:ascii="Times New Roman" w:eastAsia="Times New Roman" w:hAnsi="Times New Roman" w:cs="Times New Roman"/>
                <w:lang w:val="en-US" w:eastAsia="en-US"/>
              </w:rPr>
              <w:pPrChange w:id="412"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val="en-US" w:eastAsia="en-US"/>
              </w:rPr>
              <w:t xml:space="preserve">The admin can edit their personal information or set it to public or private according to user </w:t>
            </w:r>
            <w:r w:rsidR="001D685A" w:rsidRPr="00E64196">
              <w:rPr>
                <w:rFonts w:ascii="Times New Roman" w:eastAsia="Times New Roman" w:hAnsi="Times New Roman" w:cs="Times New Roman"/>
                <w:lang w:val="en-US" w:eastAsia="en-US"/>
              </w:rPr>
              <w:t>requirements.</w:t>
            </w:r>
          </w:p>
          <w:p w14:paraId="37809C93" w14:textId="77777777" w:rsidR="00E64196" w:rsidRPr="00E64196" w:rsidRDefault="00E64196">
            <w:pPr>
              <w:numPr>
                <w:ilvl w:val="0"/>
                <w:numId w:val="59"/>
              </w:numPr>
              <w:spacing w:after="6"/>
              <w:contextualSpacing/>
              <w:jc w:val="both"/>
              <w:rPr>
                <w:rFonts w:ascii="Times New Roman" w:eastAsia="Times New Roman" w:hAnsi="Times New Roman" w:cs="Times New Roman"/>
                <w:lang w:val="en-US"/>
              </w:rPr>
              <w:pPrChange w:id="413"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val="en-US"/>
              </w:rPr>
              <w:t>The admin can save the changes and update them on the database by clicking on “Update and Save button”.</w:t>
            </w:r>
          </w:p>
          <w:p w14:paraId="5C037D94" w14:textId="77777777" w:rsidR="00E64196" w:rsidRPr="00E64196" w:rsidRDefault="00E64196" w:rsidP="00E64196">
            <w:pPr>
              <w:spacing w:after="6"/>
              <w:jc w:val="both"/>
              <w:rPr>
                <w:rFonts w:ascii="Times New Roman" w:eastAsia="Times New Roman" w:hAnsi="Times New Roman" w:cs="Times New Roman"/>
                <w:lang w:val="en-US"/>
              </w:rPr>
            </w:pPr>
          </w:p>
          <w:p w14:paraId="0CF5903A" w14:textId="77777777" w:rsidR="00E64196" w:rsidRPr="00E64196" w:rsidRDefault="00E64196">
            <w:pPr>
              <w:numPr>
                <w:ilvl w:val="0"/>
                <w:numId w:val="59"/>
              </w:numPr>
              <w:spacing w:after="6"/>
              <w:contextualSpacing/>
              <w:jc w:val="both"/>
              <w:rPr>
                <w:rFonts w:ascii="Times New Roman" w:eastAsia="Times New Roman" w:hAnsi="Times New Roman" w:cs="Times New Roman"/>
              </w:rPr>
              <w:pPrChange w:id="414"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rPr>
              <w:t>The system then prompts admin “Are you sure you want to update the user information.”</w:t>
            </w:r>
          </w:p>
          <w:p w14:paraId="43AAC568" w14:textId="77777777" w:rsidR="00E64196" w:rsidRPr="00E64196" w:rsidRDefault="00E64196" w:rsidP="00E64196">
            <w:pPr>
              <w:spacing w:after="6"/>
              <w:jc w:val="both"/>
              <w:rPr>
                <w:rFonts w:ascii="Times New Roman" w:eastAsia="Times New Roman" w:hAnsi="Times New Roman" w:cs="Times New Roman"/>
                <w:lang w:val="en-US"/>
              </w:rPr>
            </w:pPr>
          </w:p>
          <w:p w14:paraId="0963F370" w14:textId="77777777" w:rsidR="00E64196" w:rsidRPr="00E64196" w:rsidRDefault="00E64196">
            <w:pPr>
              <w:numPr>
                <w:ilvl w:val="0"/>
                <w:numId w:val="59"/>
              </w:numPr>
              <w:spacing w:after="6"/>
              <w:contextualSpacing/>
              <w:jc w:val="both"/>
              <w:rPr>
                <w:rFonts w:ascii="Times New Roman" w:eastAsia="Times New Roman" w:hAnsi="Times New Roman" w:cs="Times New Roman"/>
                <w:lang w:val="en-US"/>
              </w:rPr>
              <w:pPrChange w:id="415"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val="en-US"/>
              </w:rPr>
              <w:t>The admin the selects “Yes” from the dialog box to save and update the changes.</w:t>
            </w:r>
          </w:p>
          <w:p w14:paraId="5A7EBC32" w14:textId="77777777" w:rsidR="00E64196" w:rsidRPr="00E64196" w:rsidRDefault="00E64196" w:rsidP="00E64196">
            <w:pPr>
              <w:spacing w:after="6"/>
              <w:jc w:val="both"/>
              <w:rPr>
                <w:rFonts w:ascii="Times New Roman" w:eastAsia="Times New Roman" w:hAnsi="Times New Roman" w:cs="Times New Roman"/>
                <w:lang w:val="en-US"/>
              </w:rPr>
            </w:pPr>
          </w:p>
          <w:p w14:paraId="4B069FF5" w14:textId="77777777" w:rsidR="00E64196" w:rsidRPr="00E64196" w:rsidRDefault="00E64196">
            <w:pPr>
              <w:numPr>
                <w:ilvl w:val="0"/>
                <w:numId w:val="59"/>
              </w:numPr>
              <w:spacing w:after="6"/>
              <w:contextualSpacing/>
              <w:jc w:val="both"/>
              <w:rPr>
                <w:rFonts w:ascii="Times New Roman" w:eastAsia="Times New Roman" w:hAnsi="Times New Roman" w:cs="Times New Roman"/>
                <w:lang w:val="en-US"/>
              </w:rPr>
              <w:pPrChange w:id="416" w:author="Akash Ur Rehman" w:date="2023-06-08T17:47:00Z">
                <w:pPr>
                  <w:numPr>
                    <w:numId w:val="67"/>
                  </w:numPr>
                  <w:spacing w:after="6"/>
                  <w:ind w:left="720" w:hanging="360"/>
                  <w:contextualSpacing/>
                  <w:jc w:val="both"/>
                </w:pPr>
              </w:pPrChange>
            </w:pPr>
            <w:r w:rsidRPr="00E64196">
              <w:rPr>
                <w:rFonts w:ascii="Times New Roman" w:eastAsia="Times New Roman" w:hAnsi="Times New Roman" w:cs="Times New Roman"/>
                <w:lang w:val="en-US"/>
              </w:rPr>
              <w:t>This use case ends.</w:t>
            </w:r>
          </w:p>
          <w:p w14:paraId="58335304" w14:textId="77777777" w:rsidR="00E64196" w:rsidRPr="00E64196" w:rsidRDefault="00E64196" w:rsidP="00E64196">
            <w:pPr>
              <w:spacing w:after="6"/>
              <w:jc w:val="both"/>
              <w:rPr>
                <w:rFonts w:ascii="Times New Roman" w:eastAsia="Times New Roman" w:hAnsi="Times New Roman" w:cs="Times New Roman"/>
                <w:lang w:eastAsia="en-US"/>
              </w:rPr>
            </w:pPr>
          </w:p>
          <w:p w14:paraId="4404B890" w14:textId="77777777" w:rsidR="00E64196" w:rsidRPr="00E64196" w:rsidRDefault="00E64196" w:rsidP="00E64196">
            <w:pPr>
              <w:spacing w:after="6"/>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4294C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use Information changes to the system.</w:t>
            </w:r>
          </w:p>
        </w:tc>
      </w:tr>
      <w:tr w:rsidR="00E64196" w:rsidRPr="00E64196" w14:paraId="6EDE540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0E68F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759481F"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24976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manage user personal information if the request is sent by the user.</w:t>
            </w:r>
          </w:p>
        </w:tc>
      </w:tr>
      <w:tr w:rsidR="00E64196" w:rsidRPr="00E64196" w14:paraId="1F598FB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7309F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44D0C9B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9EA83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 small alert is sent to the admin “Your changes are done successfully”.</w:t>
            </w:r>
          </w:p>
        </w:tc>
      </w:tr>
      <w:tr w:rsidR="00E64196" w:rsidRPr="00E64196" w14:paraId="6F249F19"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8D6451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BA92B1B"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AF880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773E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6E74A1D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E775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185A0C0"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0B71A8E0" w14:textId="4C7A3DE7" w:rsidR="00E64196" w:rsidRPr="00E64196" w:rsidRDefault="00E64196" w:rsidP="00E64196">
      <w:pPr>
        <w:spacing w:after="200" w:line="240" w:lineRule="auto"/>
        <w:rPr>
          <w:i/>
          <w:iCs/>
          <w:color w:val="44546A" w:themeColor="text2"/>
          <w:sz w:val="18"/>
          <w:szCs w:val="18"/>
        </w:rPr>
      </w:pPr>
      <w:bookmarkStart w:id="417" w:name="_Toc12374523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61</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1</w:t>
      </w:r>
      <w:r w:rsidRPr="00E64196">
        <w:rPr>
          <w:i/>
          <w:iCs/>
          <w:color w:val="44546A" w:themeColor="text2"/>
          <w:sz w:val="18"/>
          <w:szCs w:val="18"/>
        </w:rPr>
        <w:t>- Managing User’s Personal Information</w:t>
      </w:r>
      <w:bookmarkEnd w:id="417"/>
    </w:p>
    <w:p w14:paraId="22683EEB"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3F2E66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44270ED" w14:textId="5306FBD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18" w:name="_Toc137078843"/>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2</w:t>
            </w:r>
            <w:r w:rsidRPr="00E64196">
              <w:rPr>
                <w:rFonts w:ascii="Times New Roman" w:eastAsia="Times New Roman" w:hAnsi="Times New Roman" w:cs="Times New Roman"/>
                <w:color w:val="1F4D78" w:themeColor="accent1" w:themeShade="7F"/>
                <w:sz w:val="24"/>
                <w:szCs w:val="24"/>
                <w:lang w:eastAsia="en-US"/>
              </w:rPr>
              <w:t>- Managing Campaigns</w:t>
            </w:r>
            <w:bookmarkEnd w:id="418"/>
          </w:p>
        </w:tc>
      </w:tr>
      <w:tr w:rsidR="00E64196" w:rsidRPr="00E64196" w14:paraId="55CA480A"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87CC6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EA20CC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3A963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w:t>
            </w:r>
            <w:r w:rsidRPr="00E64196">
              <w:rPr>
                <w:rFonts w:ascii="Times New Roman" w:eastAsia="Times New Roman" w:hAnsi="Times New Roman" w:cs="Times New Roman"/>
                <w:lang w:eastAsia="en-US"/>
              </w:rPr>
              <w:t xml:space="preserve"> Admin</w:t>
            </w:r>
          </w:p>
        </w:tc>
      </w:tr>
      <w:tr w:rsidR="00E64196" w:rsidRPr="00E64196" w14:paraId="530BE70A"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9D21D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7CC613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5DE7A6F" w14:textId="1B7FAE5D"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manage the campaigns currently active on the website. He can change, </w:t>
            </w:r>
            <w:r w:rsidR="001D685A" w:rsidRPr="00E64196">
              <w:rPr>
                <w:rFonts w:ascii="Times New Roman" w:eastAsia="Times New Roman" w:hAnsi="Times New Roman" w:cs="Times New Roman"/>
                <w:lang w:val="en-US"/>
              </w:rPr>
              <w:t>delete,</w:t>
            </w:r>
            <w:r w:rsidRPr="00E64196">
              <w:rPr>
                <w:rFonts w:ascii="Times New Roman" w:eastAsia="Times New Roman" w:hAnsi="Times New Roman" w:cs="Times New Roman"/>
                <w:lang w:val="en-US"/>
              </w:rPr>
              <w:t xml:space="preserve"> and add new campaigns on the system</w:t>
            </w:r>
          </w:p>
        </w:tc>
      </w:tr>
      <w:tr w:rsidR="00E64196" w:rsidRPr="00E64196" w14:paraId="0FC1D37F"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AAB47F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7F5C1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5A0F15BD"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t>
            </w:r>
          </w:p>
        </w:tc>
      </w:tr>
      <w:tr w:rsidR="00E64196" w:rsidRPr="00E64196" w14:paraId="75DB4F52"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9DB6E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2377D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0B0A1481" w14:textId="77777777" w:rsidTr="004F5F3E">
        <w:trPr>
          <w:trHeight w:val="196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797EE1B7"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19"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This use case starts when the admin opens the campaign page.</w:t>
            </w:r>
          </w:p>
          <w:p w14:paraId="13A61D19"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0"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Then admin can open the campaigns page by clicking on “Manage Campaigns” button from the dashboard.</w:t>
            </w:r>
          </w:p>
          <w:p w14:paraId="66B7060C"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1"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view all the active campaigns in the “Manage Campaigns”.</w:t>
            </w:r>
          </w:p>
          <w:p w14:paraId="166FDC85"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2"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edit the active campaigns by clicking on “Edit Campaigns” button.</w:t>
            </w:r>
          </w:p>
          <w:p w14:paraId="5C6B8BD8"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3"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campaigns details will be displayed on the screen.</w:t>
            </w:r>
          </w:p>
          <w:p w14:paraId="24E0B9C8"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4"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modify the campaign and can update it by clicking on “Update and Save” button.</w:t>
            </w:r>
          </w:p>
          <w:p w14:paraId="5C43FF1A"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5"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system prompts admin “Are you sure you want to Update this campaign”.</w:t>
            </w:r>
          </w:p>
          <w:p w14:paraId="379E734B"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6"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confirms it according to his choice and the actions are performed accordingly.</w:t>
            </w:r>
          </w:p>
          <w:p w14:paraId="54B9DED5"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7"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delete the campaign by clicking on “Delete Campaign” icon following the campaign.</w:t>
            </w:r>
          </w:p>
          <w:p w14:paraId="79A6825E"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8"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system prompts admin “Are you sure you want to delete this campaign”.</w:t>
            </w:r>
          </w:p>
          <w:p w14:paraId="03E44D0F"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29"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confirms it according to his choice and the actions are performed accordingly.</w:t>
            </w:r>
          </w:p>
          <w:p w14:paraId="686CE421"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0"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add new campaigns by clicking on the “Add Campaign Icon” on the screen.</w:t>
            </w:r>
          </w:p>
          <w:p w14:paraId="3478C238"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1"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creates a new campaign and can post it by clicking on “Add Campaign” button.</w:t>
            </w:r>
          </w:p>
          <w:p w14:paraId="17BFBE54"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2"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system prompts the admin “Are you sure you want to add this campaign”.</w:t>
            </w:r>
          </w:p>
          <w:p w14:paraId="31F56A24" w14:textId="0381DAA0"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3"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 xml:space="preserve">The admin confirms </w:t>
            </w:r>
            <w:r w:rsidR="001D685A" w:rsidRPr="00E64196">
              <w:rPr>
                <w:rFonts w:ascii="Times New Roman" w:eastAsia="Times New Roman" w:hAnsi="Times New Roman" w:cs="Times New Roman"/>
                <w:lang w:val="en-US"/>
              </w:rPr>
              <w:t>it,</w:t>
            </w:r>
            <w:r w:rsidRPr="00E64196">
              <w:rPr>
                <w:rFonts w:ascii="Times New Roman" w:eastAsia="Times New Roman" w:hAnsi="Times New Roman" w:cs="Times New Roman"/>
                <w:lang w:val="en-US"/>
              </w:rPr>
              <w:t xml:space="preserve"> and the actions are performed accordingly.</w:t>
            </w:r>
          </w:p>
          <w:p w14:paraId="2EF5C7D0" w14:textId="77777777" w:rsidR="00E64196" w:rsidRPr="00E64196" w:rsidRDefault="00E64196" w:rsidP="00E64196">
            <w:pPr>
              <w:spacing w:after="6"/>
              <w:ind w:left="720"/>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5FF3D26" w14:textId="7777777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4"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The admin can select “Cancel” for making no changes to the campaigns.</w:t>
            </w:r>
          </w:p>
          <w:p w14:paraId="4BD99253" w14:textId="47059157" w:rsidR="00E64196" w:rsidRPr="00E64196" w:rsidRDefault="00E64196">
            <w:pPr>
              <w:numPr>
                <w:ilvl w:val="0"/>
                <w:numId w:val="60"/>
              </w:numPr>
              <w:spacing w:after="6"/>
              <w:contextualSpacing/>
              <w:jc w:val="both"/>
              <w:rPr>
                <w:rFonts w:ascii="Times New Roman" w:eastAsia="Times New Roman" w:hAnsi="Times New Roman" w:cs="Times New Roman"/>
                <w:lang w:val="en-US"/>
              </w:rPr>
              <w:pPrChange w:id="435" w:author="Akash Ur Rehman" w:date="2023-06-08T17:47:00Z">
                <w:pPr>
                  <w:numPr>
                    <w:numId w:val="68"/>
                  </w:numPr>
                  <w:spacing w:after="6"/>
                  <w:ind w:left="720" w:hanging="360"/>
                  <w:contextualSpacing/>
                  <w:jc w:val="both"/>
                </w:pPr>
              </w:pPrChange>
            </w:pPr>
            <w:r w:rsidRPr="00E64196">
              <w:rPr>
                <w:rFonts w:ascii="Times New Roman" w:eastAsia="Times New Roman" w:hAnsi="Times New Roman" w:cs="Times New Roman"/>
                <w:lang w:val="en-US"/>
              </w:rPr>
              <w:t xml:space="preserve">This use case </w:t>
            </w:r>
            <w:r w:rsidR="001D685A" w:rsidRPr="00E64196">
              <w:rPr>
                <w:rFonts w:ascii="Times New Roman" w:eastAsia="Times New Roman" w:hAnsi="Times New Roman" w:cs="Times New Roman"/>
                <w:lang w:val="en-US"/>
              </w:rPr>
              <w:t>ends.</w:t>
            </w:r>
          </w:p>
          <w:p w14:paraId="74CF6AD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442C180"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0062E08"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select “Cancel” for making no changes to the campaigns.</w:t>
            </w:r>
          </w:p>
          <w:p w14:paraId="2820BD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DA06287"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CC145D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1DFDF61"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F0BBB2"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detailed page of Campaign screen will only appear if and only if the admin clicks on Edit button.</w:t>
            </w:r>
          </w:p>
          <w:p w14:paraId="4A5D6FA9"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modify the campaigns if the changes are required.</w:t>
            </w:r>
          </w:p>
          <w:p w14:paraId="7D91719E" w14:textId="30133136"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prompts will only appear if the admins </w:t>
            </w:r>
            <w:r w:rsidR="001D685A" w:rsidRPr="00E64196">
              <w:rPr>
                <w:rFonts w:ascii="Times New Roman" w:eastAsia="Times New Roman" w:hAnsi="Times New Roman" w:cs="Times New Roman"/>
                <w:lang w:val="en-US"/>
              </w:rPr>
              <w:t>take</w:t>
            </w:r>
            <w:r w:rsidRPr="00E64196">
              <w:rPr>
                <w:rFonts w:ascii="Times New Roman" w:eastAsia="Times New Roman" w:hAnsi="Times New Roman" w:cs="Times New Roman"/>
                <w:lang w:val="en-US"/>
              </w:rPr>
              <w:t xml:space="preserve"> an action against the page.</w:t>
            </w:r>
          </w:p>
          <w:p w14:paraId="4FC0C8B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5F8809E"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89651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12E2B1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6B1613"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sent to the admin “The action is performed successfully”.</w:t>
            </w:r>
          </w:p>
          <w:p w14:paraId="5C3AA739"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6F2555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3390FF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Use Case Cross References</w:t>
            </w:r>
            <w:r w:rsidRPr="00E64196">
              <w:rPr>
                <w:rFonts w:ascii="Times New Roman" w:eastAsia="Times New Roman" w:hAnsi="Times New Roman" w:cs="Times New Roman"/>
                <w:lang w:eastAsia="en-US"/>
              </w:rPr>
              <w:t xml:space="preserve"> </w:t>
            </w:r>
          </w:p>
        </w:tc>
      </w:tr>
      <w:tr w:rsidR="00E64196" w:rsidRPr="00E64196" w14:paraId="76DCA0F1"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65034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E8CBB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0960FB3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9173FD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BF9633D"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89267F0" w14:textId="23599A49" w:rsidR="00E64196" w:rsidRPr="00E64196" w:rsidRDefault="00E64196" w:rsidP="00E64196">
      <w:pPr>
        <w:spacing w:after="200" w:line="240" w:lineRule="auto"/>
        <w:rPr>
          <w:i/>
          <w:iCs/>
          <w:color w:val="44546A" w:themeColor="text2"/>
          <w:sz w:val="18"/>
          <w:szCs w:val="18"/>
        </w:rPr>
      </w:pPr>
      <w:bookmarkStart w:id="436" w:name="_Toc12374523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62</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2</w:t>
      </w:r>
      <w:r w:rsidRPr="00E64196">
        <w:rPr>
          <w:i/>
          <w:iCs/>
          <w:color w:val="44546A" w:themeColor="text2"/>
          <w:sz w:val="18"/>
          <w:szCs w:val="18"/>
        </w:rPr>
        <w:t>- Managing Campaigns</w:t>
      </w:r>
      <w:bookmarkEnd w:id="436"/>
    </w:p>
    <w:p w14:paraId="53AA3EC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135275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538056E" w14:textId="45826CBA"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37" w:name="_Toc137078844"/>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3</w:t>
            </w:r>
            <w:r w:rsidRPr="00E64196">
              <w:rPr>
                <w:rFonts w:ascii="Times New Roman" w:eastAsia="Times New Roman" w:hAnsi="Times New Roman" w:cs="Times New Roman"/>
                <w:color w:val="1F4D78" w:themeColor="accent1" w:themeShade="7F"/>
                <w:sz w:val="24"/>
                <w:szCs w:val="24"/>
                <w:lang w:eastAsia="en-US"/>
              </w:rPr>
              <w:t>- Managing Donor List</w:t>
            </w:r>
            <w:bookmarkEnd w:id="437"/>
          </w:p>
        </w:tc>
      </w:tr>
      <w:tr w:rsidR="00E64196" w:rsidRPr="00E64196" w14:paraId="0E15421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F32773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35DB5AA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9457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14046C03"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31412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B9CA3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33359A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donor list. He is also provided the ability to add, edit the donor list as well. He can also download the list.</w:t>
            </w:r>
          </w:p>
        </w:tc>
      </w:tr>
      <w:tr w:rsidR="00E64196" w:rsidRPr="00E64196" w14:paraId="31A4E53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8B0760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4AD84B8" w14:textId="58564422"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must be logged in into the </w:t>
            </w:r>
            <w:r w:rsidR="001D685A" w:rsidRPr="00E64196">
              <w:rPr>
                <w:rFonts w:ascii="Times New Roman" w:eastAsia="Times New Roman" w:hAnsi="Times New Roman" w:cs="Times New Roman"/>
                <w:lang w:eastAsia="en-US"/>
              </w:rPr>
              <w:t>system.</w:t>
            </w:r>
          </w:p>
          <w:p w14:paraId="3FC9894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be logged in into the system</w:t>
            </w:r>
          </w:p>
        </w:tc>
      </w:tr>
      <w:tr w:rsidR="00E64196" w:rsidRPr="00E64196" w14:paraId="1AD6F0C5"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DFAB9E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6BA0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FD51F77" w14:textId="77777777" w:rsidTr="003D3269">
        <w:trPr>
          <w:trHeight w:val="16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2DF79AD" w14:textId="77777777" w:rsidR="00E64196" w:rsidRPr="00E64196" w:rsidRDefault="00E64196">
            <w:pPr>
              <w:numPr>
                <w:ilvl w:val="0"/>
                <w:numId w:val="61"/>
              </w:numPr>
              <w:spacing w:after="6"/>
              <w:contextualSpacing/>
              <w:jc w:val="both"/>
              <w:rPr>
                <w:rFonts w:ascii="Times New Roman" w:eastAsia="Times New Roman" w:hAnsi="Times New Roman" w:cs="Times New Roman"/>
                <w:lang w:eastAsia="en-US"/>
              </w:rPr>
              <w:pPrChange w:id="438"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lang w:eastAsia="en-US"/>
              </w:rPr>
              <w:t>This use case starts when the admin enters the “Manage Donors” page from the dashboard.</w:t>
            </w:r>
          </w:p>
          <w:p w14:paraId="124BBFF6" w14:textId="04209E50" w:rsidR="00E64196" w:rsidRPr="00E64196" w:rsidRDefault="00E64196">
            <w:pPr>
              <w:numPr>
                <w:ilvl w:val="0"/>
                <w:numId w:val="61"/>
              </w:numPr>
              <w:spacing w:after="6"/>
              <w:contextualSpacing/>
              <w:jc w:val="both"/>
              <w:rPr>
                <w:rFonts w:ascii="Times New Roman" w:eastAsia="Times New Roman" w:hAnsi="Times New Roman" w:cs="Times New Roman"/>
                <w:lang w:eastAsia="en-US"/>
              </w:rPr>
              <w:pPrChange w:id="439"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lang w:eastAsia="en-US"/>
              </w:rPr>
              <w:t xml:space="preserve">When the admin Enters the “Manage </w:t>
            </w:r>
            <w:r w:rsidR="001D685A" w:rsidRPr="00E64196">
              <w:rPr>
                <w:rFonts w:ascii="Times New Roman" w:eastAsia="Times New Roman" w:hAnsi="Times New Roman" w:cs="Times New Roman"/>
                <w:lang w:eastAsia="en-US"/>
              </w:rPr>
              <w:t>Donors”</w:t>
            </w:r>
            <w:r w:rsidRPr="00E64196">
              <w:rPr>
                <w:rFonts w:ascii="Times New Roman" w:eastAsia="Times New Roman" w:hAnsi="Times New Roman" w:cs="Times New Roman"/>
                <w:lang w:eastAsia="en-US"/>
              </w:rPr>
              <w:t xml:space="preserve"> page. He can view the list of available donors.</w:t>
            </w:r>
          </w:p>
          <w:p w14:paraId="7F0FF93C" w14:textId="77777777" w:rsidR="00E64196" w:rsidRPr="00E64196" w:rsidRDefault="00E64196">
            <w:pPr>
              <w:numPr>
                <w:ilvl w:val="0"/>
                <w:numId w:val="61"/>
              </w:numPr>
              <w:spacing w:after="6"/>
              <w:contextualSpacing/>
              <w:jc w:val="both"/>
              <w:rPr>
                <w:rFonts w:ascii="Times New Roman" w:eastAsia="Times New Roman" w:hAnsi="Times New Roman" w:cs="Times New Roman"/>
                <w:lang w:eastAsia="en-US"/>
              </w:rPr>
              <w:pPrChange w:id="440"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lang w:eastAsia="en-US"/>
              </w:rPr>
              <w:t>The admin can also view the willing and unwilling status of the donor.</w:t>
            </w:r>
          </w:p>
          <w:p w14:paraId="22D96DD5" w14:textId="77777777" w:rsidR="00E64196" w:rsidRPr="00E64196" w:rsidRDefault="00E64196">
            <w:pPr>
              <w:numPr>
                <w:ilvl w:val="0"/>
                <w:numId w:val="61"/>
              </w:numPr>
              <w:spacing w:after="6"/>
              <w:contextualSpacing/>
              <w:jc w:val="both"/>
              <w:rPr>
                <w:rFonts w:ascii="Times New Roman" w:eastAsia="Times New Roman" w:hAnsi="Times New Roman" w:cs="Times New Roman"/>
                <w:lang w:val="en-US"/>
              </w:rPr>
              <w:pPrChange w:id="441"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lang w:val="en-US"/>
              </w:rPr>
              <w:t>The admin can remove the donor from the list by clicking on</w:t>
            </w:r>
            <w:r w:rsidRPr="00E64196">
              <w:rPr>
                <w:rFonts w:ascii="Times New Roman" w:eastAsia="Times New Roman" w:hAnsi="Times New Roman" w:cs="Times New Roman"/>
              </w:rPr>
              <w:t xml:space="preserve"> </w:t>
            </w:r>
            <w:r w:rsidRPr="00E64196">
              <w:rPr>
                <w:rFonts w:ascii="Times New Roman" w:eastAsia="Times New Roman" w:hAnsi="Times New Roman" w:cs="Times New Roman"/>
                <w:lang w:val="en-US"/>
              </w:rPr>
              <w:t>“Remove Donor” Icon following the name of donor (In the case if he/she is unwilling).</w:t>
            </w:r>
          </w:p>
          <w:p w14:paraId="0A5741C0"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2"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The system prompts the admin “Are you sure you want to remove this Donor”.</w:t>
            </w:r>
          </w:p>
          <w:p w14:paraId="50820D29" w14:textId="6E36C7D3" w:rsidR="00E64196" w:rsidRPr="00E64196" w:rsidRDefault="00E64196">
            <w:pPr>
              <w:numPr>
                <w:ilvl w:val="0"/>
                <w:numId w:val="61"/>
              </w:numPr>
              <w:spacing w:after="6"/>
              <w:contextualSpacing/>
              <w:jc w:val="both"/>
              <w:rPr>
                <w:rFonts w:ascii="Times New Roman" w:eastAsia="Times New Roman" w:hAnsi="Times New Roman" w:cs="Times New Roman"/>
              </w:rPr>
              <w:pPrChange w:id="443"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 xml:space="preserve">The admin chooses one suitable </w:t>
            </w:r>
            <w:r w:rsidR="001D685A" w:rsidRPr="00E64196">
              <w:rPr>
                <w:rFonts w:ascii="Times New Roman" w:eastAsia="Times New Roman" w:hAnsi="Times New Roman" w:cs="Times New Roman"/>
              </w:rPr>
              <w:t>option,</w:t>
            </w:r>
            <w:r w:rsidRPr="00E64196">
              <w:rPr>
                <w:rFonts w:ascii="Times New Roman" w:eastAsia="Times New Roman" w:hAnsi="Times New Roman" w:cs="Times New Roman"/>
              </w:rPr>
              <w:t xml:space="preserve"> and the actions are performed accordingly.</w:t>
            </w:r>
          </w:p>
          <w:p w14:paraId="283FB064"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4"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Alternative path:</w:t>
            </w:r>
          </w:p>
          <w:p w14:paraId="2E5EC5A5" w14:textId="77777777" w:rsidR="00E64196" w:rsidRPr="00E64196" w:rsidRDefault="00E64196" w:rsidP="00E64196">
            <w:pPr>
              <w:spacing w:after="6" w:line="259" w:lineRule="auto"/>
              <w:ind w:left="17"/>
              <w:jc w:val="both"/>
              <w:rPr>
                <w:rFonts w:ascii="Times New Roman" w:eastAsia="Times New Roman" w:hAnsi="Times New Roman" w:cs="Times New Roman"/>
              </w:rPr>
            </w:pPr>
          </w:p>
          <w:p w14:paraId="04D11234"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5"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The admin can select “No” for making no changes to the donors list.</w:t>
            </w:r>
          </w:p>
          <w:p w14:paraId="63B3FE66"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6"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The admin can download the donors list by clicking on the “Download” button.</w:t>
            </w:r>
          </w:p>
          <w:p w14:paraId="0B338106"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7"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The system prompts admin to provide the path to save the file being downloaded.</w:t>
            </w:r>
          </w:p>
          <w:p w14:paraId="51E98138" w14:textId="77777777" w:rsidR="00E64196" w:rsidRPr="00E64196" w:rsidRDefault="00E64196">
            <w:pPr>
              <w:numPr>
                <w:ilvl w:val="0"/>
                <w:numId w:val="61"/>
              </w:numPr>
              <w:spacing w:after="6"/>
              <w:contextualSpacing/>
              <w:jc w:val="both"/>
              <w:rPr>
                <w:rFonts w:ascii="Times New Roman" w:eastAsia="Times New Roman" w:hAnsi="Times New Roman" w:cs="Times New Roman"/>
              </w:rPr>
              <w:pPrChange w:id="448"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The admin downloads the file.</w:t>
            </w:r>
          </w:p>
          <w:p w14:paraId="060F2A79" w14:textId="6AF3A476" w:rsidR="00E64196" w:rsidRPr="00E64196" w:rsidRDefault="00E64196">
            <w:pPr>
              <w:numPr>
                <w:ilvl w:val="0"/>
                <w:numId w:val="61"/>
              </w:numPr>
              <w:spacing w:after="6"/>
              <w:contextualSpacing/>
              <w:jc w:val="both"/>
              <w:rPr>
                <w:rFonts w:ascii="Times New Roman" w:eastAsia="Times New Roman" w:hAnsi="Times New Roman" w:cs="Times New Roman"/>
              </w:rPr>
              <w:pPrChange w:id="449" w:author="Akash Ur Rehman" w:date="2023-06-08T17:47:00Z">
                <w:pPr>
                  <w:numPr>
                    <w:numId w:val="69"/>
                  </w:numPr>
                  <w:spacing w:after="6"/>
                  <w:ind w:left="720" w:hanging="360"/>
                  <w:contextualSpacing/>
                  <w:jc w:val="both"/>
                </w:pPr>
              </w:pPrChange>
            </w:pPr>
            <w:r w:rsidRPr="00E64196">
              <w:rPr>
                <w:rFonts w:ascii="Times New Roman" w:eastAsia="Times New Roman" w:hAnsi="Times New Roman" w:cs="Times New Roman"/>
              </w:rPr>
              <w:t xml:space="preserve">This </w:t>
            </w:r>
            <w:r w:rsidR="001D685A" w:rsidRPr="00E64196">
              <w:rPr>
                <w:rFonts w:ascii="Times New Roman" w:eastAsia="Times New Roman" w:hAnsi="Times New Roman" w:cs="Times New Roman"/>
              </w:rPr>
              <w:t>use case</w:t>
            </w:r>
            <w:r w:rsidRPr="00E64196">
              <w:rPr>
                <w:rFonts w:ascii="Times New Roman" w:eastAsia="Times New Roman" w:hAnsi="Times New Roman" w:cs="Times New Roman"/>
              </w:rPr>
              <w:t xml:space="preserve"> ends.</w:t>
            </w:r>
          </w:p>
          <w:p w14:paraId="0EDD115E"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1EFF9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p w14:paraId="7E4264E1"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42508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BDF48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donor list.</w:t>
            </w:r>
          </w:p>
          <w:p w14:paraId="3159DF3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AAF4AFA"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24F3F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 xml:space="preserve">Exceptions: </w:t>
            </w:r>
          </w:p>
        </w:tc>
      </w:tr>
      <w:tr w:rsidR="00E64196" w:rsidRPr="00E64196" w14:paraId="4390B03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1DC3E45" w14:textId="77777777" w:rsidR="00E64196" w:rsidRPr="00E64196" w:rsidRDefault="00E64196">
            <w:pPr>
              <w:numPr>
                <w:ilvl w:val="0"/>
                <w:numId w:val="58"/>
              </w:numPr>
              <w:spacing w:after="6"/>
              <w:contextualSpacing/>
              <w:jc w:val="both"/>
              <w:rPr>
                <w:rFonts w:ascii="Times New Roman" w:eastAsia="Times New Roman" w:hAnsi="Times New Roman" w:cs="Times New Roman"/>
                <w:lang w:val="en-US"/>
              </w:rPr>
              <w:pPrChange w:id="450" w:author="Akash Ur Rehman" w:date="2023-06-08T17:47:00Z">
                <w:pPr>
                  <w:numPr>
                    <w:numId w:val="65"/>
                  </w:numPr>
                  <w:spacing w:after="6"/>
                  <w:ind w:left="720" w:hanging="360"/>
                  <w:contextualSpacing/>
                  <w:jc w:val="both"/>
                </w:pPr>
              </w:pPrChange>
            </w:pPr>
            <w:r w:rsidRPr="00E64196">
              <w:rPr>
                <w:rFonts w:ascii="Times New Roman" w:eastAsia="Times New Roman" w:hAnsi="Times New Roman" w:cs="Times New Roman"/>
                <w:lang w:val="en-US"/>
              </w:rPr>
              <w:t>The admin can only delete the donor if there is donor present in the database.</w:t>
            </w:r>
          </w:p>
          <w:p w14:paraId="294DDB06" w14:textId="77777777" w:rsidR="00E64196" w:rsidRPr="00E64196" w:rsidRDefault="00E64196">
            <w:pPr>
              <w:numPr>
                <w:ilvl w:val="0"/>
                <w:numId w:val="58"/>
              </w:numPr>
              <w:spacing w:after="6"/>
              <w:contextualSpacing/>
              <w:jc w:val="both"/>
              <w:rPr>
                <w:rFonts w:ascii="Times New Roman" w:eastAsia="Times New Roman" w:hAnsi="Times New Roman" w:cs="Times New Roman"/>
                <w:lang w:val="en-US"/>
              </w:rPr>
              <w:pPrChange w:id="451" w:author="Akash Ur Rehman" w:date="2023-06-08T17:47:00Z">
                <w:pPr>
                  <w:numPr>
                    <w:numId w:val="65"/>
                  </w:numPr>
                  <w:spacing w:after="6"/>
                  <w:ind w:left="720" w:hanging="360"/>
                  <w:contextualSpacing/>
                  <w:jc w:val="both"/>
                </w:pPr>
              </w:pPrChange>
            </w:pPr>
            <w:r w:rsidRPr="00E64196">
              <w:rPr>
                <w:rFonts w:ascii="Times New Roman" w:eastAsia="Times New Roman" w:hAnsi="Times New Roman" w:cs="Times New Roman"/>
                <w:lang w:val="en-US"/>
              </w:rPr>
              <w:t>The admin can only remove the donor when he is unwilling to donate the blood.</w:t>
            </w:r>
          </w:p>
          <w:p w14:paraId="2AD835B2" w14:textId="77777777" w:rsidR="00E64196" w:rsidRPr="00E64196" w:rsidRDefault="00E64196">
            <w:pPr>
              <w:numPr>
                <w:ilvl w:val="0"/>
                <w:numId w:val="58"/>
              </w:numPr>
              <w:spacing w:after="6"/>
              <w:contextualSpacing/>
              <w:jc w:val="both"/>
              <w:rPr>
                <w:rFonts w:ascii="Times New Roman" w:eastAsia="Times New Roman" w:hAnsi="Times New Roman" w:cs="Times New Roman"/>
                <w:lang w:eastAsia="en-US"/>
              </w:rPr>
              <w:pPrChange w:id="452" w:author="Akash Ur Rehman" w:date="2023-06-08T17:47:00Z">
                <w:pPr>
                  <w:numPr>
                    <w:numId w:val="65"/>
                  </w:numPr>
                  <w:spacing w:after="6"/>
                  <w:ind w:left="720" w:hanging="360"/>
                  <w:contextualSpacing/>
                  <w:jc w:val="both"/>
                </w:pPr>
              </w:pPrChange>
            </w:pPr>
            <w:r w:rsidRPr="00E64196">
              <w:rPr>
                <w:rFonts w:ascii="Times New Roman" w:eastAsia="Times New Roman" w:hAnsi="Times New Roman" w:cs="Times New Roman"/>
                <w:lang w:val="en-US" w:eastAsia="en-US"/>
              </w:rPr>
              <w:t>The admin can only download the donor list if there is at least one donor present</w:t>
            </w:r>
          </w:p>
        </w:tc>
      </w:tr>
      <w:tr w:rsidR="00E64196" w:rsidRPr="00E64196" w14:paraId="2C7FCA2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0C479C2" w14:textId="77777777" w:rsidR="00E64196" w:rsidRPr="00E64196" w:rsidRDefault="00E64196" w:rsidP="00E64196">
            <w:pPr>
              <w:spacing w:after="6"/>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2DEE3C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B7A0F" w14:textId="77777777" w:rsidR="00E64196" w:rsidRPr="00E64196" w:rsidRDefault="00E64196">
            <w:pPr>
              <w:numPr>
                <w:ilvl w:val="0"/>
                <w:numId w:val="58"/>
              </w:numPr>
              <w:spacing w:after="6"/>
              <w:contextualSpacing/>
              <w:jc w:val="both"/>
              <w:rPr>
                <w:rFonts w:ascii="Times New Roman" w:eastAsia="Times New Roman" w:hAnsi="Times New Roman" w:cs="Times New Roman"/>
              </w:rPr>
              <w:pPrChange w:id="453" w:author="Akash Ur Rehman" w:date="2023-06-08T17:47:00Z">
                <w:pPr>
                  <w:numPr>
                    <w:numId w:val="65"/>
                  </w:numPr>
                  <w:spacing w:after="6"/>
                  <w:ind w:left="720" w:hanging="360"/>
                  <w:contextualSpacing/>
                  <w:jc w:val="both"/>
                </w:pPr>
              </w:pPrChange>
            </w:pPr>
            <w:r w:rsidRPr="00E64196">
              <w:rPr>
                <w:rFonts w:ascii="Times New Roman" w:eastAsia="Times New Roman" w:hAnsi="Times New Roman" w:cs="Times New Roman"/>
              </w:rPr>
              <w:t>The admin is provided with an alert message “User successfully removed”.</w:t>
            </w:r>
          </w:p>
          <w:p w14:paraId="45067242" w14:textId="77777777" w:rsidR="00E64196" w:rsidRPr="00E64196" w:rsidRDefault="00E64196">
            <w:pPr>
              <w:numPr>
                <w:ilvl w:val="0"/>
                <w:numId w:val="58"/>
              </w:numPr>
              <w:spacing w:after="6"/>
              <w:contextualSpacing/>
              <w:jc w:val="both"/>
              <w:rPr>
                <w:rFonts w:ascii="Times New Roman" w:eastAsia="Times New Roman" w:hAnsi="Times New Roman" w:cs="Times New Roman"/>
              </w:rPr>
              <w:pPrChange w:id="454" w:author="Akash Ur Rehman" w:date="2023-06-08T17:47:00Z">
                <w:pPr>
                  <w:numPr>
                    <w:numId w:val="65"/>
                  </w:numPr>
                  <w:spacing w:after="6"/>
                  <w:ind w:left="720" w:hanging="360"/>
                  <w:contextualSpacing/>
                  <w:jc w:val="both"/>
                </w:pPr>
              </w:pPrChange>
            </w:pPr>
            <w:r w:rsidRPr="00E64196">
              <w:rPr>
                <w:rFonts w:ascii="Times New Roman" w:eastAsia="Times New Roman" w:hAnsi="Times New Roman" w:cs="Times New Roman"/>
              </w:rPr>
              <w:t>The admin provided with a message if the download is completed.</w:t>
            </w:r>
          </w:p>
          <w:p w14:paraId="235A1B88" w14:textId="77777777" w:rsidR="00E64196" w:rsidRPr="00E64196" w:rsidRDefault="00E64196" w:rsidP="00E64196">
            <w:pPr>
              <w:spacing w:after="6" w:line="259" w:lineRule="auto"/>
              <w:jc w:val="both"/>
              <w:rPr>
                <w:rFonts w:ascii="Times New Roman" w:eastAsia="Times New Roman" w:hAnsi="Times New Roman" w:cs="Times New Roman"/>
                <w:lang w:val="en-US" w:eastAsia="en-US"/>
              </w:rPr>
            </w:pPr>
          </w:p>
        </w:tc>
      </w:tr>
      <w:tr w:rsidR="00E64196" w:rsidRPr="00E64196" w14:paraId="766AE96D"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BD64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42478245"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E89E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C9B7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5A10755"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5D72E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80EAA1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DA317D4" w14:textId="245979C6" w:rsidR="00E64196" w:rsidRPr="00E64196" w:rsidRDefault="00E64196" w:rsidP="00E64196">
      <w:pPr>
        <w:spacing w:after="200" w:line="240" w:lineRule="auto"/>
        <w:rPr>
          <w:i/>
          <w:iCs/>
          <w:color w:val="44546A" w:themeColor="text2"/>
          <w:sz w:val="18"/>
          <w:szCs w:val="18"/>
        </w:rPr>
      </w:pPr>
      <w:bookmarkStart w:id="455" w:name="_Toc12374523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63</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3</w:t>
      </w:r>
      <w:r w:rsidRPr="00E64196">
        <w:rPr>
          <w:i/>
          <w:iCs/>
          <w:color w:val="44546A" w:themeColor="text2"/>
          <w:sz w:val="18"/>
          <w:szCs w:val="18"/>
        </w:rPr>
        <w:t>- Managing Donor List</w:t>
      </w:r>
      <w:bookmarkEnd w:id="455"/>
    </w:p>
    <w:p w14:paraId="64D5F296"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6403496D"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EC844C6" w14:textId="289F2CDC"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56" w:name="_Toc137078845"/>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4</w:t>
            </w:r>
            <w:r w:rsidRPr="00E64196">
              <w:rPr>
                <w:rFonts w:ascii="Times New Roman" w:eastAsia="Times New Roman" w:hAnsi="Times New Roman" w:cs="Times New Roman"/>
                <w:color w:val="1F4D78" w:themeColor="accent1" w:themeShade="7F"/>
                <w:sz w:val="24"/>
                <w:szCs w:val="24"/>
                <w:lang w:eastAsia="en-US"/>
              </w:rPr>
              <w:t>- Manage Sponsors</w:t>
            </w:r>
            <w:bookmarkEnd w:id="456"/>
            <w:r w:rsidRPr="00E64196">
              <w:rPr>
                <w:rFonts w:ascii="Times New Roman" w:eastAsia="Times New Roman" w:hAnsi="Times New Roman" w:cs="Times New Roman"/>
                <w:color w:val="1F4D78" w:themeColor="accent1" w:themeShade="7F"/>
                <w:sz w:val="24"/>
                <w:szCs w:val="24"/>
                <w:lang w:eastAsia="en-US"/>
              </w:rPr>
              <w:t xml:space="preserve"> </w:t>
            </w:r>
          </w:p>
        </w:tc>
      </w:tr>
      <w:tr w:rsidR="00E64196" w:rsidRPr="00E64196" w14:paraId="387ACCB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D24D13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0FAA4F6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0BBEF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Sponsors</w:t>
            </w:r>
          </w:p>
        </w:tc>
      </w:tr>
      <w:tr w:rsidR="00E64196" w:rsidRPr="00E64196" w14:paraId="56D0F189"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B48F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0F63D2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95913B" w14:textId="483C3D06"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 xml:space="preserve">The admin can view, </w:t>
            </w:r>
            <w:r w:rsidR="001D685A" w:rsidRPr="00E64196">
              <w:rPr>
                <w:rFonts w:ascii="Times New Roman" w:eastAsia="Times New Roman" w:hAnsi="Times New Roman" w:cs="Times New Roman"/>
                <w:lang w:val="en-US" w:eastAsia="en-US"/>
              </w:rPr>
              <w:t>edit,</w:t>
            </w:r>
            <w:r w:rsidRPr="00E64196">
              <w:rPr>
                <w:rFonts w:ascii="Times New Roman" w:eastAsia="Times New Roman" w:hAnsi="Times New Roman" w:cs="Times New Roman"/>
                <w:lang w:val="en-US" w:eastAsia="en-US"/>
              </w:rPr>
              <w:t xml:space="preserve"> and add new sponsors for the system growth.</w:t>
            </w:r>
          </w:p>
          <w:p w14:paraId="71F172E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9475EED"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28CEFFD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839CA9A" w14:textId="275CFF8F" w:rsidR="00E64196" w:rsidRPr="00E64196" w:rsidRDefault="00E64196">
            <w:pPr>
              <w:numPr>
                <w:ilvl w:val="0"/>
                <w:numId w:val="62"/>
              </w:numPr>
              <w:spacing w:after="6"/>
              <w:contextualSpacing/>
              <w:jc w:val="both"/>
              <w:rPr>
                <w:rFonts w:ascii="Times New Roman" w:eastAsia="Times New Roman" w:hAnsi="Times New Roman" w:cs="Times New Roman"/>
                <w:lang w:val="en-US"/>
              </w:rPr>
              <w:pPrChange w:id="457" w:author="Akash Ur Rehman" w:date="2023-06-08T17:47:00Z">
                <w:pPr>
                  <w:numPr>
                    <w:numId w:val="70"/>
                  </w:numPr>
                  <w:spacing w:after="6"/>
                  <w:ind w:left="720" w:hanging="360"/>
                  <w:contextualSpacing/>
                  <w:jc w:val="both"/>
                </w:pPr>
              </w:pPrChange>
            </w:pPr>
            <w:r w:rsidRPr="00E64196">
              <w:rPr>
                <w:rFonts w:ascii="Times New Roman" w:eastAsia="Times New Roman" w:hAnsi="Times New Roman" w:cs="Times New Roman"/>
                <w:lang w:val="en-US"/>
              </w:rPr>
              <w:t xml:space="preserve">The admin must be logged into the </w:t>
            </w:r>
            <w:r w:rsidR="001D685A" w:rsidRPr="00E64196">
              <w:rPr>
                <w:rFonts w:ascii="Times New Roman" w:eastAsia="Times New Roman" w:hAnsi="Times New Roman" w:cs="Times New Roman"/>
                <w:lang w:val="en-US"/>
              </w:rPr>
              <w:t>system.</w:t>
            </w:r>
          </w:p>
          <w:p w14:paraId="4C1E3436" w14:textId="77777777" w:rsidR="00E64196" w:rsidRPr="00E64196" w:rsidRDefault="00E64196">
            <w:pPr>
              <w:numPr>
                <w:ilvl w:val="0"/>
                <w:numId w:val="62"/>
              </w:numPr>
              <w:spacing w:after="6"/>
              <w:contextualSpacing/>
              <w:jc w:val="both"/>
              <w:rPr>
                <w:rFonts w:ascii="Times New Roman" w:eastAsia="Times New Roman" w:hAnsi="Times New Roman" w:cs="Times New Roman"/>
                <w:lang w:val="en-US"/>
              </w:rPr>
              <w:pPrChange w:id="458" w:author="Akash Ur Rehman" w:date="2023-06-08T17:47:00Z">
                <w:pPr>
                  <w:numPr>
                    <w:numId w:val="70"/>
                  </w:numPr>
                  <w:spacing w:after="6"/>
                  <w:ind w:left="720" w:hanging="360"/>
                  <w:contextualSpacing/>
                  <w:jc w:val="both"/>
                </w:pPr>
              </w:pPrChange>
            </w:pPr>
            <w:r w:rsidRPr="00E64196">
              <w:rPr>
                <w:rFonts w:ascii="Times New Roman" w:eastAsia="Times New Roman" w:hAnsi="Times New Roman" w:cs="Times New Roman"/>
                <w:lang w:val="en-US"/>
              </w:rPr>
              <w:t>The sponsors must be logged in into the system.</w:t>
            </w:r>
          </w:p>
          <w:p w14:paraId="3DC5D34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48A14097"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21187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597B90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35DF73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D37C9E7"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59"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lastRenderedPageBreak/>
              <w:t>This use case starts when the admin opens the sponsors page.</w:t>
            </w:r>
          </w:p>
          <w:p w14:paraId="10499616"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0"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admin enters the sponsors page by clicking on “Manage Sponsors” button.</w:t>
            </w:r>
          </w:p>
          <w:p w14:paraId="720F8482" w14:textId="30F3B849"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1"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 xml:space="preserve">The admin can view the sponsors while within this </w:t>
            </w:r>
            <w:r w:rsidR="001D685A" w:rsidRPr="00E64196">
              <w:rPr>
                <w:rFonts w:ascii="Times New Roman" w:eastAsia="Times New Roman" w:hAnsi="Times New Roman" w:cs="Times New Roman"/>
                <w:lang w:val="en-US"/>
              </w:rPr>
              <w:t>page.</w:t>
            </w:r>
          </w:p>
          <w:p w14:paraId="585B6A1C"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2"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admin can edit the sponsors by clicking on “Edit Button” following the details of the sponsors.</w:t>
            </w:r>
          </w:p>
          <w:p w14:paraId="460289D1"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3"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admin can save the updated details by clicking on “Update and Save” button.</w:t>
            </w:r>
          </w:p>
          <w:p w14:paraId="6A6DE200"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4"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system prompts the admin “Are you sure you want to perform this action?”.</w:t>
            </w:r>
          </w:p>
          <w:p w14:paraId="14841A5B" w14:textId="1B3CCDF9"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5"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 xml:space="preserve">The admin chooses one suitable </w:t>
            </w:r>
            <w:r w:rsidR="001D685A" w:rsidRPr="00E64196">
              <w:rPr>
                <w:rFonts w:ascii="Times New Roman" w:eastAsia="Times New Roman" w:hAnsi="Times New Roman" w:cs="Times New Roman"/>
                <w:lang w:val="en-US"/>
              </w:rPr>
              <w:t>option,</w:t>
            </w:r>
            <w:r w:rsidRPr="00E64196">
              <w:rPr>
                <w:rFonts w:ascii="Times New Roman" w:eastAsia="Times New Roman" w:hAnsi="Times New Roman" w:cs="Times New Roman"/>
                <w:lang w:val="en-US"/>
              </w:rPr>
              <w:t xml:space="preserve"> and the actions are performed accordingly.</w:t>
            </w:r>
          </w:p>
          <w:p w14:paraId="2AF3CE4E"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6"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admin can delete the sponsors by clicking on “Delete Button” following the details of the sponsor.</w:t>
            </w:r>
          </w:p>
          <w:p w14:paraId="663E577B"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7"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system prompts the admin “Are you sure you want to remove this Sponsor”.</w:t>
            </w:r>
          </w:p>
          <w:p w14:paraId="00AEFF07" w14:textId="5A3C60DA"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8"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 xml:space="preserve">The admin chooses one suitable </w:t>
            </w:r>
            <w:r w:rsidR="001D685A" w:rsidRPr="00E64196">
              <w:rPr>
                <w:rFonts w:ascii="Times New Roman" w:eastAsia="Times New Roman" w:hAnsi="Times New Roman" w:cs="Times New Roman"/>
                <w:lang w:val="en-US"/>
              </w:rPr>
              <w:t>option,</w:t>
            </w:r>
            <w:r w:rsidRPr="00E64196">
              <w:rPr>
                <w:rFonts w:ascii="Times New Roman" w:eastAsia="Times New Roman" w:hAnsi="Times New Roman" w:cs="Times New Roman"/>
                <w:lang w:val="en-US"/>
              </w:rPr>
              <w:t xml:space="preserve"> and the actions are performed accordingly.</w:t>
            </w:r>
          </w:p>
          <w:p w14:paraId="547A4DE3"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69"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Alternative paths: The admin can select “No” for making no sponsor changes to the website.</w:t>
            </w:r>
          </w:p>
          <w:p w14:paraId="730AECF5"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70"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The admin can add new sponsors by clicking on “Add Button”.</w:t>
            </w:r>
          </w:p>
          <w:p w14:paraId="0531631A" w14:textId="77777777" w:rsidR="00E64196" w:rsidRPr="00E64196" w:rsidRDefault="00E64196">
            <w:pPr>
              <w:numPr>
                <w:ilvl w:val="0"/>
                <w:numId w:val="63"/>
              </w:numPr>
              <w:spacing w:after="6"/>
              <w:contextualSpacing/>
              <w:jc w:val="both"/>
              <w:rPr>
                <w:rFonts w:ascii="Times New Roman" w:eastAsia="Times New Roman" w:hAnsi="Times New Roman" w:cs="Times New Roman"/>
                <w:lang w:val="en-US"/>
              </w:rPr>
              <w:pPrChange w:id="471" w:author="Akash Ur Rehman" w:date="2023-06-08T17:47:00Z">
                <w:pPr>
                  <w:numPr>
                    <w:numId w:val="71"/>
                  </w:numPr>
                  <w:spacing w:after="6"/>
                  <w:ind w:left="720" w:hanging="360"/>
                  <w:contextualSpacing/>
                  <w:jc w:val="both"/>
                </w:pPr>
              </w:pPrChange>
            </w:pPr>
            <w:r w:rsidRPr="00E64196">
              <w:rPr>
                <w:rFonts w:ascii="Times New Roman" w:eastAsia="Times New Roman" w:hAnsi="Times New Roman" w:cs="Times New Roman"/>
                <w:lang w:val="en-US"/>
              </w:rPr>
              <w:t>This use case ends.</w:t>
            </w:r>
          </w:p>
          <w:p w14:paraId="52B385BB"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C1E33FE"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DBD880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18CFA3" w14:textId="5B149FB9"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w:t>
            </w:r>
            <w:r w:rsidR="001D685A" w:rsidRPr="00E64196">
              <w:rPr>
                <w:rFonts w:ascii="Times New Roman" w:eastAsia="Times New Roman" w:hAnsi="Times New Roman" w:cs="Times New Roman"/>
                <w:lang w:eastAsia="en-US"/>
              </w:rPr>
              <w:t>No”</w:t>
            </w:r>
            <w:r w:rsidRPr="00E64196">
              <w:rPr>
                <w:rFonts w:ascii="Times New Roman" w:eastAsia="Times New Roman" w:hAnsi="Times New Roman" w:cs="Times New Roman"/>
                <w:lang w:eastAsia="en-US"/>
              </w:rPr>
              <w:t xml:space="preserve"> for making no sponsor changes to the system.</w:t>
            </w:r>
          </w:p>
          <w:p w14:paraId="71E2582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DC6B1F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E1C17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519700E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AA6271F" w14:textId="6582A6A2" w:rsidR="00E64196" w:rsidRPr="00E64196" w:rsidRDefault="00E64196">
            <w:pPr>
              <w:numPr>
                <w:ilvl w:val="0"/>
                <w:numId w:val="64"/>
              </w:numPr>
              <w:spacing w:after="6"/>
              <w:contextualSpacing/>
              <w:jc w:val="both"/>
              <w:rPr>
                <w:rFonts w:ascii="Times New Roman" w:eastAsia="Times New Roman" w:hAnsi="Times New Roman" w:cs="Times New Roman"/>
                <w:lang w:val="en-US"/>
              </w:rPr>
              <w:pPrChange w:id="472" w:author="Akash Ur Rehman" w:date="2023-06-08T17:47:00Z">
                <w:pPr>
                  <w:numPr>
                    <w:numId w:val="72"/>
                  </w:numPr>
                  <w:spacing w:after="6"/>
                  <w:ind w:left="405" w:hanging="405"/>
                  <w:contextualSpacing/>
                  <w:jc w:val="both"/>
                </w:pPr>
              </w:pPrChange>
            </w:pPr>
            <w:r w:rsidRPr="00E64196">
              <w:rPr>
                <w:rFonts w:ascii="Times New Roman" w:eastAsia="Times New Roman" w:hAnsi="Times New Roman" w:cs="Times New Roman"/>
                <w:lang w:val="en-US"/>
              </w:rPr>
              <w:t xml:space="preserve">The admin can only delete sponsors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sponsor </w:t>
            </w:r>
            <w:r w:rsidR="001D685A" w:rsidRPr="00E64196">
              <w:rPr>
                <w:rFonts w:ascii="Times New Roman" w:eastAsia="Times New Roman" w:hAnsi="Times New Roman" w:cs="Times New Roman"/>
                <w:lang w:val="en-US"/>
              </w:rPr>
              <w:t>present.</w:t>
            </w:r>
          </w:p>
          <w:p w14:paraId="5337BABC" w14:textId="1FFFDA48" w:rsidR="00E64196" w:rsidRPr="00E64196" w:rsidRDefault="00E64196">
            <w:pPr>
              <w:numPr>
                <w:ilvl w:val="0"/>
                <w:numId w:val="64"/>
              </w:numPr>
              <w:spacing w:after="6"/>
              <w:contextualSpacing/>
              <w:jc w:val="both"/>
              <w:rPr>
                <w:rFonts w:ascii="Times New Roman" w:eastAsia="Times New Roman" w:hAnsi="Times New Roman" w:cs="Times New Roman"/>
                <w:lang w:val="en-US"/>
              </w:rPr>
              <w:pPrChange w:id="473" w:author="Akash Ur Rehman" w:date="2023-06-08T17:47:00Z">
                <w:pPr>
                  <w:numPr>
                    <w:numId w:val="72"/>
                  </w:numPr>
                  <w:spacing w:after="6"/>
                  <w:ind w:left="405" w:hanging="405"/>
                  <w:contextualSpacing/>
                  <w:jc w:val="both"/>
                </w:pPr>
              </w:pPrChange>
            </w:pPr>
            <w:r w:rsidRPr="00E64196">
              <w:rPr>
                <w:rFonts w:ascii="Times New Roman" w:eastAsia="Times New Roman" w:hAnsi="Times New Roman" w:cs="Times New Roman"/>
                <w:lang w:val="en-US"/>
              </w:rPr>
              <w:t xml:space="preserve">The admin can only update sponsor information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sponsor present.</w:t>
            </w:r>
          </w:p>
          <w:p w14:paraId="1C039C7C"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793DB80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09D50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24AEBC7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CA63AC" w14:textId="505105A1" w:rsidR="00E64196" w:rsidRPr="00E64196" w:rsidRDefault="00E64196">
            <w:pPr>
              <w:numPr>
                <w:ilvl w:val="0"/>
                <w:numId w:val="65"/>
              </w:numPr>
              <w:spacing w:after="6"/>
              <w:contextualSpacing/>
              <w:jc w:val="both"/>
              <w:rPr>
                <w:rFonts w:ascii="Times New Roman" w:eastAsia="Times New Roman" w:hAnsi="Times New Roman" w:cs="Times New Roman"/>
              </w:rPr>
              <w:pPrChange w:id="474" w:author="Akash Ur Rehman" w:date="2023-06-08T17:47:00Z">
                <w:pPr>
                  <w:numPr>
                    <w:numId w:val="73"/>
                  </w:numPr>
                  <w:spacing w:after="6"/>
                  <w:ind w:left="450" w:hanging="450"/>
                  <w:contextualSpacing/>
                  <w:jc w:val="both"/>
                </w:pPr>
              </w:pPrChange>
            </w:pPr>
            <w:r w:rsidRPr="00E64196">
              <w:rPr>
                <w:rFonts w:ascii="Times New Roman" w:eastAsia="Times New Roman" w:hAnsi="Times New Roman" w:cs="Times New Roman"/>
              </w:rPr>
              <w:t xml:space="preserve">The Alert is generated for the admins in case of success and failures of the action </w:t>
            </w:r>
            <w:r w:rsidR="001D685A" w:rsidRPr="00E64196">
              <w:rPr>
                <w:rFonts w:ascii="Times New Roman" w:eastAsia="Times New Roman" w:hAnsi="Times New Roman" w:cs="Times New Roman"/>
              </w:rPr>
              <w:t>performed.</w:t>
            </w:r>
          </w:p>
          <w:p w14:paraId="225EAA0F"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3E2E5AE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820CB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665E5F7"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6290B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756577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1E9E2F0F"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E3412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EC9611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3580106A" w14:textId="0444C3C6" w:rsidR="00E64196" w:rsidRPr="00E64196" w:rsidRDefault="00E64196" w:rsidP="00E64196">
      <w:pPr>
        <w:spacing w:after="200" w:line="240" w:lineRule="auto"/>
        <w:rPr>
          <w:i/>
          <w:iCs/>
          <w:color w:val="44546A" w:themeColor="text2"/>
          <w:sz w:val="18"/>
          <w:szCs w:val="18"/>
        </w:rPr>
      </w:pPr>
      <w:bookmarkStart w:id="475" w:name="_Toc12374523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64</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4</w:t>
      </w:r>
      <w:r w:rsidRPr="00E64196">
        <w:rPr>
          <w:i/>
          <w:iCs/>
          <w:color w:val="44546A" w:themeColor="text2"/>
          <w:sz w:val="18"/>
          <w:szCs w:val="18"/>
        </w:rPr>
        <w:t>- Manage Sponsor</w:t>
      </w:r>
      <w:bookmarkEnd w:id="475"/>
    </w:p>
    <w:p w14:paraId="0D0294AB" w14:textId="77777777" w:rsidR="00E64196" w:rsidRPr="00E64196" w:rsidRDefault="00E64196" w:rsidP="00E64196">
      <w:pPr>
        <w:spacing w:after="6"/>
        <w:ind w:left="17"/>
        <w:jc w:val="both"/>
        <w:rPr>
          <w:rFonts w:ascii="Times New Roman" w:eastAsia="Times New Roman" w:hAnsi="Times New Roman" w:cs="Times New Roman"/>
        </w:rPr>
      </w:pPr>
    </w:p>
    <w:p w14:paraId="370E15A6"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C5147D8"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2615D9E" w14:textId="5FB9F80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76" w:name="_Toc137078846"/>
            <w:r w:rsidRPr="00E64196">
              <w:rPr>
                <w:rFonts w:ascii="Times New Roman" w:eastAsia="Times New Roman" w:hAnsi="Times New Roman" w:cs="Times New Roman"/>
                <w:color w:val="1F4D78" w:themeColor="accent1" w:themeShade="7F"/>
                <w:sz w:val="24"/>
                <w:szCs w:val="24"/>
                <w:lang w:eastAsia="en-US"/>
              </w:rPr>
              <w:lastRenderedPageBreak/>
              <w:t>UC2</w:t>
            </w:r>
            <w:r w:rsidR="003D3269">
              <w:rPr>
                <w:rFonts w:ascii="Times New Roman" w:eastAsia="Times New Roman" w:hAnsi="Times New Roman" w:cs="Times New Roman"/>
                <w:color w:val="1F4D78" w:themeColor="accent1" w:themeShade="7F"/>
                <w:sz w:val="24"/>
                <w:szCs w:val="24"/>
                <w:lang w:eastAsia="en-US"/>
              </w:rPr>
              <w:t>5</w:t>
            </w:r>
            <w:r w:rsidRPr="00E64196">
              <w:rPr>
                <w:rFonts w:ascii="Times New Roman" w:eastAsia="Times New Roman" w:hAnsi="Times New Roman" w:cs="Times New Roman"/>
                <w:color w:val="1F4D78" w:themeColor="accent1" w:themeShade="7F"/>
                <w:sz w:val="24"/>
                <w:szCs w:val="24"/>
                <w:lang w:eastAsia="en-US"/>
              </w:rPr>
              <w:t>- Manage Financial Donations</w:t>
            </w:r>
            <w:bookmarkEnd w:id="476"/>
          </w:p>
        </w:tc>
      </w:tr>
      <w:tr w:rsidR="00E64196" w:rsidRPr="00E64196" w14:paraId="299E4204"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3E145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2DC122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575E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0EAC4538"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548C3F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33925C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102EE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persons list who donated financially to the system.</w:t>
            </w:r>
          </w:p>
          <w:p w14:paraId="387229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780DD25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1E82A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2A68FA2" w14:textId="77777777" w:rsidR="00E64196" w:rsidRPr="00E64196" w:rsidRDefault="00E64196">
            <w:pPr>
              <w:numPr>
                <w:ilvl w:val="0"/>
                <w:numId w:val="65"/>
              </w:numPr>
              <w:spacing w:after="6"/>
              <w:contextualSpacing/>
              <w:jc w:val="both"/>
              <w:rPr>
                <w:rFonts w:ascii="Times New Roman" w:eastAsia="Times New Roman" w:hAnsi="Times New Roman" w:cs="Times New Roman"/>
                <w:lang w:eastAsia="en-US"/>
              </w:rPr>
              <w:pPrChange w:id="477" w:author="Akash Ur Rehman" w:date="2023-06-08T17:47:00Z">
                <w:pPr>
                  <w:numPr>
                    <w:numId w:val="73"/>
                  </w:numPr>
                  <w:spacing w:after="6"/>
                  <w:ind w:left="450" w:hanging="450"/>
                  <w:contextualSpacing/>
                  <w:jc w:val="both"/>
                </w:pPr>
              </w:pPrChange>
            </w:pPr>
            <w:r w:rsidRPr="00E64196">
              <w:rPr>
                <w:rFonts w:ascii="Times New Roman" w:eastAsia="Times New Roman" w:hAnsi="Times New Roman" w:cs="Times New Roman"/>
                <w:lang w:eastAsia="en-US"/>
              </w:rPr>
              <w:t>The admin must be logged in into the system.</w:t>
            </w:r>
          </w:p>
          <w:p w14:paraId="0AE115CB" w14:textId="77777777" w:rsidR="00E64196" w:rsidRPr="00E64196" w:rsidRDefault="00E64196">
            <w:pPr>
              <w:numPr>
                <w:ilvl w:val="0"/>
                <w:numId w:val="65"/>
              </w:numPr>
              <w:spacing w:after="6"/>
              <w:contextualSpacing/>
              <w:jc w:val="both"/>
              <w:rPr>
                <w:rFonts w:ascii="Times New Roman" w:eastAsia="Times New Roman" w:hAnsi="Times New Roman" w:cs="Times New Roman"/>
                <w:lang w:eastAsia="en-US"/>
              </w:rPr>
              <w:pPrChange w:id="478" w:author="Akash Ur Rehman" w:date="2023-06-08T17:47:00Z">
                <w:pPr>
                  <w:numPr>
                    <w:numId w:val="73"/>
                  </w:numPr>
                  <w:spacing w:after="6"/>
                  <w:ind w:left="450" w:hanging="450"/>
                  <w:contextualSpacing/>
                  <w:jc w:val="both"/>
                </w:pPr>
              </w:pPrChange>
            </w:pPr>
            <w:r w:rsidRPr="00E64196">
              <w:rPr>
                <w:rFonts w:ascii="Times New Roman" w:eastAsia="Times New Roman" w:hAnsi="Times New Roman" w:cs="Times New Roman"/>
                <w:lang w:eastAsia="en-US"/>
              </w:rPr>
              <w:t>The donor must be logged in into the system.</w:t>
            </w:r>
          </w:p>
        </w:tc>
      </w:tr>
      <w:tr w:rsidR="00E64196" w:rsidRPr="00E64196" w14:paraId="25BD55C9"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54BBD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5A1A8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76A918CF" w14:textId="77777777" w:rsidTr="003D3269">
        <w:trPr>
          <w:trHeight w:val="376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B90C387"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79"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This use case begins when the admin opens the Funds page.</w:t>
            </w:r>
          </w:p>
          <w:p w14:paraId="2BAA0522"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0"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The admin can open the funds page by clicking on the “Funds” icon.</w:t>
            </w:r>
          </w:p>
          <w:p w14:paraId="3493C331"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1"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The admin can view the persons who donated to the system.</w:t>
            </w:r>
          </w:p>
          <w:p w14:paraId="23B4007A"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2"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The admin can download the list of the fund’s donors.</w:t>
            </w:r>
          </w:p>
          <w:p w14:paraId="4B82FB59"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3"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The system prompts for where to store the list to be downloaded.</w:t>
            </w:r>
          </w:p>
          <w:p w14:paraId="7AF1538E" w14:textId="0FD9DEEC"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4"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 xml:space="preserve">The admin specifies the </w:t>
            </w:r>
            <w:r w:rsidR="001D685A" w:rsidRPr="00E64196">
              <w:rPr>
                <w:rFonts w:ascii="Times New Roman" w:eastAsia="Times New Roman" w:hAnsi="Times New Roman" w:cs="Times New Roman"/>
                <w:lang w:val="en-US"/>
              </w:rPr>
              <w:t>path,</w:t>
            </w:r>
            <w:r w:rsidRPr="00E64196">
              <w:rPr>
                <w:rFonts w:ascii="Times New Roman" w:eastAsia="Times New Roman" w:hAnsi="Times New Roman" w:cs="Times New Roman"/>
                <w:lang w:val="en-US"/>
              </w:rPr>
              <w:t xml:space="preserve"> and the list is stored.</w:t>
            </w:r>
          </w:p>
          <w:p w14:paraId="171F60B4" w14:textId="77777777" w:rsidR="00E64196" w:rsidRPr="00E64196" w:rsidRDefault="00E64196">
            <w:pPr>
              <w:numPr>
                <w:ilvl w:val="0"/>
                <w:numId w:val="71"/>
              </w:numPr>
              <w:spacing w:after="6"/>
              <w:contextualSpacing/>
              <w:jc w:val="both"/>
              <w:rPr>
                <w:rFonts w:ascii="Times New Roman" w:eastAsia="Times New Roman" w:hAnsi="Times New Roman" w:cs="Times New Roman"/>
                <w:lang w:val="en-US"/>
              </w:rPr>
              <w:pPrChange w:id="485" w:author="Akash Ur Rehman" w:date="2023-06-08T17:47:00Z">
                <w:pPr>
                  <w:numPr>
                    <w:numId w:val="79"/>
                  </w:numPr>
                  <w:tabs>
                    <w:tab w:val="num" w:pos="720"/>
                  </w:tabs>
                  <w:spacing w:after="6"/>
                  <w:ind w:left="720" w:hanging="360"/>
                  <w:contextualSpacing/>
                  <w:jc w:val="both"/>
                </w:pPr>
              </w:pPrChange>
            </w:pPr>
            <w:r w:rsidRPr="00E64196">
              <w:rPr>
                <w:rFonts w:ascii="Times New Roman" w:eastAsia="Times New Roman" w:hAnsi="Times New Roman" w:cs="Times New Roman"/>
                <w:lang w:val="en-US"/>
              </w:rPr>
              <w:t>This use case ends.</w:t>
            </w:r>
          </w:p>
          <w:p w14:paraId="29CDA572"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5150C7E7"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311B95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79FF2E7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592F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041FE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0D493C76"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13649"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AC69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3D68C0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C430A1"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029B9A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DDEA08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8A7F15" w14:textId="68014FEC"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download the list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fund donor present.</w:t>
            </w:r>
          </w:p>
          <w:p w14:paraId="3C3A26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2A5F27D"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C1B7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3CA2A1B"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35479DB"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generated when the list is successfully downloaded.</w:t>
            </w:r>
          </w:p>
          <w:p w14:paraId="6AD3A0B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56541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BE378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F78D17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890ED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E21C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3AC0DBB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907F9D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208E83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13BA10F7" w14:textId="3C2EB178" w:rsidR="00E64196" w:rsidRPr="00E64196" w:rsidRDefault="00E64196" w:rsidP="00E64196">
      <w:pPr>
        <w:spacing w:after="200" w:line="240" w:lineRule="auto"/>
        <w:rPr>
          <w:i/>
          <w:iCs/>
          <w:color w:val="44546A" w:themeColor="text2"/>
          <w:sz w:val="18"/>
          <w:szCs w:val="18"/>
        </w:rPr>
      </w:pPr>
      <w:bookmarkStart w:id="486" w:name="_Toc12374523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65</w:t>
      </w:r>
      <w:r w:rsidRPr="00E64196">
        <w:rPr>
          <w:i/>
          <w:iCs/>
          <w:noProof/>
          <w:color w:val="44546A" w:themeColor="text2"/>
          <w:sz w:val="18"/>
          <w:szCs w:val="18"/>
        </w:rPr>
        <w:fldChar w:fldCharType="end"/>
      </w:r>
      <w:r w:rsidRPr="00E64196">
        <w:rPr>
          <w:i/>
          <w:iCs/>
          <w:color w:val="44546A" w:themeColor="text2"/>
          <w:sz w:val="18"/>
          <w:szCs w:val="18"/>
        </w:rPr>
        <w:t>:UC</w:t>
      </w:r>
      <w:r w:rsidR="003D3269">
        <w:rPr>
          <w:i/>
          <w:iCs/>
          <w:color w:val="44546A" w:themeColor="text2"/>
          <w:sz w:val="18"/>
          <w:szCs w:val="18"/>
        </w:rPr>
        <w:t>25</w:t>
      </w:r>
      <w:r w:rsidRPr="00E64196">
        <w:rPr>
          <w:i/>
          <w:iCs/>
          <w:color w:val="44546A" w:themeColor="text2"/>
          <w:sz w:val="18"/>
          <w:szCs w:val="18"/>
        </w:rPr>
        <w:t>- Manage Financial Donations</w:t>
      </w:r>
      <w:bookmarkEnd w:id="486"/>
    </w:p>
    <w:p w14:paraId="64299584" w14:textId="77777777" w:rsidR="00E64196" w:rsidRPr="00E64196" w:rsidRDefault="00E64196" w:rsidP="00E64196">
      <w:pPr>
        <w:spacing w:after="6"/>
        <w:ind w:left="17"/>
        <w:jc w:val="both"/>
        <w:rPr>
          <w:rFonts w:ascii="Times New Roman" w:eastAsia="Times New Roman" w:hAnsi="Times New Roman" w:cs="Times New Roman"/>
        </w:rPr>
      </w:pPr>
    </w:p>
    <w:p w14:paraId="2A59D53A"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F3D1E5E"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55D79A" w14:textId="51982A3F"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487" w:name="_Toc137078847"/>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6</w:t>
            </w:r>
            <w:r w:rsidRPr="00E64196">
              <w:rPr>
                <w:rFonts w:ascii="Times New Roman" w:eastAsia="Times New Roman" w:hAnsi="Times New Roman" w:cs="Times New Roman"/>
                <w:color w:val="1F4D78" w:themeColor="accent1" w:themeShade="7F"/>
                <w:sz w:val="24"/>
                <w:szCs w:val="24"/>
                <w:lang w:eastAsia="en-US"/>
              </w:rPr>
              <w:t>- Manage Job Posts</w:t>
            </w:r>
            <w:bookmarkEnd w:id="487"/>
          </w:p>
        </w:tc>
      </w:tr>
      <w:tr w:rsidR="00E64196" w:rsidRPr="00E64196" w14:paraId="766AF83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6C2B37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w:t>
            </w:r>
            <w:r w:rsidRPr="00E64196">
              <w:rPr>
                <w:rFonts w:ascii="Times New Roman" w:eastAsia="Times New Roman" w:hAnsi="Times New Roman" w:cs="Times New Roman"/>
                <w:lang w:eastAsia="en-US"/>
              </w:rPr>
              <w:t>Medium</w:t>
            </w:r>
          </w:p>
        </w:tc>
      </w:tr>
      <w:tr w:rsidR="00E64196" w:rsidRPr="00E64196" w14:paraId="7A43A41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0C0A9E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 Admin, organizations</w:t>
            </w:r>
          </w:p>
        </w:tc>
      </w:tr>
      <w:tr w:rsidR="00E64196" w:rsidRPr="00E64196" w14:paraId="36961BC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F9F8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03B16B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88522D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post the job opportunities available in the organization affiliated to the system. He can also modify and delete the job posts from the system as well.</w:t>
            </w:r>
          </w:p>
        </w:tc>
      </w:tr>
      <w:tr w:rsidR="00E64196" w:rsidRPr="00E64196" w14:paraId="298CA07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37B43E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8E060E0" w14:textId="77777777" w:rsidR="00E64196" w:rsidRPr="00E64196" w:rsidRDefault="00E64196">
            <w:pPr>
              <w:numPr>
                <w:ilvl w:val="0"/>
                <w:numId w:val="66"/>
              </w:numPr>
              <w:spacing w:after="6"/>
              <w:contextualSpacing/>
              <w:jc w:val="both"/>
              <w:rPr>
                <w:rFonts w:ascii="Times New Roman" w:eastAsia="Times New Roman" w:hAnsi="Times New Roman" w:cs="Times New Roman"/>
                <w:lang w:eastAsia="en-US"/>
              </w:rPr>
              <w:pPrChange w:id="488" w:author="Akash Ur Rehman" w:date="2023-06-08T17:47:00Z">
                <w:pPr>
                  <w:numPr>
                    <w:numId w:val="74"/>
                  </w:numPr>
                  <w:spacing w:after="6"/>
                  <w:ind w:left="600" w:hanging="600"/>
                  <w:contextualSpacing/>
                  <w:jc w:val="both"/>
                </w:pPr>
              </w:pPrChange>
            </w:pPr>
            <w:r w:rsidRPr="00E64196">
              <w:rPr>
                <w:rFonts w:ascii="Times New Roman" w:eastAsia="Times New Roman" w:hAnsi="Times New Roman" w:cs="Times New Roman"/>
                <w:lang w:eastAsia="en-US"/>
              </w:rPr>
              <w:t>The organizations must be affiliated with the system.</w:t>
            </w:r>
          </w:p>
          <w:p w14:paraId="72F12E5D" w14:textId="77777777" w:rsidR="00E64196" w:rsidRPr="00E64196" w:rsidRDefault="00E64196">
            <w:pPr>
              <w:numPr>
                <w:ilvl w:val="0"/>
                <w:numId w:val="66"/>
              </w:numPr>
              <w:spacing w:after="6"/>
              <w:contextualSpacing/>
              <w:jc w:val="both"/>
              <w:rPr>
                <w:rFonts w:ascii="Times New Roman" w:eastAsia="Times New Roman" w:hAnsi="Times New Roman" w:cs="Times New Roman"/>
                <w:lang w:eastAsia="en-US"/>
              </w:rPr>
              <w:pPrChange w:id="489" w:author="Akash Ur Rehman" w:date="2023-06-08T17:47:00Z">
                <w:pPr>
                  <w:numPr>
                    <w:numId w:val="74"/>
                  </w:numPr>
                  <w:spacing w:after="6"/>
                  <w:ind w:left="600" w:hanging="600"/>
                  <w:contextualSpacing/>
                  <w:jc w:val="both"/>
                </w:pPr>
              </w:pPrChange>
            </w:pPr>
            <w:r w:rsidRPr="00E64196">
              <w:rPr>
                <w:rFonts w:ascii="Times New Roman" w:eastAsia="Times New Roman" w:hAnsi="Times New Roman" w:cs="Times New Roman"/>
                <w:lang w:eastAsia="en-US"/>
              </w:rPr>
              <w:t>The admin must be logged in into the system.</w:t>
            </w:r>
          </w:p>
        </w:tc>
      </w:tr>
      <w:tr w:rsidR="00E64196" w:rsidRPr="00E64196" w14:paraId="2D585C6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2F3F6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439ED7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420B1E" w14:textId="77777777" w:rsidTr="004F5F3E">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31DEAC26" w14:textId="77777777" w:rsidR="00E64196" w:rsidRPr="00E64196" w:rsidRDefault="00E64196">
            <w:pPr>
              <w:numPr>
                <w:ilvl w:val="0"/>
                <w:numId w:val="67"/>
              </w:numPr>
              <w:spacing w:after="6"/>
              <w:contextualSpacing/>
              <w:jc w:val="both"/>
              <w:rPr>
                <w:rFonts w:ascii="Times New Roman" w:eastAsia="Times New Roman" w:hAnsi="Times New Roman" w:cs="Times New Roman"/>
                <w:lang w:eastAsia="en-US"/>
              </w:rPr>
              <w:pPrChange w:id="490"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lang w:eastAsia="en-US"/>
              </w:rPr>
              <w:t>This use case starts when the admin opens the “Job Posts” page.</w:t>
            </w:r>
          </w:p>
          <w:p w14:paraId="467EEC85" w14:textId="77777777" w:rsidR="00E64196" w:rsidRPr="00E64196" w:rsidRDefault="00E64196">
            <w:pPr>
              <w:numPr>
                <w:ilvl w:val="0"/>
                <w:numId w:val="67"/>
              </w:numPr>
              <w:spacing w:after="6"/>
              <w:contextualSpacing/>
              <w:jc w:val="both"/>
              <w:rPr>
                <w:rFonts w:ascii="Times New Roman" w:eastAsia="Times New Roman" w:hAnsi="Times New Roman" w:cs="Times New Roman"/>
                <w:lang w:eastAsia="en-US"/>
              </w:rPr>
              <w:pPrChange w:id="491"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lang w:eastAsia="en-US"/>
              </w:rPr>
              <w:t>The admin can view the posted jobs on the system within the job posts page.</w:t>
            </w:r>
          </w:p>
          <w:p w14:paraId="0E44856F" w14:textId="77777777" w:rsidR="00E64196" w:rsidRPr="00E64196" w:rsidRDefault="00E64196">
            <w:pPr>
              <w:numPr>
                <w:ilvl w:val="0"/>
                <w:numId w:val="67"/>
              </w:numPr>
              <w:spacing w:after="6"/>
              <w:contextualSpacing/>
              <w:jc w:val="both"/>
              <w:rPr>
                <w:rFonts w:ascii="Times New Roman" w:eastAsia="Times New Roman" w:hAnsi="Times New Roman" w:cs="Times New Roman"/>
                <w:lang w:eastAsia="en-US"/>
              </w:rPr>
              <w:pPrChange w:id="492"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lang w:eastAsia="en-US"/>
              </w:rPr>
              <w:t>The admin can modify the jobs by clicking on “modify Icon” next to the job post.</w:t>
            </w:r>
          </w:p>
          <w:p w14:paraId="75BFA200" w14:textId="77777777" w:rsidR="00E64196" w:rsidRPr="00E64196" w:rsidRDefault="00E64196">
            <w:pPr>
              <w:numPr>
                <w:ilvl w:val="0"/>
                <w:numId w:val="67"/>
              </w:numPr>
              <w:spacing w:after="6"/>
              <w:contextualSpacing/>
              <w:jc w:val="both"/>
              <w:rPr>
                <w:rFonts w:ascii="Times New Roman" w:eastAsia="Times New Roman" w:hAnsi="Times New Roman" w:cs="Times New Roman"/>
                <w:lang w:eastAsia="en-US"/>
              </w:rPr>
              <w:pPrChange w:id="493"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lang w:eastAsia="en-US"/>
              </w:rPr>
              <w:t>The admin can modify the job by clicking on “Update and Save button”.</w:t>
            </w:r>
          </w:p>
          <w:p w14:paraId="53B6E06C" w14:textId="77777777" w:rsidR="00E64196" w:rsidRPr="00E64196" w:rsidRDefault="00E64196">
            <w:pPr>
              <w:numPr>
                <w:ilvl w:val="0"/>
                <w:numId w:val="67"/>
              </w:numPr>
              <w:spacing w:after="6"/>
              <w:contextualSpacing/>
              <w:jc w:val="both"/>
              <w:rPr>
                <w:rFonts w:ascii="Times New Roman" w:eastAsia="Times New Roman" w:hAnsi="Times New Roman" w:cs="Times New Roman"/>
                <w:lang w:val="en-US"/>
              </w:rPr>
              <w:pPrChange w:id="494"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lang w:val="en-US"/>
              </w:rPr>
              <w:t>The system prompts the admin “Are you sure you want to make changes to the job post”.</w:t>
            </w:r>
          </w:p>
          <w:p w14:paraId="29CC63FB"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495"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The admin chooses from the choice and the actions are performed accordingly.</w:t>
            </w:r>
          </w:p>
          <w:p w14:paraId="2124585F"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496"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The admin can delete the job and save it by clicking on “Delete button”.</w:t>
            </w:r>
          </w:p>
          <w:p w14:paraId="0A5EF33B"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497"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The system prompts the admin “Are you sure you want to delete the job post”.</w:t>
            </w:r>
          </w:p>
          <w:p w14:paraId="77A5D32E"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498"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Alternative Paths: The admin can select “No” for making no job posts changes to the website.</w:t>
            </w:r>
          </w:p>
          <w:p w14:paraId="2FA3871F"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499"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The admin chooses from the choice and the actions are performed accordingly.</w:t>
            </w:r>
          </w:p>
          <w:p w14:paraId="2F836A08" w14:textId="77777777" w:rsidR="00E64196" w:rsidRPr="00E64196" w:rsidRDefault="00E64196">
            <w:pPr>
              <w:numPr>
                <w:ilvl w:val="0"/>
                <w:numId w:val="67"/>
              </w:numPr>
              <w:spacing w:after="6"/>
              <w:contextualSpacing/>
              <w:jc w:val="both"/>
              <w:rPr>
                <w:rFonts w:ascii="Times New Roman" w:eastAsia="Times New Roman" w:hAnsi="Times New Roman" w:cs="Times New Roman"/>
              </w:rPr>
              <w:pPrChange w:id="500" w:author="Akash Ur Rehman" w:date="2023-06-08T17:47:00Z">
                <w:pPr>
                  <w:numPr>
                    <w:numId w:val="75"/>
                  </w:numPr>
                  <w:spacing w:after="6"/>
                  <w:ind w:left="360" w:hanging="360"/>
                  <w:contextualSpacing/>
                  <w:jc w:val="both"/>
                </w:pPr>
              </w:pPrChange>
            </w:pPr>
            <w:r w:rsidRPr="00E64196">
              <w:rPr>
                <w:rFonts w:ascii="Times New Roman" w:eastAsia="Times New Roman" w:hAnsi="Times New Roman" w:cs="Times New Roman"/>
              </w:rPr>
              <w:t>This use case Ends.</w:t>
            </w:r>
          </w:p>
          <w:p w14:paraId="5F87907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EBE2415"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0F7B27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2A0720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select “No” for making no job posts changes to the website.</w:t>
            </w:r>
          </w:p>
        </w:tc>
      </w:tr>
      <w:tr w:rsidR="00E64196" w:rsidRPr="00E64196" w14:paraId="1023837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0B162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7AA36999"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6D59A" w14:textId="58E3EE8B" w:rsidR="00E64196" w:rsidRPr="00E64196" w:rsidRDefault="00E64196">
            <w:pPr>
              <w:numPr>
                <w:ilvl w:val="0"/>
                <w:numId w:val="68"/>
              </w:numPr>
              <w:spacing w:after="6"/>
              <w:contextualSpacing/>
              <w:jc w:val="both"/>
              <w:rPr>
                <w:rFonts w:ascii="Times New Roman" w:eastAsia="Times New Roman" w:hAnsi="Times New Roman" w:cs="Times New Roman"/>
                <w:lang w:val="en-US"/>
              </w:rPr>
              <w:pPrChange w:id="501" w:author="Akash Ur Rehman" w:date="2023-06-08T17:47:00Z">
                <w:pPr>
                  <w:numPr>
                    <w:numId w:val="76"/>
                  </w:numPr>
                  <w:spacing w:after="6"/>
                  <w:ind w:left="720" w:hanging="360"/>
                  <w:contextualSpacing/>
                  <w:jc w:val="both"/>
                </w:pPr>
              </w:pPrChange>
            </w:pPr>
            <w:r w:rsidRPr="00E64196">
              <w:rPr>
                <w:rFonts w:ascii="Times New Roman" w:eastAsia="Times New Roman" w:hAnsi="Times New Roman" w:cs="Times New Roman"/>
                <w:lang w:val="en-US"/>
              </w:rPr>
              <w:t xml:space="preserve">The admin can only update the job post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job present.</w:t>
            </w:r>
          </w:p>
          <w:p w14:paraId="12ED5455" w14:textId="77777777" w:rsidR="00E64196" w:rsidRPr="00E64196" w:rsidRDefault="00E64196">
            <w:pPr>
              <w:numPr>
                <w:ilvl w:val="0"/>
                <w:numId w:val="68"/>
              </w:numPr>
              <w:spacing w:after="6"/>
              <w:contextualSpacing/>
              <w:jc w:val="both"/>
              <w:rPr>
                <w:rFonts w:ascii="Times New Roman" w:eastAsia="Times New Roman" w:hAnsi="Times New Roman" w:cs="Times New Roman"/>
                <w:lang w:val="en-US"/>
              </w:rPr>
              <w:pPrChange w:id="502" w:author="Akash Ur Rehman" w:date="2023-06-08T17:47:00Z">
                <w:pPr>
                  <w:numPr>
                    <w:numId w:val="76"/>
                  </w:numPr>
                  <w:spacing w:after="6"/>
                  <w:ind w:left="720" w:hanging="360"/>
                  <w:contextualSpacing/>
                  <w:jc w:val="both"/>
                </w:pPr>
              </w:pPrChange>
            </w:pPr>
            <w:r w:rsidRPr="00E64196">
              <w:rPr>
                <w:rFonts w:ascii="Times New Roman" w:eastAsia="Times New Roman" w:hAnsi="Times New Roman" w:cs="Times New Roman"/>
                <w:lang w:val="en-US"/>
              </w:rPr>
              <w:t>The admin can only delete the job post if it is selected.</w:t>
            </w:r>
          </w:p>
          <w:p w14:paraId="35C8FD1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0EE2C141"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16FC8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FFC6916"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C1C97E8" w14:textId="3DF2C627" w:rsidR="00E64196" w:rsidRPr="00E64196" w:rsidRDefault="001D685A"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 The</w:t>
            </w:r>
            <w:r w:rsidR="00E64196" w:rsidRPr="00E64196">
              <w:rPr>
                <w:rFonts w:ascii="Times New Roman" w:eastAsia="Times New Roman" w:hAnsi="Times New Roman" w:cs="Times New Roman"/>
                <w:lang w:val="en-US" w:eastAsia="en-US"/>
              </w:rPr>
              <w:t xml:space="preserve"> admin is notified by alerts on the success of his actions.</w:t>
            </w:r>
          </w:p>
        </w:tc>
      </w:tr>
      <w:tr w:rsidR="00E64196" w:rsidRPr="00E64196" w14:paraId="62C0049C"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158479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3DE756C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7DC5E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31D8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022E39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EF87B2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99CB8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758141D6" w14:textId="570BEE0D" w:rsidR="00E64196" w:rsidRPr="00E64196" w:rsidRDefault="00E64196" w:rsidP="00E64196">
      <w:pPr>
        <w:spacing w:after="200" w:line="240" w:lineRule="auto"/>
        <w:rPr>
          <w:i/>
          <w:iCs/>
          <w:color w:val="44546A" w:themeColor="text2"/>
          <w:sz w:val="18"/>
          <w:szCs w:val="18"/>
        </w:rPr>
      </w:pPr>
      <w:bookmarkStart w:id="503" w:name="_Toc12374523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66</w:t>
      </w:r>
      <w:r w:rsidRPr="00E64196">
        <w:rPr>
          <w:i/>
          <w:iCs/>
          <w:noProof/>
          <w:color w:val="44546A" w:themeColor="text2"/>
          <w:sz w:val="18"/>
          <w:szCs w:val="18"/>
        </w:rPr>
        <w:fldChar w:fldCharType="end"/>
      </w:r>
      <w:r w:rsidRPr="00E64196">
        <w:rPr>
          <w:i/>
          <w:iCs/>
          <w:color w:val="44546A" w:themeColor="text2"/>
          <w:sz w:val="18"/>
          <w:szCs w:val="18"/>
        </w:rPr>
        <w:t>:UC</w:t>
      </w:r>
      <w:r w:rsidR="003D3269">
        <w:rPr>
          <w:i/>
          <w:iCs/>
          <w:color w:val="44546A" w:themeColor="text2"/>
          <w:sz w:val="18"/>
          <w:szCs w:val="18"/>
        </w:rPr>
        <w:t>26</w:t>
      </w:r>
      <w:r w:rsidRPr="00E64196">
        <w:rPr>
          <w:i/>
          <w:iCs/>
          <w:color w:val="44546A" w:themeColor="text2"/>
          <w:sz w:val="18"/>
          <w:szCs w:val="18"/>
        </w:rPr>
        <w:t>- Manage Job Posts</w:t>
      </w:r>
      <w:bookmarkEnd w:id="503"/>
    </w:p>
    <w:p w14:paraId="7AC79AD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79F982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68CEE52" w14:textId="5E50D848"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504" w:name="_Toc137078848"/>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w:t>
            </w:r>
            <w:r w:rsidR="003D3269">
              <w:rPr>
                <w:rFonts w:ascii="Times New Roman" w:eastAsia="Times New Roman" w:hAnsi="Times New Roman" w:cs="Times New Roman"/>
                <w:color w:val="1F4D78" w:themeColor="accent1" w:themeShade="7F"/>
                <w:sz w:val="24"/>
                <w:szCs w:val="24"/>
                <w:lang w:eastAsia="en-US"/>
              </w:rPr>
              <w:t>7</w:t>
            </w:r>
            <w:r w:rsidRPr="00E64196">
              <w:rPr>
                <w:rFonts w:ascii="Times New Roman" w:eastAsia="Times New Roman" w:hAnsi="Times New Roman" w:cs="Times New Roman"/>
                <w:color w:val="1F4D78" w:themeColor="accent1" w:themeShade="7F"/>
                <w:sz w:val="24"/>
                <w:szCs w:val="24"/>
                <w:lang w:eastAsia="en-US"/>
              </w:rPr>
              <w:t>- Manage Frequently Asked Questions</w:t>
            </w:r>
            <w:bookmarkEnd w:id="504"/>
          </w:p>
        </w:tc>
      </w:tr>
      <w:tr w:rsidR="00E64196" w:rsidRPr="00E64196" w14:paraId="3D2EC39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09C09B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50C828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6137F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w:t>
            </w:r>
          </w:p>
        </w:tc>
      </w:tr>
      <w:tr w:rsidR="00E64196" w:rsidRPr="00E64196" w14:paraId="3D28BA8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F8D1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383849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7837A0A"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post the frequently asked questions and their solutions on the page for the ease of the users.</w:t>
            </w:r>
          </w:p>
          <w:p w14:paraId="49EDA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D309EBB"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E8848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D54009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A7A9F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1FF1DA"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464DA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D1D610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4808F4A"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38E2DE8"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05"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This use case starts when the admin enters the Q/A page.</w:t>
            </w:r>
          </w:p>
          <w:p w14:paraId="408404E8"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06"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can view the available question answers currently live on the system.</w:t>
            </w:r>
          </w:p>
          <w:p w14:paraId="23BD1A24"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07"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can edit the available Q/A by clicking on ‘Edit Icon’ in front of Q/A.</w:t>
            </w:r>
          </w:p>
          <w:p w14:paraId="28A09319"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08"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can Edit the Q/A and save it by clicking on “Edit button”.</w:t>
            </w:r>
          </w:p>
          <w:p w14:paraId="3337EC84"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09"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system prompts the admin “Are you sure you want to Edit the Q/A”.</w:t>
            </w:r>
          </w:p>
          <w:p w14:paraId="037953E8"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10"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chooses from the choice and the actions are performed accordingly.</w:t>
            </w:r>
          </w:p>
          <w:p w14:paraId="6094977D"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11"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can add new Q/A by clicking on the “Add button” on the Q/A page.</w:t>
            </w:r>
          </w:p>
          <w:p w14:paraId="3F8476B2"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12"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system prompts the admin “Are you sure you want to add the Q/A”.</w:t>
            </w:r>
          </w:p>
          <w:p w14:paraId="57CA4DCC" w14:textId="77777777" w:rsidR="00E64196" w:rsidRPr="00E64196" w:rsidRDefault="00E64196">
            <w:pPr>
              <w:numPr>
                <w:ilvl w:val="0"/>
                <w:numId w:val="69"/>
              </w:numPr>
              <w:spacing w:after="6"/>
              <w:contextualSpacing/>
              <w:jc w:val="both"/>
              <w:rPr>
                <w:rFonts w:ascii="Times New Roman" w:eastAsia="Times New Roman" w:hAnsi="Times New Roman" w:cs="Times New Roman"/>
                <w:lang w:val="en-US"/>
              </w:rPr>
              <w:pPrChange w:id="513" w:author="Akash Ur Rehman" w:date="2023-06-08T17:47:00Z">
                <w:pPr>
                  <w:numPr>
                    <w:numId w:val="77"/>
                  </w:numPr>
                  <w:spacing w:after="6"/>
                  <w:ind w:left="720"/>
                  <w:contextualSpacing/>
                  <w:jc w:val="both"/>
                </w:pPr>
              </w:pPrChange>
            </w:pPr>
            <w:r w:rsidRPr="00E64196">
              <w:rPr>
                <w:rFonts w:ascii="Times New Roman" w:eastAsia="Times New Roman" w:hAnsi="Times New Roman" w:cs="Times New Roman"/>
                <w:lang w:val="en-US"/>
              </w:rPr>
              <w:t>The admin chooses from the choice and the actions are performed accordingly.</w:t>
            </w:r>
          </w:p>
          <w:p w14:paraId="071781B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BD85E4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6A60CAF"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B415A35"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52E8BC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5B53A0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system.</w:t>
            </w:r>
          </w:p>
        </w:tc>
      </w:tr>
      <w:tr w:rsidR="00E64196" w:rsidRPr="00E64196" w14:paraId="31C1FB9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305D4D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64E80D7"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9DE9DE2" w14:textId="155BB78A" w:rsidR="00E64196" w:rsidRPr="00E64196" w:rsidRDefault="00E64196">
            <w:pPr>
              <w:numPr>
                <w:ilvl w:val="0"/>
                <w:numId w:val="70"/>
              </w:numPr>
              <w:spacing w:after="6"/>
              <w:contextualSpacing/>
              <w:jc w:val="both"/>
              <w:rPr>
                <w:rFonts w:ascii="Times New Roman" w:eastAsia="Times New Roman" w:hAnsi="Times New Roman" w:cs="Times New Roman"/>
                <w:lang w:val="en-US"/>
              </w:rPr>
              <w:pPrChange w:id="514" w:author="Akash Ur Rehman" w:date="2023-06-08T17:47:00Z">
                <w:pPr>
                  <w:numPr>
                    <w:numId w:val="78"/>
                  </w:numPr>
                  <w:spacing w:after="6"/>
                  <w:ind w:left="360" w:hanging="360"/>
                  <w:contextualSpacing/>
                  <w:jc w:val="both"/>
                </w:pPr>
              </w:pPrChange>
            </w:pPr>
            <w:r w:rsidRPr="00E64196">
              <w:rPr>
                <w:rFonts w:ascii="Times New Roman" w:eastAsia="Times New Roman" w:hAnsi="Times New Roman" w:cs="Times New Roman"/>
                <w:lang w:val="en-US"/>
              </w:rPr>
              <w:t xml:space="preserve">The admin can only update the Q/A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job present.</w:t>
            </w:r>
          </w:p>
          <w:p w14:paraId="6C5BDDDC" w14:textId="77777777" w:rsidR="00E64196" w:rsidRPr="00E64196" w:rsidRDefault="00E64196">
            <w:pPr>
              <w:numPr>
                <w:ilvl w:val="0"/>
                <w:numId w:val="70"/>
              </w:numPr>
              <w:spacing w:after="6"/>
              <w:contextualSpacing/>
              <w:jc w:val="both"/>
              <w:rPr>
                <w:rFonts w:ascii="Times New Roman" w:eastAsia="Times New Roman" w:hAnsi="Times New Roman" w:cs="Times New Roman"/>
                <w:lang w:val="en-US"/>
              </w:rPr>
              <w:pPrChange w:id="515" w:author="Akash Ur Rehman" w:date="2023-06-08T17:47:00Z">
                <w:pPr>
                  <w:numPr>
                    <w:numId w:val="78"/>
                  </w:numPr>
                  <w:spacing w:after="6"/>
                  <w:ind w:left="360" w:hanging="360"/>
                  <w:contextualSpacing/>
                  <w:jc w:val="both"/>
                </w:pPr>
              </w:pPrChange>
            </w:pPr>
            <w:r w:rsidRPr="00E64196">
              <w:rPr>
                <w:rFonts w:ascii="Times New Roman" w:eastAsia="Times New Roman" w:hAnsi="Times New Roman" w:cs="Times New Roman"/>
                <w:lang w:val="en-US"/>
              </w:rPr>
              <w:t>The admin can only delete the Q/A if it is selected.</w:t>
            </w:r>
          </w:p>
          <w:p w14:paraId="1B5B3D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09540F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B180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109F1F8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8EA9994" w14:textId="20BE8D16" w:rsidR="00E64196" w:rsidRPr="00E64196" w:rsidRDefault="00E64196" w:rsidP="00E64196">
            <w:p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 xml:space="preserve"> Alert message is </w:t>
            </w:r>
            <w:r w:rsidR="001D685A" w:rsidRPr="00E64196">
              <w:rPr>
                <w:rFonts w:ascii="Times New Roman" w:eastAsia="Times New Roman" w:hAnsi="Times New Roman" w:cs="Times New Roman"/>
              </w:rPr>
              <w:t>sent</w:t>
            </w:r>
            <w:r w:rsidRPr="00E64196">
              <w:rPr>
                <w:rFonts w:ascii="Times New Roman" w:eastAsia="Times New Roman" w:hAnsi="Times New Roman" w:cs="Times New Roman"/>
              </w:rPr>
              <w:t xml:space="preserve"> to the admin according to the actions he </w:t>
            </w:r>
            <w:r w:rsidR="00916413" w:rsidRPr="00E64196">
              <w:rPr>
                <w:rFonts w:ascii="Times New Roman" w:eastAsia="Times New Roman" w:hAnsi="Times New Roman" w:cs="Times New Roman"/>
              </w:rPr>
              <w:t>performed.</w:t>
            </w:r>
          </w:p>
          <w:p w14:paraId="7B1285A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2E6C8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38A5F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Use Case Cross References</w:t>
            </w:r>
            <w:r w:rsidRPr="00E64196">
              <w:rPr>
                <w:rFonts w:ascii="Times New Roman" w:eastAsia="Times New Roman" w:hAnsi="Times New Roman" w:cs="Times New Roman"/>
                <w:lang w:eastAsia="en-US"/>
              </w:rPr>
              <w:t xml:space="preserve"> </w:t>
            </w:r>
          </w:p>
        </w:tc>
      </w:tr>
      <w:tr w:rsidR="00E64196" w:rsidRPr="00E64196" w14:paraId="119B941F"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427175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AB6CB2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85F6AE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88E28A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0BA5BC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F944387" w14:textId="59FE1688" w:rsidR="00E64196" w:rsidRPr="00E64196" w:rsidRDefault="00E64196" w:rsidP="00E64196">
      <w:pPr>
        <w:spacing w:after="200" w:line="240" w:lineRule="auto"/>
        <w:rPr>
          <w:i/>
          <w:iCs/>
          <w:color w:val="44546A" w:themeColor="text2"/>
          <w:sz w:val="18"/>
          <w:szCs w:val="18"/>
        </w:rPr>
      </w:pPr>
      <w:bookmarkStart w:id="516" w:name="_Toc12374523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w:t>
      </w:r>
      <w:r w:rsidR="003D3269">
        <w:rPr>
          <w:i/>
          <w:iCs/>
          <w:color w:val="44546A" w:themeColor="text2"/>
          <w:sz w:val="18"/>
          <w:szCs w:val="18"/>
        </w:rPr>
        <w:t>7</w:t>
      </w:r>
      <w:r w:rsidRPr="00E64196">
        <w:rPr>
          <w:i/>
          <w:iCs/>
          <w:color w:val="44546A" w:themeColor="text2"/>
          <w:sz w:val="18"/>
          <w:szCs w:val="18"/>
        </w:rPr>
        <w:t>- Manage Frequently Asked Questions</w:t>
      </w:r>
      <w:bookmarkEnd w:id="516"/>
    </w:p>
    <w:p w14:paraId="25EF93AC" w14:textId="77777777" w:rsidR="00E64196" w:rsidRPr="00E64196" w:rsidRDefault="00E64196" w:rsidP="00E64196">
      <w:pPr>
        <w:rPr>
          <w:rFonts w:ascii="Times New Roman" w:hAnsi="Times New Roman" w:cs="Times New Roman"/>
        </w:rPr>
      </w:pPr>
    </w:p>
    <w:p w14:paraId="7300EA40" w14:textId="77777777" w:rsidR="00E64196" w:rsidRPr="00E64196" w:rsidRDefault="00E64196" w:rsidP="00E64196">
      <w:pPr>
        <w:rPr>
          <w:rFonts w:ascii="Times New Roman" w:hAnsi="Times New Roman" w:cs="Times New Roman"/>
        </w:rPr>
      </w:pPr>
    </w:p>
    <w:p w14:paraId="05277F02" w14:textId="77777777" w:rsidR="00E64196" w:rsidRPr="00E64196" w:rsidRDefault="00E64196" w:rsidP="00E64196">
      <w:pPr>
        <w:rPr>
          <w:rFonts w:ascii="Times New Roman" w:hAnsi="Times New Roman" w:cs="Times New Roman"/>
        </w:rPr>
      </w:pPr>
    </w:p>
    <w:p w14:paraId="5740169D" w14:textId="77777777" w:rsidR="00E64196" w:rsidRPr="00E64196" w:rsidRDefault="00E64196" w:rsidP="00E64196">
      <w:pPr>
        <w:rPr>
          <w:rFonts w:ascii="Times New Roman" w:hAnsi="Times New Roman" w:cs="Times New Roman"/>
          <w:color w:val="2E74B5" w:themeColor="accent1" w:themeShade="BF"/>
          <w:sz w:val="24"/>
          <w:szCs w:val="24"/>
        </w:rPr>
      </w:pPr>
    </w:p>
    <w:p w14:paraId="2F8BD44D" w14:textId="77777777" w:rsidR="00E64196" w:rsidRPr="007061D3" w:rsidRDefault="00E64196" w:rsidP="004D167D">
      <w:pPr>
        <w:rPr>
          <w:rFonts w:ascii="Times New Roman" w:hAnsi="Times New Roman" w:cs="Times New Roman"/>
        </w:rPr>
      </w:pPr>
    </w:p>
    <w:p w14:paraId="53302D59" w14:textId="4441689A" w:rsidR="00EE0A9C" w:rsidRPr="00A86AEB" w:rsidRDefault="00EE0A9C" w:rsidP="004D167D">
      <w:pPr>
        <w:rPr>
          <w:rFonts w:ascii="Times New Roman" w:hAnsi="Times New Roman" w:cs="Times New Roman"/>
          <w:color w:val="2E74B5" w:themeColor="accent1" w:themeShade="BF"/>
          <w:sz w:val="24"/>
          <w:szCs w:val="24"/>
        </w:rPr>
      </w:pPr>
    </w:p>
    <w:p w14:paraId="3C391B21" w14:textId="1C56A946" w:rsidR="00890F78" w:rsidRDefault="00890F78" w:rsidP="004773B5">
      <w:pPr>
        <w:pStyle w:val="Heading2"/>
        <w:numPr>
          <w:ilvl w:val="1"/>
          <w:numId w:val="2"/>
        </w:numPr>
        <w:rPr>
          <w:rFonts w:ascii="Times New Roman" w:hAnsi="Times New Roman" w:cs="Times New Roman"/>
          <w:sz w:val="32"/>
          <w:szCs w:val="32"/>
        </w:rPr>
      </w:pPr>
      <w:bookmarkStart w:id="517" w:name="_Toc137078849"/>
      <w:r>
        <w:rPr>
          <w:rFonts w:ascii="Times New Roman" w:hAnsi="Times New Roman" w:cs="Times New Roman"/>
          <w:sz w:val="32"/>
          <w:szCs w:val="32"/>
        </w:rPr>
        <w:t>Use Case Diagrams</w:t>
      </w:r>
      <w:bookmarkEnd w:id="517"/>
    </w:p>
    <w:p w14:paraId="43A8A74A" w14:textId="77777777" w:rsidR="00325B4A" w:rsidRPr="00325B4A" w:rsidRDefault="00325B4A" w:rsidP="00325B4A"/>
    <w:p w14:paraId="0F3BC79A" w14:textId="15A88CA5" w:rsidR="00325B4A" w:rsidRPr="00325B4A" w:rsidRDefault="00890F78">
      <w:pPr>
        <w:pStyle w:val="Heading3"/>
        <w:numPr>
          <w:ilvl w:val="2"/>
          <w:numId w:val="72"/>
        </w:numPr>
        <w:pPrChange w:id="518" w:author="Akash Ur Rehman" w:date="2023-06-08T17:47:00Z">
          <w:pPr>
            <w:pStyle w:val="Heading3"/>
            <w:numPr>
              <w:ilvl w:val="2"/>
              <w:numId w:val="80"/>
            </w:numPr>
            <w:ind w:left="1800" w:hanging="360"/>
          </w:pPr>
        </w:pPrChange>
      </w:pPr>
      <w:bookmarkStart w:id="519" w:name="_Login"/>
      <w:bookmarkStart w:id="520" w:name="_Toc137078850"/>
      <w:bookmarkEnd w:id="519"/>
      <w:r>
        <w:t>Login</w:t>
      </w:r>
      <w:bookmarkEnd w:id="520"/>
    </w:p>
    <w:p w14:paraId="0B437163" w14:textId="77777777" w:rsidR="00D7249F" w:rsidRDefault="00890F78" w:rsidP="00D7249F">
      <w:pPr>
        <w:keepNext/>
      </w:pPr>
      <w:r>
        <w:rPr>
          <w:rFonts w:ascii="Times New Roman" w:hAnsi="Times New Roman" w:cs="Times New Roman"/>
          <w:noProof/>
          <w:lang w:val="en-GB" w:eastAsia="en-GB"/>
        </w:rPr>
        <w:drawing>
          <wp:inline distT="0" distB="0" distL="0" distR="0" wp14:anchorId="2AE042DE" wp14:editId="7872066D">
            <wp:extent cx="54483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714750"/>
                    </a:xfrm>
                    <a:prstGeom prst="rect">
                      <a:avLst/>
                    </a:prstGeom>
                    <a:noFill/>
                    <a:ln>
                      <a:noFill/>
                    </a:ln>
                  </pic:spPr>
                </pic:pic>
              </a:graphicData>
            </a:graphic>
          </wp:inline>
        </w:drawing>
      </w:r>
    </w:p>
    <w:p w14:paraId="0EED274D" w14:textId="3000A91D" w:rsidR="009D24F6" w:rsidRPr="00890F78" w:rsidRDefault="00D7249F" w:rsidP="00D7249F">
      <w:pPr>
        <w:pStyle w:val="Caption"/>
      </w:pPr>
      <w:bookmarkStart w:id="521" w:name="_Toc123745048"/>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1</w:t>
      </w:r>
      <w:r w:rsidR="00594099">
        <w:rPr>
          <w:noProof/>
        </w:rPr>
        <w:fldChar w:fldCharType="end"/>
      </w:r>
      <w:r w:rsidR="009C58E2">
        <w:t>:</w:t>
      </w:r>
      <w:r>
        <w:t xml:space="preserve"> Login</w:t>
      </w:r>
      <w:bookmarkEnd w:id="521"/>
    </w:p>
    <w:p w14:paraId="42660EC2" w14:textId="4FF5DEF3" w:rsidR="00890F78" w:rsidRDefault="00890F78">
      <w:pPr>
        <w:pStyle w:val="Heading3"/>
        <w:numPr>
          <w:ilvl w:val="2"/>
          <w:numId w:val="72"/>
        </w:numPr>
        <w:pPrChange w:id="522" w:author="Akash Ur Rehman" w:date="2023-06-08T17:47:00Z">
          <w:pPr>
            <w:pStyle w:val="Heading3"/>
            <w:numPr>
              <w:ilvl w:val="2"/>
              <w:numId w:val="80"/>
            </w:numPr>
            <w:ind w:left="1800" w:hanging="360"/>
          </w:pPr>
        </w:pPrChange>
      </w:pPr>
      <w:bookmarkStart w:id="523" w:name="_Toc137078851"/>
      <w:r>
        <w:lastRenderedPageBreak/>
        <w:t>Registration</w:t>
      </w:r>
      <w:bookmarkEnd w:id="523"/>
    </w:p>
    <w:p w14:paraId="1B660058" w14:textId="77777777" w:rsidR="00D7249F" w:rsidRDefault="00890F78" w:rsidP="00D7249F">
      <w:pPr>
        <w:keepNext/>
      </w:pPr>
      <w:r>
        <w:rPr>
          <w:rFonts w:ascii="Times New Roman" w:hAnsi="Times New Roman" w:cs="Times New Roman"/>
          <w:noProof/>
          <w:lang w:val="en-GB" w:eastAsia="en-GB"/>
        </w:rPr>
        <w:drawing>
          <wp:inline distT="0" distB="0" distL="0" distR="0" wp14:anchorId="3A2F0930" wp14:editId="51658762">
            <wp:extent cx="5943600" cy="654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2676EC71" w14:textId="1DE53879" w:rsidR="00890F78" w:rsidRDefault="00D7249F" w:rsidP="00D7249F">
      <w:pPr>
        <w:pStyle w:val="Caption"/>
      </w:pPr>
      <w:bookmarkStart w:id="524" w:name="_Toc123745049"/>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2</w:t>
      </w:r>
      <w:r w:rsidR="00594099">
        <w:rPr>
          <w:noProof/>
        </w:rPr>
        <w:fldChar w:fldCharType="end"/>
      </w:r>
      <w:r w:rsidR="009C58E2">
        <w:t xml:space="preserve">: </w:t>
      </w:r>
      <w:r>
        <w:t>Registration</w:t>
      </w:r>
      <w:bookmarkEnd w:id="524"/>
    </w:p>
    <w:p w14:paraId="00888B13" w14:textId="77777777" w:rsidR="009D24F6" w:rsidRPr="00890F78" w:rsidRDefault="009D24F6" w:rsidP="00890F78"/>
    <w:p w14:paraId="1F22CF78" w14:textId="697B5E4B" w:rsidR="00890F78" w:rsidRDefault="00325B4A">
      <w:pPr>
        <w:pStyle w:val="Heading3"/>
        <w:numPr>
          <w:ilvl w:val="2"/>
          <w:numId w:val="72"/>
        </w:numPr>
        <w:pPrChange w:id="525" w:author="Akash Ur Rehman" w:date="2023-06-08T17:47:00Z">
          <w:pPr>
            <w:pStyle w:val="Heading3"/>
            <w:numPr>
              <w:ilvl w:val="2"/>
              <w:numId w:val="80"/>
            </w:numPr>
            <w:ind w:left="1800" w:hanging="360"/>
          </w:pPr>
        </w:pPrChange>
      </w:pPr>
      <w:bookmarkStart w:id="526" w:name="_Toc137078852"/>
      <w:r>
        <w:lastRenderedPageBreak/>
        <w:t>Make Request f</w:t>
      </w:r>
      <w:r w:rsidR="00890F78">
        <w:t>or Blood</w:t>
      </w:r>
      <w:bookmarkEnd w:id="526"/>
    </w:p>
    <w:p w14:paraId="674117DB" w14:textId="77777777" w:rsidR="00D7249F" w:rsidRDefault="00890F78" w:rsidP="00D7249F">
      <w:pPr>
        <w:keepNext/>
      </w:pPr>
      <w:r>
        <w:rPr>
          <w:rFonts w:ascii="Times New Roman" w:hAnsi="Times New Roman" w:cs="Times New Roman"/>
          <w:noProof/>
          <w:lang w:val="en-GB" w:eastAsia="en-GB"/>
        </w:rPr>
        <w:drawing>
          <wp:inline distT="0" distB="0" distL="0" distR="0" wp14:anchorId="07DFA382" wp14:editId="002DC2A0">
            <wp:extent cx="5943600" cy="4433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C190BC9" w14:textId="75E9AC77" w:rsidR="009D24F6" w:rsidRPr="00D7249F" w:rsidRDefault="00D7249F" w:rsidP="00D7249F">
      <w:pPr>
        <w:pStyle w:val="Caption"/>
      </w:pPr>
      <w:bookmarkStart w:id="527" w:name="_Toc123745050"/>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3</w:t>
      </w:r>
      <w:r w:rsidR="00594099">
        <w:rPr>
          <w:noProof/>
        </w:rPr>
        <w:fldChar w:fldCharType="end"/>
      </w:r>
      <w:r>
        <w:t>:  Make Request for Blood</w:t>
      </w:r>
      <w:bookmarkEnd w:id="527"/>
    </w:p>
    <w:p w14:paraId="09F62DC7" w14:textId="77777777" w:rsidR="009D24F6" w:rsidRPr="00890F78" w:rsidRDefault="009D24F6" w:rsidP="00890F78"/>
    <w:p w14:paraId="18E96321" w14:textId="23D122FF" w:rsidR="00890F78" w:rsidRDefault="00890F78">
      <w:pPr>
        <w:pStyle w:val="Heading3"/>
        <w:numPr>
          <w:ilvl w:val="2"/>
          <w:numId w:val="72"/>
        </w:numPr>
        <w:pPrChange w:id="528" w:author="Akash Ur Rehman" w:date="2023-06-08T17:47:00Z">
          <w:pPr>
            <w:pStyle w:val="Heading3"/>
            <w:numPr>
              <w:ilvl w:val="2"/>
              <w:numId w:val="80"/>
            </w:numPr>
            <w:ind w:left="1800" w:hanging="360"/>
          </w:pPr>
        </w:pPrChange>
      </w:pPr>
      <w:bookmarkStart w:id="529" w:name="_Toc137078853"/>
      <w:r>
        <w:lastRenderedPageBreak/>
        <w:t>Donate Blood</w:t>
      </w:r>
      <w:bookmarkEnd w:id="529"/>
    </w:p>
    <w:p w14:paraId="16044C04" w14:textId="77777777" w:rsidR="00D7249F" w:rsidRDefault="00890F78" w:rsidP="00D7249F">
      <w:pPr>
        <w:keepNext/>
      </w:pPr>
      <w:r>
        <w:rPr>
          <w:rFonts w:ascii="Times New Roman" w:hAnsi="Times New Roman" w:cs="Times New Roman"/>
          <w:noProof/>
          <w:lang w:val="en-GB" w:eastAsia="en-GB"/>
        </w:rPr>
        <w:drawing>
          <wp:inline distT="0" distB="0" distL="0" distR="0" wp14:anchorId="319030C8" wp14:editId="06E28781">
            <wp:extent cx="5656580" cy="6858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6580" cy="6858000"/>
                    </a:xfrm>
                    <a:prstGeom prst="rect">
                      <a:avLst/>
                    </a:prstGeom>
                    <a:noFill/>
                    <a:ln>
                      <a:noFill/>
                    </a:ln>
                  </pic:spPr>
                </pic:pic>
              </a:graphicData>
            </a:graphic>
          </wp:inline>
        </w:drawing>
      </w:r>
    </w:p>
    <w:p w14:paraId="4FBDB8C5" w14:textId="3AB6DB3A" w:rsidR="00C715D0" w:rsidRPr="00890F78" w:rsidRDefault="00D7249F" w:rsidP="00D7249F">
      <w:pPr>
        <w:pStyle w:val="Caption"/>
      </w:pPr>
      <w:bookmarkStart w:id="530" w:name="_Toc123745051"/>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4</w:t>
      </w:r>
      <w:r w:rsidR="00594099">
        <w:rPr>
          <w:noProof/>
        </w:rPr>
        <w:fldChar w:fldCharType="end"/>
      </w:r>
      <w:r w:rsidR="009C58E2">
        <w:t xml:space="preserve">: </w:t>
      </w:r>
      <w:r>
        <w:t>Donate Blood</w:t>
      </w:r>
      <w:bookmarkEnd w:id="530"/>
    </w:p>
    <w:p w14:paraId="49C2CE3F" w14:textId="7FDB1A67" w:rsidR="00890F78" w:rsidRDefault="00890F78">
      <w:pPr>
        <w:pStyle w:val="Heading3"/>
        <w:numPr>
          <w:ilvl w:val="2"/>
          <w:numId w:val="72"/>
        </w:numPr>
        <w:pPrChange w:id="531" w:author="Akash Ur Rehman" w:date="2023-06-08T17:47:00Z">
          <w:pPr>
            <w:pStyle w:val="Heading3"/>
            <w:numPr>
              <w:ilvl w:val="2"/>
              <w:numId w:val="80"/>
            </w:numPr>
            <w:ind w:left="1800" w:hanging="360"/>
          </w:pPr>
        </w:pPrChange>
      </w:pPr>
      <w:bookmarkStart w:id="532" w:name="_Toc137078854"/>
      <w:r>
        <w:lastRenderedPageBreak/>
        <w:t xml:space="preserve">Check eligibility for blood </w:t>
      </w:r>
      <w:bookmarkEnd w:id="532"/>
      <w:r w:rsidR="00916413">
        <w:t>Donation.</w:t>
      </w:r>
    </w:p>
    <w:p w14:paraId="1C12E166" w14:textId="77777777" w:rsidR="00F24E63" w:rsidRDefault="00890F78" w:rsidP="00F24E63">
      <w:pPr>
        <w:keepNext/>
      </w:pPr>
      <w:r>
        <w:rPr>
          <w:rFonts w:ascii="Times New Roman" w:hAnsi="Times New Roman" w:cs="Times New Roman"/>
          <w:noProof/>
          <w:lang w:val="en-GB" w:eastAsia="en-GB"/>
        </w:rPr>
        <w:drawing>
          <wp:inline distT="0" distB="0" distL="0" distR="0" wp14:anchorId="0E740423" wp14:editId="689845BF">
            <wp:extent cx="5656580" cy="676211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6580" cy="6762115"/>
                    </a:xfrm>
                    <a:prstGeom prst="rect">
                      <a:avLst/>
                    </a:prstGeom>
                    <a:noFill/>
                    <a:ln>
                      <a:noFill/>
                    </a:ln>
                  </pic:spPr>
                </pic:pic>
              </a:graphicData>
            </a:graphic>
          </wp:inline>
        </w:drawing>
      </w:r>
    </w:p>
    <w:p w14:paraId="26EDDE40" w14:textId="5721680D" w:rsidR="00890F78" w:rsidRDefault="00F24E63" w:rsidP="00F24E63">
      <w:pPr>
        <w:pStyle w:val="Caption"/>
      </w:pPr>
      <w:bookmarkStart w:id="533" w:name="_Toc12374505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5</w:t>
      </w:r>
      <w:r w:rsidR="00F52418">
        <w:rPr>
          <w:noProof/>
        </w:rPr>
        <w:fldChar w:fldCharType="end"/>
      </w:r>
      <w:r>
        <w:t xml:space="preserve"> Check Eligibility of the User for Blood Donation</w:t>
      </w:r>
      <w:bookmarkEnd w:id="533"/>
    </w:p>
    <w:p w14:paraId="4607E215" w14:textId="77777777" w:rsidR="00C715D0" w:rsidRPr="00890F78" w:rsidRDefault="00C715D0" w:rsidP="00890F78"/>
    <w:p w14:paraId="2FF9893A" w14:textId="257581D8" w:rsidR="00890F78" w:rsidRDefault="00890F78">
      <w:pPr>
        <w:pStyle w:val="Heading3"/>
        <w:numPr>
          <w:ilvl w:val="2"/>
          <w:numId w:val="72"/>
        </w:numPr>
        <w:pPrChange w:id="534" w:author="Akash Ur Rehman" w:date="2023-06-08T17:47:00Z">
          <w:pPr>
            <w:pStyle w:val="Heading3"/>
            <w:numPr>
              <w:ilvl w:val="2"/>
              <w:numId w:val="80"/>
            </w:numPr>
            <w:ind w:left="1800" w:hanging="360"/>
          </w:pPr>
        </w:pPrChange>
      </w:pPr>
      <w:bookmarkStart w:id="535" w:name="_Toc137078855"/>
      <w:r>
        <w:lastRenderedPageBreak/>
        <w:t xml:space="preserve">View Blood donation </w:t>
      </w:r>
      <w:bookmarkEnd w:id="535"/>
      <w:r w:rsidR="001D685A">
        <w:t>Center’s</w:t>
      </w:r>
    </w:p>
    <w:p w14:paraId="4E05DC3A" w14:textId="77777777" w:rsidR="00F24E63" w:rsidRDefault="00890F78" w:rsidP="00F24E63">
      <w:pPr>
        <w:keepNext/>
      </w:pPr>
      <w:r>
        <w:rPr>
          <w:rFonts w:ascii="Times New Roman" w:hAnsi="Times New Roman" w:cs="Times New Roman"/>
          <w:noProof/>
          <w:lang w:val="en-GB" w:eastAsia="en-GB"/>
        </w:rPr>
        <w:drawing>
          <wp:inline distT="0" distB="0" distL="0" distR="0" wp14:anchorId="27F68767" wp14:editId="08627880">
            <wp:extent cx="5741670" cy="709168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670" cy="7091680"/>
                    </a:xfrm>
                    <a:prstGeom prst="rect">
                      <a:avLst/>
                    </a:prstGeom>
                    <a:noFill/>
                    <a:ln>
                      <a:noFill/>
                    </a:ln>
                  </pic:spPr>
                </pic:pic>
              </a:graphicData>
            </a:graphic>
          </wp:inline>
        </w:drawing>
      </w:r>
    </w:p>
    <w:p w14:paraId="5C40407B" w14:textId="14E2FC96" w:rsidR="00890F78" w:rsidRDefault="00F24E63" w:rsidP="00F24E63">
      <w:pPr>
        <w:pStyle w:val="Caption"/>
      </w:pPr>
      <w:bookmarkStart w:id="536" w:name="_Toc12374505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6</w:t>
      </w:r>
      <w:r w:rsidR="00F52418">
        <w:rPr>
          <w:noProof/>
        </w:rPr>
        <w:fldChar w:fldCharType="end"/>
      </w:r>
      <w:r w:rsidR="00035B12">
        <w:rPr>
          <w:noProof/>
        </w:rPr>
        <w:t xml:space="preserve"> </w:t>
      </w:r>
      <w:r w:rsidRPr="006053F3">
        <w:t xml:space="preserve">View Blood Donation </w:t>
      </w:r>
      <w:bookmarkEnd w:id="536"/>
      <w:r w:rsidR="001D685A">
        <w:t>Center</w:t>
      </w:r>
      <w:r w:rsidR="001D685A" w:rsidRPr="006053F3">
        <w:t>’s</w:t>
      </w:r>
    </w:p>
    <w:p w14:paraId="6AD114E5" w14:textId="77777777" w:rsidR="00C715D0" w:rsidRPr="00890F78" w:rsidRDefault="00C715D0" w:rsidP="00890F78"/>
    <w:p w14:paraId="3CB39BCE" w14:textId="1365FE64" w:rsidR="00890F78" w:rsidRDefault="00890F78">
      <w:pPr>
        <w:pStyle w:val="Heading3"/>
        <w:numPr>
          <w:ilvl w:val="2"/>
          <w:numId w:val="72"/>
        </w:numPr>
        <w:pPrChange w:id="537" w:author="Akash Ur Rehman" w:date="2023-06-08T17:47:00Z">
          <w:pPr>
            <w:pStyle w:val="Heading3"/>
            <w:numPr>
              <w:ilvl w:val="2"/>
              <w:numId w:val="80"/>
            </w:numPr>
            <w:ind w:left="1800" w:hanging="360"/>
          </w:pPr>
        </w:pPrChange>
      </w:pPr>
      <w:bookmarkStart w:id="538" w:name="_Toc137078856"/>
      <w:r>
        <w:lastRenderedPageBreak/>
        <w:t>Generate Appointment Reports</w:t>
      </w:r>
      <w:bookmarkEnd w:id="538"/>
    </w:p>
    <w:p w14:paraId="11CA0F61" w14:textId="77777777" w:rsidR="009810CB" w:rsidRDefault="00094DFA" w:rsidP="009810CB">
      <w:pPr>
        <w:keepNext/>
      </w:pPr>
      <w:r>
        <w:rPr>
          <w:rFonts w:ascii="Times New Roman" w:hAnsi="Times New Roman" w:cs="Times New Roman"/>
          <w:noProof/>
          <w:lang w:val="en-GB" w:eastAsia="en-GB"/>
        </w:rPr>
        <w:drawing>
          <wp:inline distT="0" distB="0" distL="0" distR="0" wp14:anchorId="1138CC57" wp14:editId="77C1AC44">
            <wp:extent cx="5603240" cy="4699635"/>
            <wp:effectExtent l="0" t="0" r="0" b="5715"/>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240" cy="4699635"/>
                    </a:xfrm>
                    <a:prstGeom prst="rect">
                      <a:avLst/>
                    </a:prstGeom>
                    <a:noFill/>
                    <a:ln>
                      <a:noFill/>
                    </a:ln>
                  </pic:spPr>
                </pic:pic>
              </a:graphicData>
            </a:graphic>
          </wp:inline>
        </w:drawing>
      </w:r>
    </w:p>
    <w:p w14:paraId="4ADCF92D" w14:textId="4F17D505" w:rsidR="00890F78" w:rsidRDefault="009810CB" w:rsidP="009810CB">
      <w:pPr>
        <w:pStyle w:val="Caption"/>
      </w:pPr>
      <w:bookmarkStart w:id="539" w:name="_Toc12374505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7</w:t>
      </w:r>
      <w:r w:rsidR="00F52418">
        <w:rPr>
          <w:noProof/>
        </w:rPr>
        <w:fldChar w:fldCharType="end"/>
      </w:r>
      <w:r>
        <w:t xml:space="preserve">: </w:t>
      </w:r>
      <w:r w:rsidRPr="005E7642">
        <w:t xml:space="preserve">Generate Appointment Report </w:t>
      </w:r>
      <w:r w:rsidR="001D685A" w:rsidRPr="005E7642">
        <w:t xml:space="preserve">Use </w:t>
      </w:r>
      <w:proofErr w:type="gramStart"/>
      <w:r w:rsidR="001D685A" w:rsidRPr="005E7642">
        <w:t>case</w:t>
      </w:r>
      <w:proofErr w:type="gramEnd"/>
      <w:r w:rsidRPr="005E7642">
        <w:t xml:space="preserve"> </w:t>
      </w:r>
      <w:bookmarkEnd w:id="539"/>
      <w:r w:rsidR="00916413" w:rsidRPr="005E7642">
        <w:t>Diagram.</w:t>
      </w:r>
    </w:p>
    <w:p w14:paraId="72F3FBB3" w14:textId="77777777" w:rsidR="00C715D0" w:rsidRPr="00890F78" w:rsidRDefault="00C715D0" w:rsidP="00890F78"/>
    <w:p w14:paraId="5E760D66" w14:textId="2F5419A0" w:rsidR="00890F78" w:rsidRDefault="00094DFA">
      <w:pPr>
        <w:pStyle w:val="Heading3"/>
        <w:numPr>
          <w:ilvl w:val="2"/>
          <w:numId w:val="72"/>
        </w:numPr>
        <w:pPrChange w:id="540" w:author="Akash Ur Rehman" w:date="2023-06-08T17:47:00Z">
          <w:pPr>
            <w:pStyle w:val="Heading3"/>
            <w:numPr>
              <w:ilvl w:val="2"/>
              <w:numId w:val="80"/>
            </w:numPr>
            <w:ind w:left="1800" w:hanging="360"/>
          </w:pPr>
        </w:pPrChange>
      </w:pPr>
      <w:bookmarkStart w:id="541" w:name="_Toc137078857"/>
      <w:r>
        <w:lastRenderedPageBreak/>
        <w:t>Display user Profile</w:t>
      </w:r>
      <w:bookmarkEnd w:id="541"/>
    </w:p>
    <w:p w14:paraId="727832D8" w14:textId="77777777" w:rsidR="009810CB" w:rsidRDefault="00094DFA" w:rsidP="009810CB">
      <w:pPr>
        <w:keepNext/>
      </w:pPr>
      <w:r>
        <w:rPr>
          <w:rFonts w:ascii="Times New Roman" w:hAnsi="Times New Roman" w:cs="Times New Roman"/>
          <w:noProof/>
          <w:lang w:val="en-GB" w:eastAsia="en-GB"/>
        </w:rPr>
        <w:drawing>
          <wp:inline distT="0" distB="0" distL="0" distR="0" wp14:anchorId="55D6F819" wp14:editId="4BF33E5C">
            <wp:extent cx="5943600" cy="6517640"/>
            <wp:effectExtent l="0" t="0" r="0" b="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17640"/>
                    </a:xfrm>
                    <a:prstGeom prst="rect">
                      <a:avLst/>
                    </a:prstGeom>
                    <a:noFill/>
                    <a:ln>
                      <a:noFill/>
                    </a:ln>
                  </pic:spPr>
                </pic:pic>
              </a:graphicData>
            </a:graphic>
          </wp:inline>
        </w:drawing>
      </w:r>
    </w:p>
    <w:p w14:paraId="4867EC09" w14:textId="1056959F" w:rsidR="00094DFA" w:rsidRDefault="009810CB" w:rsidP="009810CB">
      <w:pPr>
        <w:pStyle w:val="Caption"/>
      </w:pPr>
      <w:bookmarkStart w:id="542" w:name="_Toc12374505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8</w:t>
      </w:r>
      <w:r w:rsidR="00F52418">
        <w:rPr>
          <w:noProof/>
        </w:rPr>
        <w:fldChar w:fldCharType="end"/>
      </w:r>
      <w:r>
        <w:t xml:space="preserve">: </w:t>
      </w:r>
      <w:r w:rsidRPr="0094324B">
        <w:t xml:space="preserve">Display User Profile </w:t>
      </w:r>
      <w:r w:rsidR="001D685A" w:rsidRPr="0094324B">
        <w:t xml:space="preserve">Use </w:t>
      </w:r>
      <w:r w:rsidR="00916413" w:rsidRPr="0094324B">
        <w:t>Case</w:t>
      </w:r>
      <w:r w:rsidRPr="0094324B">
        <w:t xml:space="preserve"> Diagram</w:t>
      </w:r>
      <w:bookmarkEnd w:id="542"/>
    </w:p>
    <w:p w14:paraId="3F5905E5" w14:textId="77777777" w:rsidR="00DA1F4B" w:rsidRPr="00094DFA" w:rsidRDefault="00DA1F4B" w:rsidP="00094DFA"/>
    <w:p w14:paraId="27F323E6" w14:textId="05BDF75B" w:rsidR="00890F78" w:rsidRDefault="00094DFA">
      <w:pPr>
        <w:pStyle w:val="Heading3"/>
        <w:numPr>
          <w:ilvl w:val="2"/>
          <w:numId w:val="72"/>
        </w:numPr>
        <w:pPrChange w:id="543" w:author="Akash Ur Rehman" w:date="2023-06-08T17:47:00Z">
          <w:pPr>
            <w:pStyle w:val="Heading3"/>
            <w:numPr>
              <w:ilvl w:val="2"/>
              <w:numId w:val="80"/>
            </w:numPr>
            <w:ind w:left="1800" w:hanging="360"/>
          </w:pPr>
        </w:pPrChange>
      </w:pPr>
      <w:bookmarkStart w:id="544" w:name="_Toc137078858"/>
      <w:r>
        <w:lastRenderedPageBreak/>
        <w:t>View Blood Requests</w:t>
      </w:r>
      <w:bookmarkEnd w:id="544"/>
    </w:p>
    <w:p w14:paraId="4F2D72E4" w14:textId="77777777" w:rsidR="009810CB" w:rsidRDefault="00094DFA" w:rsidP="009810CB">
      <w:pPr>
        <w:keepNext/>
      </w:pPr>
      <w:r>
        <w:rPr>
          <w:rFonts w:ascii="Times New Roman" w:hAnsi="Times New Roman" w:cs="Times New Roman"/>
          <w:noProof/>
          <w:lang w:val="en-GB" w:eastAsia="en-GB"/>
        </w:rPr>
        <w:drawing>
          <wp:inline distT="0" distB="0" distL="0" distR="0" wp14:anchorId="79654F67" wp14:editId="14509BB3">
            <wp:extent cx="5943600" cy="6262370"/>
            <wp:effectExtent l="0" t="0" r="0" b="508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262370"/>
                    </a:xfrm>
                    <a:prstGeom prst="rect">
                      <a:avLst/>
                    </a:prstGeom>
                    <a:noFill/>
                    <a:ln>
                      <a:noFill/>
                    </a:ln>
                  </pic:spPr>
                </pic:pic>
              </a:graphicData>
            </a:graphic>
          </wp:inline>
        </w:drawing>
      </w:r>
    </w:p>
    <w:p w14:paraId="63C710DC" w14:textId="4EC8792D" w:rsidR="00094DFA" w:rsidRDefault="009810CB" w:rsidP="009810CB">
      <w:pPr>
        <w:pStyle w:val="Caption"/>
      </w:pPr>
      <w:bookmarkStart w:id="545" w:name="_Toc12374505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9</w:t>
      </w:r>
      <w:r w:rsidR="00F52418">
        <w:rPr>
          <w:noProof/>
        </w:rPr>
        <w:fldChar w:fldCharType="end"/>
      </w:r>
      <w:r>
        <w:t xml:space="preserve">: </w:t>
      </w:r>
      <w:r w:rsidRPr="00BD542C">
        <w:t xml:space="preserve">View Blood Requests </w:t>
      </w:r>
      <w:r w:rsidR="001D685A" w:rsidRPr="00BD542C">
        <w:t xml:space="preserve">Use </w:t>
      </w:r>
      <w:r w:rsidR="00916413" w:rsidRPr="00BD542C">
        <w:t>Case</w:t>
      </w:r>
      <w:r w:rsidRPr="00BD542C">
        <w:t xml:space="preserve"> Diagram</w:t>
      </w:r>
      <w:bookmarkEnd w:id="545"/>
    </w:p>
    <w:p w14:paraId="494B397D" w14:textId="4C4199C1" w:rsidR="00DA1F4B" w:rsidRPr="00DA1F4B" w:rsidRDefault="00DA1F4B" w:rsidP="00DA1F4B">
      <w:pPr>
        <w:rPr>
          <w:rFonts w:ascii="Times New Roman" w:eastAsia="Calibri" w:hAnsi="Times New Roman" w:cs="Times New Roman"/>
          <w:i/>
          <w:color w:val="7B7B7B"/>
          <w:sz w:val="18"/>
          <w:szCs w:val="24"/>
        </w:rPr>
      </w:pPr>
    </w:p>
    <w:p w14:paraId="4436AA51" w14:textId="77777777" w:rsidR="00DA1F4B" w:rsidRPr="00094DFA" w:rsidRDefault="00DA1F4B" w:rsidP="00094DFA"/>
    <w:p w14:paraId="73828E62" w14:textId="1242D1D4" w:rsidR="00890F78" w:rsidRDefault="00094DFA">
      <w:pPr>
        <w:pStyle w:val="Heading3"/>
        <w:numPr>
          <w:ilvl w:val="2"/>
          <w:numId w:val="72"/>
        </w:numPr>
        <w:pPrChange w:id="546" w:author="Akash Ur Rehman" w:date="2023-06-08T17:47:00Z">
          <w:pPr>
            <w:pStyle w:val="Heading3"/>
            <w:numPr>
              <w:ilvl w:val="2"/>
              <w:numId w:val="80"/>
            </w:numPr>
            <w:ind w:left="1800" w:hanging="360"/>
          </w:pPr>
        </w:pPrChange>
      </w:pPr>
      <w:bookmarkStart w:id="547" w:name="_Toc137078859"/>
      <w:r>
        <w:lastRenderedPageBreak/>
        <w:t>Update Personal Information</w:t>
      </w:r>
      <w:bookmarkEnd w:id="547"/>
    </w:p>
    <w:p w14:paraId="2F247323" w14:textId="77777777" w:rsidR="00796874" w:rsidRDefault="00094DFA" w:rsidP="00796874">
      <w:pPr>
        <w:keepNext/>
      </w:pPr>
      <w:r>
        <w:rPr>
          <w:rFonts w:ascii="Times New Roman" w:hAnsi="Times New Roman" w:cs="Times New Roman"/>
          <w:noProof/>
          <w:lang w:val="en-GB" w:eastAsia="en-GB"/>
        </w:rPr>
        <w:drawing>
          <wp:inline distT="0" distB="0" distL="0" distR="0" wp14:anchorId="52BC8ED5" wp14:editId="7F2829C9">
            <wp:extent cx="5943600" cy="5252720"/>
            <wp:effectExtent l="0" t="0" r="0" b="508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14:paraId="2878796D" w14:textId="23E27CC9" w:rsidR="00094DFA" w:rsidRDefault="00796874" w:rsidP="00796874">
      <w:pPr>
        <w:pStyle w:val="Caption"/>
      </w:pPr>
      <w:bookmarkStart w:id="548" w:name="_Toc12374505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0</w:t>
      </w:r>
      <w:r w:rsidR="00F52418">
        <w:rPr>
          <w:noProof/>
        </w:rPr>
        <w:fldChar w:fldCharType="end"/>
      </w:r>
      <w:r>
        <w:t xml:space="preserve">: </w:t>
      </w:r>
      <w:r w:rsidRPr="005B04D3">
        <w:t xml:space="preserve">Update Personal Information </w:t>
      </w:r>
      <w:r w:rsidR="001D685A" w:rsidRPr="005B04D3">
        <w:t xml:space="preserve">Use </w:t>
      </w:r>
      <w:proofErr w:type="gramStart"/>
      <w:r w:rsidR="001D685A" w:rsidRPr="005B04D3">
        <w:t>case</w:t>
      </w:r>
      <w:proofErr w:type="gramEnd"/>
      <w:r w:rsidRPr="005B04D3">
        <w:t xml:space="preserve"> </w:t>
      </w:r>
      <w:bookmarkEnd w:id="548"/>
      <w:r w:rsidR="00916413" w:rsidRPr="005B04D3">
        <w:t>Diagram.</w:t>
      </w:r>
    </w:p>
    <w:p w14:paraId="4EDED516" w14:textId="77777777" w:rsidR="00DA1F4B" w:rsidRPr="00094DFA" w:rsidRDefault="00DA1F4B" w:rsidP="00094DFA"/>
    <w:p w14:paraId="136CA58A" w14:textId="7B236131" w:rsidR="00890F78" w:rsidRDefault="00094DFA">
      <w:pPr>
        <w:pStyle w:val="Heading3"/>
        <w:numPr>
          <w:ilvl w:val="2"/>
          <w:numId w:val="72"/>
        </w:numPr>
        <w:pPrChange w:id="549" w:author="Akash Ur Rehman" w:date="2023-06-08T17:47:00Z">
          <w:pPr>
            <w:pStyle w:val="Heading3"/>
            <w:numPr>
              <w:ilvl w:val="2"/>
              <w:numId w:val="80"/>
            </w:numPr>
            <w:ind w:left="1800" w:hanging="360"/>
          </w:pPr>
        </w:pPrChange>
      </w:pPr>
      <w:bookmarkStart w:id="550" w:name="_Toc137078860"/>
      <w:r>
        <w:lastRenderedPageBreak/>
        <w:t>Delete Personal Information</w:t>
      </w:r>
      <w:bookmarkEnd w:id="550"/>
    </w:p>
    <w:p w14:paraId="6D32DEC7"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F3CE396" wp14:editId="07F93CA2">
            <wp:extent cx="5942585" cy="2934586"/>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2585" cy="2934586"/>
                    </a:xfrm>
                    <a:prstGeom prst="rect">
                      <a:avLst/>
                    </a:prstGeom>
                    <a:noFill/>
                    <a:ln>
                      <a:noFill/>
                    </a:ln>
                  </pic:spPr>
                </pic:pic>
              </a:graphicData>
            </a:graphic>
          </wp:inline>
        </w:drawing>
      </w:r>
    </w:p>
    <w:p w14:paraId="1754881E" w14:textId="5AD18888" w:rsidR="00094DFA" w:rsidRDefault="00796874" w:rsidP="00796874">
      <w:pPr>
        <w:pStyle w:val="Caption"/>
      </w:pPr>
      <w:bookmarkStart w:id="551" w:name="_Toc12374505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1</w:t>
      </w:r>
      <w:r w:rsidR="00F52418">
        <w:rPr>
          <w:noProof/>
        </w:rPr>
        <w:fldChar w:fldCharType="end"/>
      </w:r>
      <w:r>
        <w:t xml:space="preserve">: </w:t>
      </w:r>
      <w:r w:rsidRPr="004D4FF5">
        <w:t xml:space="preserve">Delete Personal Information </w:t>
      </w:r>
      <w:r w:rsidR="001D685A" w:rsidRPr="004D4FF5">
        <w:t xml:space="preserve">Use </w:t>
      </w:r>
      <w:proofErr w:type="gramStart"/>
      <w:r w:rsidR="001D685A" w:rsidRPr="004D4FF5">
        <w:t>case</w:t>
      </w:r>
      <w:proofErr w:type="gramEnd"/>
      <w:r w:rsidRPr="004D4FF5">
        <w:t xml:space="preserve"> </w:t>
      </w:r>
      <w:bookmarkEnd w:id="551"/>
      <w:r w:rsidR="00916413" w:rsidRPr="004D4FF5">
        <w:t>Diagram.</w:t>
      </w:r>
    </w:p>
    <w:p w14:paraId="70183E3D" w14:textId="77777777" w:rsidR="00DA1F4B" w:rsidRDefault="00DA1F4B" w:rsidP="00094DFA"/>
    <w:p w14:paraId="7CEB12D2" w14:textId="5C45763A" w:rsidR="00094DFA" w:rsidRDefault="00094DFA" w:rsidP="00094DFA"/>
    <w:p w14:paraId="6FD57AAA" w14:textId="6BCFC5AA" w:rsidR="00094DFA" w:rsidRDefault="00094DFA" w:rsidP="00094DFA"/>
    <w:p w14:paraId="1CDEF8FB" w14:textId="31027027" w:rsidR="00094DFA" w:rsidRDefault="00094DFA" w:rsidP="00094DFA"/>
    <w:p w14:paraId="45956022" w14:textId="0E95DBA3" w:rsidR="00094DFA" w:rsidRDefault="00094DFA" w:rsidP="00094DFA"/>
    <w:p w14:paraId="2617A32E" w14:textId="73DBE091" w:rsidR="00094DFA" w:rsidRDefault="00094DFA" w:rsidP="00094DFA"/>
    <w:p w14:paraId="5543181B" w14:textId="0A00A059" w:rsidR="00094DFA" w:rsidRDefault="00094DFA" w:rsidP="00094DFA"/>
    <w:p w14:paraId="55143652" w14:textId="0374C647" w:rsidR="00094DFA" w:rsidRDefault="00094DFA" w:rsidP="00094DFA"/>
    <w:p w14:paraId="31E74725" w14:textId="10A11682" w:rsidR="00094DFA" w:rsidRDefault="00094DFA" w:rsidP="00094DFA"/>
    <w:p w14:paraId="0EE93852" w14:textId="24225305" w:rsidR="00094DFA" w:rsidRDefault="00094DFA" w:rsidP="00094DFA"/>
    <w:p w14:paraId="53D7A741" w14:textId="13384A8C" w:rsidR="00094DFA" w:rsidRDefault="00094DFA" w:rsidP="00094DFA"/>
    <w:p w14:paraId="71909FD8" w14:textId="54510A25" w:rsidR="00094DFA" w:rsidRDefault="00094DFA" w:rsidP="00094DFA"/>
    <w:p w14:paraId="43FEFDD7" w14:textId="285CF720" w:rsidR="00094DFA" w:rsidRDefault="00094DFA" w:rsidP="00094DFA"/>
    <w:p w14:paraId="11814E2F" w14:textId="28A12676" w:rsidR="00094DFA" w:rsidRDefault="00094DFA" w:rsidP="00094DFA"/>
    <w:p w14:paraId="494D37FC" w14:textId="3269A473" w:rsidR="00094DFA" w:rsidRDefault="00094DFA" w:rsidP="00094DFA"/>
    <w:p w14:paraId="53A0D098" w14:textId="3CDD58F5" w:rsidR="00094DFA" w:rsidRPr="00094DFA" w:rsidRDefault="00094DFA" w:rsidP="00094DFA"/>
    <w:p w14:paraId="556CB4C7" w14:textId="77777777" w:rsidR="00466CAA" w:rsidRDefault="00094DFA">
      <w:pPr>
        <w:pStyle w:val="Heading3"/>
        <w:numPr>
          <w:ilvl w:val="2"/>
          <w:numId w:val="72"/>
        </w:numPr>
        <w:pPrChange w:id="552" w:author="Akash Ur Rehman" w:date="2023-06-08T17:47:00Z">
          <w:pPr>
            <w:pStyle w:val="Heading3"/>
            <w:numPr>
              <w:ilvl w:val="2"/>
              <w:numId w:val="80"/>
            </w:numPr>
            <w:ind w:left="1800" w:hanging="360"/>
          </w:pPr>
        </w:pPrChange>
      </w:pPr>
      <w:bookmarkStart w:id="553" w:name="_Toc137078861"/>
      <w:r>
        <w:lastRenderedPageBreak/>
        <w:t>Get User Feedback</w:t>
      </w:r>
      <w:bookmarkEnd w:id="553"/>
    </w:p>
    <w:p w14:paraId="371A2EB7" w14:textId="77777777" w:rsidR="00796874" w:rsidRDefault="00094DFA" w:rsidP="00796874">
      <w:pPr>
        <w:keepNext/>
      </w:pPr>
      <w:r w:rsidRPr="00466CAA">
        <w:rPr>
          <w:noProof/>
          <w:lang w:val="en-GB" w:eastAsia="en-GB"/>
        </w:rPr>
        <w:drawing>
          <wp:inline distT="0" distB="0" distL="0" distR="0" wp14:anchorId="2CE25292" wp14:editId="0A7989C9">
            <wp:extent cx="5198080" cy="3390841"/>
            <wp:effectExtent l="0" t="0" r="3175" b="63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104" cy="3398684"/>
                    </a:xfrm>
                    <a:prstGeom prst="rect">
                      <a:avLst/>
                    </a:prstGeom>
                    <a:noFill/>
                    <a:ln>
                      <a:noFill/>
                    </a:ln>
                  </pic:spPr>
                </pic:pic>
              </a:graphicData>
            </a:graphic>
          </wp:inline>
        </w:drawing>
      </w:r>
    </w:p>
    <w:p w14:paraId="6748B317" w14:textId="5816F9FC" w:rsidR="00094DFA" w:rsidRPr="00466CAA" w:rsidRDefault="00796874" w:rsidP="00796874">
      <w:pPr>
        <w:pStyle w:val="Caption"/>
      </w:pPr>
      <w:bookmarkStart w:id="554" w:name="_Toc12374506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2</w:t>
      </w:r>
      <w:r w:rsidR="00F52418">
        <w:rPr>
          <w:noProof/>
        </w:rPr>
        <w:fldChar w:fldCharType="end"/>
      </w:r>
      <w:r>
        <w:t xml:space="preserve">: </w:t>
      </w:r>
      <w:r w:rsidRPr="00677E86">
        <w:t xml:space="preserve">Get User Feedback </w:t>
      </w:r>
      <w:r w:rsidR="001D685A" w:rsidRPr="00677E86">
        <w:t xml:space="preserve">Use </w:t>
      </w:r>
      <w:proofErr w:type="gramStart"/>
      <w:r w:rsidR="001D685A" w:rsidRPr="00677E86">
        <w:t>case</w:t>
      </w:r>
      <w:proofErr w:type="gramEnd"/>
      <w:r w:rsidRPr="00677E86">
        <w:t xml:space="preserve"> </w:t>
      </w:r>
      <w:bookmarkEnd w:id="554"/>
      <w:r w:rsidR="00916413" w:rsidRPr="00677E86">
        <w:t>Diagram.</w:t>
      </w:r>
    </w:p>
    <w:p w14:paraId="6B07363E" w14:textId="77777777" w:rsidR="00094DFA" w:rsidRPr="00094DFA" w:rsidRDefault="00094DFA" w:rsidP="00094DFA"/>
    <w:p w14:paraId="231D5C60" w14:textId="7DA22251" w:rsidR="00890F78" w:rsidRDefault="00094DFA">
      <w:pPr>
        <w:pStyle w:val="Heading3"/>
        <w:numPr>
          <w:ilvl w:val="2"/>
          <w:numId w:val="72"/>
        </w:numPr>
        <w:pPrChange w:id="555" w:author="Akash Ur Rehman" w:date="2023-06-08T17:47:00Z">
          <w:pPr>
            <w:pStyle w:val="Heading3"/>
            <w:numPr>
              <w:ilvl w:val="2"/>
              <w:numId w:val="80"/>
            </w:numPr>
            <w:ind w:left="1800" w:hanging="360"/>
          </w:pPr>
        </w:pPrChange>
      </w:pPr>
      <w:bookmarkStart w:id="556" w:name="_Toc137078862"/>
      <w:r>
        <w:lastRenderedPageBreak/>
        <w:t>Add Blood Donor’s Information</w:t>
      </w:r>
      <w:bookmarkEnd w:id="556"/>
    </w:p>
    <w:p w14:paraId="3C1B84E1"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9CF208F" wp14:editId="69617F89">
            <wp:extent cx="5337810" cy="478472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810" cy="4784725"/>
                    </a:xfrm>
                    <a:prstGeom prst="rect">
                      <a:avLst/>
                    </a:prstGeom>
                    <a:noFill/>
                    <a:ln>
                      <a:noFill/>
                    </a:ln>
                  </pic:spPr>
                </pic:pic>
              </a:graphicData>
            </a:graphic>
          </wp:inline>
        </w:drawing>
      </w:r>
    </w:p>
    <w:p w14:paraId="500B7576" w14:textId="608DE2C1" w:rsidR="00094DFA" w:rsidRDefault="00796874" w:rsidP="00796874">
      <w:pPr>
        <w:pStyle w:val="Caption"/>
      </w:pPr>
      <w:bookmarkStart w:id="557" w:name="_Toc12374506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3</w:t>
      </w:r>
      <w:r w:rsidR="00F52418">
        <w:rPr>
          <w:noProof/>
        </w:rPr>
        <w:fldChar w:fldCharType="end"/>
      </w:r>
      <w:r>
        <w:t xml:space="preserve">: </w:t>
      </w:r>
      <w:r w:rsidRPr="00250E63">
        <w:t xml:space="preserve">Add Blood Donor’s Information </w:t>
      </w:r>
      <w:r w:rsidR="001D685A" w:rsidRPr="00250E63">
        <w:t xml:space="preserve">Use </w:t>
      </w:r>
      <w:proofErr w:type="gramStart"/>
      <w:r w:rsidR="001D685A" w:rsidRPr="00250E63">
        <w:t>case</w:t>
      </w:r>
      <w:proofErr w:type="gramEnd"/>
      <w:r w:rsidRPr="00250E63">
        <w:t xml:space="preserve"> </w:t>
      </w:r>
      <w:bookmarkEnd w:id="557"/>
      <w:r w:rsidR="00916413" w:rsidRPr="00250E63">
        <w:t>Diagram.</w:t>
      </w:r>
    </w:p>
    <w:p w14:paraId="4CD55F7F" w14:textId="77777777" w:rsidR="00DA1F4B" w:rsidRPr="00094DFA" w:rsidRDefault="00DA1F4B" w:rsidP="00094DFA"/>
    <w:p w14:paraId="5D1D1DA2" w14:textId="73716A76" w:rsidR="00890F78" w:rsidRDefault="00094DFA">
      <w:pPr>
        <w:pStyle w:val="Heading3"/>
        <w:numPr>
          <w:ilvl w:val="2"/>
          <w:numId w:val="72"/>
        </w:numPr>
        <w:pPrChange w:id="558" w:author="Akash Ur Rehman" w:date="2023-06-08T17:47:00Z">
          <w:pPr>
            <w:pStyle w:val="Heading3"/>
            <w:numPr>
              <w:ilvl w:val="2"/>
              <w:numId w:val="80"/>
            </w:numPr>
            <w:ind w:left="1800" w:hanging="360"/>
          </w:pPr>
        </w:pPrChange>
      </w:pPr>
      <w:bookmarkStart w:id="559" w:name="_Toc137078863"/>
      <w:r>
        <w:lastRenderedPageBreak/>
        <w:t>Generate Blood Stock Report</w:t>
      </w:r>
      <w:bookmarkEnd w:id="559"/>
    </w:p>
    <w:p w14:paraId="600C2EB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620DC06" wp14:editId="277D31C3">
            <wp:extent cx="5730875" cy="4699635"/>
            <wp:effectExtent l="0" t="0" r="3175" b="5715"/>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10E1BB7" w14:textId="1BE60634" w:rsidR="00094DFA" w:rsidRDefault="00796874" w:rsidP="00796874">
      <w:pPr>
        <w:pStyle w:val="Caption"/>
      </w:pPr>
      <w:bookmarkStart w:id="560" w:name="_Toc12374506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4</w:t>
      </w:r>
      <w:r w:rsidR="00F52418">
        <w:rPr>
          <w:noProof/>
        </w:rPr>
        <w:fldChar w:fldCharType="end"/>
      </w:r>
      <w:r>
        <w:t xml:space="preserve">: </w:t>
      </w:r>
      <w:r w:rsidRPr="00234614">
        <w:t xml:space="preserve">Generate Blood Stock Report </w:t>
      </w:r>
      <w:r w:rsidR="001D685A" w:rsidRPr="00234614">
        <w:t xml:space="preserve">Use </w:t>
      </w:r>
      <w:proofErr w:type="gramStart"/>
      <w:r w:rsidR="001D685A" w:rsidRPr="00234614">
        <w:t>case</w:t>
      </w:r>
      <w:proofErr w:type="gramEnd"/>
      <w:r w:rsidRPr="00234614">
        <w:t xml:space="preserve"> </w:t>
      </w:r>
      <w:bookmarkEnd w:id="560"/>
      <w:r w:rsidR="00916413" w:rsidRPr="00234614">
        <w:t>Diagram.</w:t>
      </w:r>
    </w:p>
    <w:p w14:paraId="5ADF78E1" w14:textId="77777777" w:rsidR="00DA1F4B" w:rsidRPr="00DA1F4B" w:rsidRDefault="00DA1F4B" w:rsidP="00DA1F4B">
      <w:pPr>
        <w:rPr>
          <w:rFonts w:ascii="Times New Roman" w:eastAsia="Calibri" w:hAnsi="Times New Roman" w:cs="Times New Roman"/>
          <w:i/>
          <w:color w:val="7B7B7B"/>
          <w:sz w:val="18"/>
          <w:szCs w:val="24"/>
        </w:rPr>
      </w:pPr>
    </w:p>
    <w:p w14:paraId="38131830" w14:textId="48FB0E42" w:rsidR="00890F78" w:rsidRDefault="00094DFA">
      <w:pPr>
        <w:pStyle w:val="Heading3"/>
        <w:numPr>
          <w:ilvl w:val="2"/>
          <w:numId w:val="72"/>
        </w:numPr>
        <w:pPrChange w:id="561" w:author="Akash Ur Rehman" w:date="2023-06-08T17:47:00Z">
          <w:pPr>
            <w:pStyle w:val="Heading3"/>
            <w:numPr>
              <w:ilvl w:val="2"/>
              <w:numId w:val="80"/>
            </w:numPr>
            <w:ind w:left="1800" w:hanging="360"/>
          </w:pPr>
        </w:pPrChange>
      </w:pPr>
      <w:bookmarkStart w:id="562" w:name="_Toc137078864"/>
      <w:r>
        <w:lastRenderedPageBreak/>
        <w:t>Update Blood Stock</w:t>
      </w:r>
      <w:bookmarkEnd w:id="562"/>
    </w:p>
    <w:p w14:paraId="2B0420D8"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9F3E67" wp14:editId="5AEA399A">
            <wp:extent cx="5730875" cy="4699635"/>
            <wp:effectExtent l="0" t="0" r="3175" b="5715"/>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25EE15E" w14:textId="3174565F" w:rsidR="00094DFA" w:rsidRDefault="00796874" w:rsidP="00796874">
      <w:pPr>
        <w:pStyle w:val="Caption"/>
      </w:pPr>
      <w:bookmarkStart w:id="563" w:name="_Toc12374506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5</w:t>
      </w:r>
      <w:r w:rsidR="00F52418">
        <w:rPr>
          <w:noProof/>
        </w:rPr>
        <w:fldChar w:fldCharType="end"/>
      </w:r>
      <w:r>
        <w:t xml:space="preserve">: </w:t>
      </w:r>
      <w:r w:rsidRPr="002E6E51">
        <w:t xml:space="preserve">Update Blood Stock </w:t>
      </w:r>
      <w:r w:rsidR="001D685A" w:rsidRPr="002E6E51">
        <w:t xml:space="preserve">Use </w:t>
      </w:r>
      <w:r w:rsidR="00916413" w:rsidRPr="002E6E51">
        <w:t>Case</w:t>
      </w:r>
      <w:r w:rsidRPr="002E6E51">
        <w:t xml:space="preserve"> Diagram</w:t>
      </w:r>
      <w:bookmarkEnd w:id="563"/>
    </w:p>
    <w:p w14:paraId="7D544065" w14:textId="77777777" w:rsidR="00DA1F4B" w:rsidRPr="00DA1F4B" w:rsidRDefault="00DA1F4B" w:rsidP="00DA1F4B">
      <w:pPr>
        <w:rPr>
          <w:rFonts w:ascii="Times New Roman" w:eastAsia="Calibri" w:hAnsi="Times New Roman" w:cs="Times New Roman"/>
          <w:i/>
          <w:color w:val="2F5496"/>
          <w:sz w:val="18"/>
          <w:szCs w:val="24"/>
        </w:rPr>
      </w:pPr>
    </w:p>
    <w:p w14:paraId="33652E40" w14:textId="77777777" w:rsidR="00DA1F4B" w:rsidRPr="00094DFA" w:rsidRDefault="00DA1F4B" w:rsidP="00094DFA"/>
    <w:p w14:paraId="72CB6B8F" w14:textId="6F91206A" w:rsidR="00890F78" w:rsidRDefault="00094DFA">
      <w:pPr>
        <w:pStyle w:val="Heading3"/>
        <w:numPr>
          <w:ilvl w:val="2"/>
          <w:numId w:val="72"/>
        </w:numPr>
        <w:pPrChange w:id="564" w:author="Akash Ur Rehman" w:date="2023-06-08T17:47:00Z">
          <w:pPr>
            <w:pStyle w:val="Heading3"/>
            <w:numPr>
              <w:ilvl w:val="2"/>
              <w:numId w:val="80"/>
            </w:numPr>
            <w:ind w:left="1800" w:hanging="360"/>
          </w:pPr>
        </w:pPrChange>
      </w:pPr>
      <w:bookmarkStart w:id="565" w:name="_Toc137078865"/>
      <w:r>
        <w:lastRenderedPageBreak/>
        <w:t>Download Appointment Report</w:t>
      </w:r>
      <w:bookmarkEnd w:id="565"/>
    </w:p>
    <w:p w14:paraId="71AE653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DDF270E" wp14:editId="300C4FBE">
            <wp:extent cx="5730875" cy="4699635"/>
            <wp:effectExtent l="0" t="0" r="3175" b="5715"/>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2D95791F" w14:textId="4B5A57D1" w:rsidR="00094DFA" w:rsidRDefault="00796874" w:rsidP="00796874">
      <w:pPr>
        <w:pStyle w:val="Caption"/>
      </w:pPr>
      <w:bookmarkStart w:id="566" w:name="_Toc12374506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6</w:t>
      </w:r>
      <w:r w:rsidR="00F52418">
        <w:rPr>
          <w:noProof/>
        </w:rPr>
        <w:fldChar w:fldCharType="end"/>
      </w:r>
      <w:r>
        <w:t xml:space="preserve">: </w:t>
      </w:r>
      <w:r w:rsidRPr="00A214B1">
        <w:t xml:space="preserve">Download Appointment Report </w:t>
      </w:r>
      <w:r w:rsidR="001D685A" w:rsidRPr="00A214B1">
        <w:t xml:space="preserve">Use </w:t>
      </w:r>
      <w:proofErr w:type="gramStart"/>
      <w:r w:rsidR="001D685A" w:rsidRPr="00A214B1">
        <w:t>case</w:t>
      </w:r>
      <w:proofErr w:type="gramEnd"/>
      <w:r w:rsidRPr="00A214B1">
        <w:t xml:space="preserve"> </w:t>
      </w:r>
      <w:bookmarkEnd w:id="566"/>
      <w:r w:rsidR="00916413" w:rsidRPr="00A214B1">
        <w:t>Diagram.</w:t>
      </w:r>
    </w:p>
    <w:p w14:paraId="24A186EF" w14:textId="77777777" w:rsidR="00DA1F4B" w:rsidRPr="00094DFA" w:rsidRDefault="00DA1F4B" w:rsidP="00094DFA"/>
    <w:p w14:paraId="489DC195" w14:textId="2AB8F188" w:rsidR="00890F78" w:rsidRDefault="00094DFA">
      <w:pPr>
        <w:pStyle w:val="Heading3"/>
        <w:numPr>
          <w:ilvl w:val="2"/>
          <w:numId w:val="72"/>
        </w:numPr>
        <w:pPrChange w:id="567" w:author="Akash Ur Rehman" w:date="2023-06-08T17:47:00Z">
          <w:pPr>
            <w:pStyle w:val="Heading3"/>
            <w:numPr>
              <w:ilvl w:val="2"/>
              <w:numId w:val="80"/>
            </w:numPr>
            <w:ind w:left="1800" w:hanging="360"/>
          </w:pPr>
        </w:pPrChange>
      </w:pPr>
      <w:bookmarkStart w:id="568" w:name="_Toc137078866"/>
      <w:r>
        <w:lastRenderedPageBreak/>
        <w:t xml:space="preserve">Manage NGO’s or Blood Donation </w:t>
      </w:r>
      <w:bookmarkEnd w:id="568"/>
      <w:r w:rsidR="001D685A">
        <w:t>Centers</w:t>
      </w:r>
    </w:p>
    <w:p w14:paraId="77AC55D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9A2C13D" wp14:editId="4EFB4936">
            <wp:extent cx="5624830" cy="4699635"/>
            <wp:effectExtent l="0" t="0" r="0" b="571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F83AD79" w14:textId="30F34DD9" w:rsidR="00094DFA" w:rsidRDefault="00796874" w:rsidP="00796874">
      <w:pPr>
        <w:pStyle w:val="Caption"/>
      </w:pPr>
      <w:bookmarkStart w:id="569" w:name="_Toc12374506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7</w:t>
      </w:r>
      <w:r w:rsidR="00F52418">
        <w:rPr>
          <w:noProof/>
        </w:rPr>
        <w:fldChar w:fldCharType="end"/>
      </w:r>
      <w:r>
        <w:t xml:space="preserve">: </w:t>
      </w:r>
      <w:r w:rsidRPr="00780651">
        <w:t xml:space="preserve">Manage NGO’s or Blood Donation </w:t>
      </w:r>
      <w:r w:rsidR="001D685A">
        <w:t>Center</w:t>
      </w:r>
      <w:r w:rsidR="001D685A" w:rsidRPr="00780651">
        <w:t>’s</w:t>
      </w:r>
      <w:r w:rsidRPr="00780651">
        <w:t xml:space="preserve"> Usecase Diagram</w:t>
      </w:r>
      <w:bookmarkEnd w:id="569"/>
    </w:p>
    <w:p w14:paraId="4F172C75" w14:textId="77777777" w:rsidR="00DA1F4B" w:rsidRPr="00094DFA" w:rsidRDefault="00DA1F4B" w:rsidP="00094DFA"/>
    <w:p w14:paraId="297CA3B7" w14:textId="1E1B4155" w:rsidR="00890F78" w:rsidRDefault="00094DFA">
      <w:pPr>
        <w:pStyle w:val="Heading3"/>
        <w:numPr>
          <w:ilvl w:val="2"/>
          <w:numId w:val="72"/>
        </w:numPr>
        <w:pPrChange w:id="570" w:author="Akash Ur Rehman" w:date="2023-06-08T17:47:00Z">
          <w:pPr>
            <w:pStyle w:val="Heading3"/>
            <w:numPr>
              <w:ilvl w:val="2"/>
              <w:numId w:val="80"/>
            </w:numPr>
            <w:ind w:left="1800" w:hanging="360"/>
          </w:pPr>
        </w:pPrChange>
      </w:pPr>
      <w:bookmarkStart w:id="571" w:name="_Toc137078867"/>
      <w:r>
        <w:lastRenderedPageBreak/>
        <w:t>Manage News</w:t>
      </w:r>
      <w:bookmarkEnd w:id="571"/>
    </w:p>
    <w:p w14:paraId="6223E03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80F9734" wp14:editId="12A6A316">
            <wp:extent cx="5624830" cy="4699635"/>
            <wp:effectExtent l="0" t="0" r="0" b="5715"/>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6A6276F" w14:textId="57B5931E" w:rsidR="00094DFA" w:rsidRDefault="00796874" w:rsidP="00796874">
      <w:pPr>
        <w:pStyle w:val="Caption"/>
      </w:pPr>
      <w:bookmarkStart w:id="572" w:name="_Toc12374506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19</w:t>
      </w:r>
      <w:r w:rsidR="00F52418">
        <w:rPr>
          <w:noProof/>
        </w:rPr>
        <w:fldChar w:fldCharType="end"/>
      </w:r>
      <w:r>
        <w:t xml:space="preserve">: </w:t>
      </w:r>
      <w:r w:rsidRPr="00BB6E53">
        <w:t xml:space="preserve">Manage News </w:t>
      </w:r>
      <w:r w:rsidR="00894B7F" w:rsidRPr="00BB6E53">
        <w:t xml:space="preserve">Use </w:t>
      </w:r>
      <w:proofErr w:type="gramStart"/>
      <w:r w:rsidR="00894B7F" w:rsidRPr="00BB6E53">
        <w:t>case</w:t>
      </w:r>
      <w:proofErr w:type="gramEnd"/>
      <w:r w:rsidRPr="00BB6E53">
        <w:t xml:space="preserve"> </w:t>
      </w:r>
      <w:bookmarkEnd w:id="572"/>
      <w:r w:rsidR="00916413" w:rsidRPr="00BB6E53">
        <w:t>Diagram.</w:t>
      </w:r>
    </w:p>
    <w:p w14:paraId="6E480778" w14:textId="77777777" w:rsidR="00DA1F4B" w:rsidRPr="00094DFA" w:rsidRDefault="00DA1F4B" w:rsidP="00094DFA"/>
    <w:p w14:paraId="26EA091E" w14:textId="7CC5FCDB" w:rsidR="00890F78" w:rsidRDefault="00094DFA">
      <w:pPr>
        <w:pStyle w:val="Heading3"/>
        <w:numPr>
          <w:ilvl w:val="2"/>
          <w:numId w:val="72"/>
        </w:numPr>
        <w:pPrChange w:id="573" w:author="Akash Ur Rehman" w:date="2023-06-08T17:47:00Z">
          <w:pPr>
            <w:pStyle w:val="Heading3"/>
            <w:numPr>
              <w:ilvl w:val="2"/>
              <w:numId w:val="80"/>
            </w:numPr>
            <w:ind w:left="1800" w:hanging="360"/>
          </w:pPr>
        </w:pPrChange>
      </w:pPr>
      <w:bookmarkStart w:id="574" w:name="_Toc137078868"/>
      <w:r>
        <w:lastRenderedPageBreak/>
        <w:t>Manage Advertisement</w:t>
      </w:r>
      <w:bookmarkEnd w:id="574"/>
    </w:p>
    <w:p w14:paraId="4E56650B"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7B34DED" wp14:editId="0CE76ED3">
            <wp:extent cx="5624830" cy="4699635"/>
            <wp:effectExtent l="0" t="0" r="0" b="571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2826361" w14:textId="78FB602D" w:rsidR="00094DFA" w:rsidRDefault="00796874" w:rsidP="00796874">
      <w:pPr>
        <w:pStyle w:val="Caption"/>
      </w:pPr>
      <w:bookmarkStart w:id="575" w:name="_Toc12374506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20</w:t>
      </w:r>
      <w:r w:rsidR="00F52418">
        <w:rPr>
          <w:noProof/>
        </w:rPr>
        <w:fldChar w:fldCharType="end"/>
      </w:r>
      <w:r>
        <w:t xml:space="preserve">: </w:t>
      </w:r>
      <w:r w:rsidRPr="00F91540">
        <w:t xml:space="preserve">Manage Advertisement </w:t>
      </w:r>
      <w:r w:rsidR="001D685A" w:rsidRPr="00F91540">
        <w:t xml:space="preserve">Use </w:t>
      </w:r>
      <w:proofErr w:type="gramStart"/>
      <w:r w:rsidR="001D685A" w:rsidRPr="00F91540">
        <w:t>case</w:t>
      </w:r>
      <w:proofErr w:type="gramEnd"/>
      <w:r w:rsidRPr="00F91540">
        <w:t xml:space="preserve"> </w:t>
      </w:r>
      <w:bookmarkEnd w:id="575"/>
      <w:r w:rsidR="00916413" w:rsidRPr="00F91540">
        <w:t>Diagram.</w:t>
      </w:r>
    </w:p>
    <w:p w14:paraId="1DF42494" w14:textId="77777777" w:rsidR="00DA1F4B" w:rsidRPr="00094DFA" w:rsidRDefault="00DA1F4B" w:rsidP="00094DFA"/>
    <w:p w14:paraId="101776E8" w14:textId="1BB7040F" w:rsidR="00890F78" w:rsidRDefault="00094DFA">
      <w:pPr>
        <w:pStyle w:val="Heading3"/>
        <w:numPr>
          <w:ilvl w:val="2"/>
          <w:numId w:val="72"/>
        </w:numPr>
        <w:pPrChange w:id="576" w:author="Akash Ur Rehman" w:date="2023-06-08T17:47:00Z">
          <w:pPr>
            <w:pStyle w:val="Heading3"/>
            <w:numPr>
              <w:ilvl w:val="2"/>
              <w:numId w:val="80"/>
            </w:numPr>
            <w:ind w:left="1800" w:hanging="360"/>
          </w:pPr>
        </w:pPrChange>
      </w:pPr>
      <w:bookmarkStart w:id="577" w:name="_Toc137078869"/>
      <w:del w:id="578" w:author="Akash Ur Rehman" w:date="2023-06-08T17:47:00Z">
        <w:r w:rsidDel="00D23D7E">
          <w:lastRenderedPageBreak/>
          <w:delText>Update Personal Information</w:delText>
        </w:r>
      </w:del>
      <w:bookmarkEnd w:id="577"/>
      <w:ins w:id="579" w:author="Akash Ur Rehman" w:date="2023-06-08T17:47:00Z">
        <w:r w:rsidR="00D23D7E">
          <w:t>Handling Blood Requests</w:t>
        </w:r>
      </w:ins>
    </w:p>
    <w:p w14:paraId="34B98418" w14:textId="77777777" w:rsidR="00796874" w:rsidRDefault="00094DFA" w:rsidP="00796874">
      <w:pPr>
        <w:keepNext/>
      </w:pPr>
      <w:r>
        <w:rPr>
          <w:noProof/>
          <w:lang w:val="en-GB" w:eastAsia="en-GB"/>
        </w:rPr>
        <w:drawing>
          <wp:inline distT="0" distB="0" distL="0" distR="0" wp14:anchorId="5B973792" wp14:editId="63E94F89">
            <wp:extent cx="5591713" cy="6268085"/>
            <wp:effectExtent l="0" t="0" r="9525"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 name="ddd.png"/>
                    <pic:cNvPicPr/>
                  </pic:nvPicPr>
                  <pic:blipFill rotWithShape="1">
                    <a:blip r:embed="rId35">
                      <a:extLst>
                        <a:ext uri="{28A0092B-C50C-407E-A947-70E740481C1C}">
                          <a14:useLocalDpi xmlns:a14="http://schemas.microsoft.com/office/drawing/2010/main" val="0"/>
                        </a:ext>
                      </a:extLst>
                    </a:blip>
                    <a:srcRect t="4913"/>
                    <a:stretch/>
                  </pic:blipFill>
                  <pic:spPr bwMode="auto">
                    <a:xfrm>
                      <a:off x="0" y="0"/>
                      <a:ext cx="5591955" cy="6268356"/>
                    </a:xfrm>
                    <a:prstGeom prst="rect">
                      <a:avLst/>
                    </a:prstGeom>
                    <a:ln>
                      <a:noFill/>
                    </a:ln>
                    <a:extLst>
                      <a:ext uri="{53640926-AAD7-44D8-BBD7-CCE9431645EC}">
                        <a14:shadowObscured xmlns:a14="http://schemas.microsoft.com/office/drawing/2010/main"/>
                      </a:ext>
                    </a:extLst>
                  </pic:spPr>
                </pic:pic>
              </a:graphicData>
            </a:graphic>
          </wp:inline>
        </w:drawing>
      </w:r>
    </w:p>
    <w:p w14:paraId="074F87EA" w14:textId="77DD04A0" w:rsidR="00DA1F4B" w:rsidRPr="00094DFA" w:rsidRDefault="00796874" w:rsidP="003D3269">
      <w:pPr>
        <w:pStyle w:val="Caption"/>
      </w:pPr>
      <w:bookmarkStart w:id="580" w:name="_Toc12374506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0</w:t>
      </w:r>
      <w:r w:rsidR="00F52418">
        <w:rPr>
          <w:noProof/>
        </w:rPr>
        <w:fldChar w:fldCharType="end"/>
      </w:r>
      <w:r>
        <w:t xml:space="preserve">: </w:t>
      </w:r>
      <w:del w:id="581" w:author="Akash Ur Rehman" w:date="2023-06-08T17:47:00Z">
        <w:r w:rsidRPr="001B41EE" w:rsidDel="00D23D7E">
          <w:delText>Manage Enquiries</w:delText>
        </w:r>
      </w:del>
      <w:ins w:id="582" w:author="Akash Ur Rehman" w:date="2023-06-08T17:47:00Z">
        <w:r w:rsidR="00D23D7E">
          <w:t>Handling blood requests</w:t>
        </w:r>
      </w:ins>
      <w:r w:rsidRPr="001B41EE">
        <w:t xml:space="preserve"> </w:t>
      </w:r>
      <w:r w:rsidR="001D685A" w:rsidRPr="001B41EE">
        <w:t>Use case</w:t>
      </w:r>
      <w:r w:rsidRPr="001B41EE">
        <w:t xml:space="preserve"> </w:t>
      </w:r>
      <w:bookmarkEnd w:id="580"/>
      <w:r w:rsidR="00916413" w:rsidRPr="001B41EE">
        <w:t>Diagram.</w:t>
      </w:r>
    </w:p>
    <w:p w14:paraId="2AAD31A5" w14:textId="14E60AEA" w:rsidR="00890F78" w:rsidRDefault="00094DFA">
      <w:pPr>
        <w:pStyle w:val="Heading3"/>
        <w:numPr>
          <w:ilvl w:val="2"/>
          <w:numId w:val="72"/>
        </w:numPr>
        <w:pPrChange w:id="583" w:author="Akash Ur Rehman" w:date="2023-06-08T17:47:00Z">
          <w:pPr>
            <w:pStyle w:val="Heading3"/>
            <w:numPr>
              <w:ilvl w:val="2"/>
              <w:numId w:val="80"/>
            </w:numPr>
            <w:ind w:left="1800" w:hanging="360"/>
          </w:pPr>
        </w:pPrChange>
      </w:pPr>
      <w:bookmarkStart w:id="584" w:name="_Toc137078870"/>
      <w:r>
        <w:lastRenderedPageBreak/>
        <w:t>Manage User’s Personal Information</w:t>
      </w:r>
      <w:bookmarkEnd w:id="584"/>
    </w:p>
    <w:p w14:paraId="477884E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06080A3" wp14:editId="07467C28">
            <wp:extent cx="5624830" cy="4699635"/>
            <wp:effectExtent l="0" t="0" r="0" b="5715"/>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83D61E9" w14:textId="73B79758" w:rsidR="00094DFA" w:rsidRDefault="00796874" w:rsidP="00796874">
      <w:pPr>
        <w:pStyle w:val="Caption"/>
      </w:pPr>
      <w:bookmarkStart w:id="585" w:name="_Toc12374507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3D3269">
        <w:rPr>
          <w:noProof/>
        </w:rPr>
        <w:t>1</w:t>
      </w:r>
      <w:r w:rsidR="00F52418">
        <w:rPr>
          <w:noProof/>
        </w:rPr>
        <w:fldChar w:fldCharType="end"/>
      </w:r>
      <w:r>
        <w:t xml:space="preserve">: </w:t>
      </w:r>
      <w:r w:rsidRPr="000E2902">
        <w:t xml:space="preserve">Manage </w:t>
      </w:r>
      <w:del w:id="586" w:author="Akash Ur Rehman" w:date="2023-06-08T17:46:00Z">
        <w:r w:rsidRPr="000E2902" w:rsidDel="00194FCD">
          <w:delText xml:space="preserve">Campaigns </w:delText>
        </w:r>
      </w:del>
      <w:ins w:id="587" w:author="Akash Ur Rehman" w:date="2023-06-08T17:46:00Z">
        <w:r w:rsidR="00194FCD">
          <w:t xml:space="preserve">User Personal Information </w:t>
        </w:r>
      </w:ins>
      <w:r w:rsidR="001D685A" w:rsidRPr="000E2902">
        <w:t xml:space="preserve">Use </w:t>
      </w:r>
      <w:proofErr w:type="gramStart"/>
      <w:r w:rsidR="001D685A" w:rsidRPr="000E2902">
        <w:t>case</w:t>
      </w:r>
      <w:proofErr w:type="gramEnd"/>
      <w:r w:rsidRPr="000E2902">
        <w:t xml:space="preserve"> </w:t>
      </w:r>
      <w:bookmarkEnd w:id="585"/>
      <w:r w:rsidR="00916413" w:rsidRPr="000E2902">
        <w:t>Diagram.</w:t>
      </w:r>
    </w:p>
    <w:p w14:paraId="5675F602" w14:textId="77777777" w:rsidR="00DA1F4B" w:rsidRPr="00094DFA" w:rsidRDefault="00DA1F4B" w:rsidP="00094DFA"/>
    <w:p w14:paraId="761CD4BE" w14:textId="26D0C122" w:rsidR="00890F78" w:rsidRDefault="00094DFA">
      <w:pPr>
        <w:pStyle w:val="Heading3"/>
        <w:numPr>
          <w:ilvl w:val="2"/>
          <w:numId w:val="72"/>
        </w:numPr>
        <w:pPrChange w:id="588" w:author="Akash Ur Rehman" w:date="2023-06-08T17:47:00Z">
          <w:pPr>
            <w:pStyle w:val="Heading3"/>
            <w:numPr>
              <w:ilvl w:val="2"/>
              <w:numId w:val="80"/>
            </w:numPr>
            <w:ind w:left="1800" w:hanging="360"/>
          </w:pPr>
        </w:pPrChange>
      </w:pPr>
      <w:bookmarkStart w:id="589" w:name="_Toc137078871"/>
      <w:r>
        <w:lastRenderedPageBreak/>
        <w:t>Manage Campaigns</w:t>
      </w:r>
      <w:bookmarkEnd w:id="589"/>
    </w:p>
    <w:p w14:paraId="47A18DA5"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50BB813" wp14:editId="4D55486A">
            <wp:extent cx="5624830" cy="4699635"/>
            <wp:effectExtent l="0" t="0" r="0" b="571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318E0719" w14:textId="70289B74" w:rsidR="00094DFA" w:rsidRDefault="00796874" w:rsidP="00796874">
      <w:pPr>
        <w:pStyle w:val="Caption"/>
      </w:pPr>
      <w:bookmarkStart w:id="590" w:name="_Toc12374507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2</w:t>
      </w:r>
      <w:r w:rsidR="00F52418">
        <w:rPr>
          <w:noProof/>
        </w:rPr>
        <w:fldChar w:fldCharType="end"/>
      </w:r>
      <w:r>
        <w:t xml:space="preserve">: </w:t>
      </w:r>
      <w:r w:rsidRPr="009D4DAA">
        <w:t xml:space="preserve">Manage </w:t>
      </w:r>
      <w:del w:id="591" w:author="Akash Ur Rehman" w:date="2023-06-08T17:46:00Z">
        <w:r w:rsidRPr="009D4DAA" w:rsidDel="00CE3AC6">
          <w:delText>Donor List</w:delText>
        </w:r>
      </w:del>
      <w:proofErr w:type="gramStart"/>
      <w:ins w:id="592" w:author="Akash Ur Rehman" w:date="2023-06-08T17:46:00Z">
        <w:r w:rsidR="00194FCD">
          <w:t>Campaign</w:t>
        </w:r>
        <w:r w:rsidR="00CE3AC6">
          <w:t xml:space="preserve"> </w:t>
        </w:r>
      </w:ins>
      <w:r w:rsidRPr="009D4DAA">
        <w:t xml:space="preserve"> </w:t>
      </w:r>
      <w:r w:rsidR="001D685A" w:rsidRPr="009D4DAA">
        <w:t>Use</w:t>
      </w:r>
      <w:proofErr w:type="gramEnd"/>
      <w:r w:rsidR="001D685A" w:rsidRPr="009D4DAA">
        <w:t xml:space="preserve"> case</w:t>
      </w:r>
      <w:r w:rsidRPr="009D4DAA">
        <w:t xml:space="preserve"> </w:t>
      </w:r>
      <w:bookmarkEnd w:id="590"/>
      <w:r w:rsidR="00916413" w:rsidRPr="009D4DAA">
        <w:t>Diagram.</w:t>
      </w:r>
    </w:p>
    <w:p w14:paraId="6CF1A91B" w14:textId="32824FF1" w:rsidR="00DA1F4B" w:rsidRPr="00DA1F4B" w:rsidRDefault="00DA1F4B" w:rsidP="00DA1F4B">
      <w:pPr>
        <w:rPr>
          <w:rFonts w:ascii="Times New Roman" w:eastAsia="Calibri" w:hAnsi="Times New Roman" w:cs="Times New Roman"/>
          <w:i/>
          <w:color w:val="7B7B7B"/>
          <w:sz w:val="18"/>
          <w:szCs w:val="24"/>
        </w:rPr>
      </w:pPr>
    </w:p>
    <w:p w14:paraId="47904FEE" w14:textId="77777777" w:rsidR="00DA1F4B" w:rsidRPr="00094DFA" w:rsidRDefault="00DA1F4B" w:rsidP="00094DFA"/>
    <w:p w14:paraId="538A9D13" w14:textId="49307237" w:rsidR="00890F78" w:rsidRDefault="00094DFA">
      <w:pPr>
        <w:pStyle w:val="Heading3"/>
        <w:numPr>
          <w:ilvl w:val="2"/>
          <w:numId w:val="72"/>
        </w:numPr>
        <w:pPrChange w:id="593" w:author="Akash Ur Rehman" w:date="2023-06-08T17:47:00Z">
          <w:pPr>
            <w:pStyle w:val="Heading3"/>
            <w:numPr>
              <w:ilvl w:val="2"/>
              <w:numId w:val="80"/>
            </w:numPr>
            <w:ind w:left="1800" w:hanging="360"/>
          </w:pPr>
        </w:pPrChange>
      </w:pPr>
      <w:bookmarkStart w:id="594" w:name="_Toc137078872"/>
      <w:r>
        <w:lastRenderedPageBreak/>
        <w:t>Manage Donor List</w:t>
      </w:r>
      <w:bookmarkEnd w:id="594"/>
    </w:p>
    <w:p w14:paraId="7FB637C6"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BC0EEFA" wp14:editId="7BB46A53">
            <wp:extent cx="5624830" cy="3594100"/>
            <wp:effectExtent l="0" t="0" r="0" b="635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629A7D2C" w14:textId="1329179A" w:rsidR="00094DFA" w:rsidRDefault="00796874" w:rsidP="00796874">
      <w:pPr>
        <w:pStyle w:val="Caption"/>
      </w:pPr>
      <w:bookmarkStart w:id="595" w:name="_Toc12374507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3</w:t>
      </w:r>
      <w:r w:rsidR="00F52418">
        <w:rPr>
          <w:noProof/>
        </w:rPr>
        <w:fldChar w:fldCharType="end"/>
      </w:r>
      <w:r>
        <w:t xml:space="preserve">: </w:t>
      </w:r>
      <w:r w:rsidRPr="00965B4C">
        <w:t xml:space="preserve">Manage Donor List </w:t>
      </w:r>
      <w:r w:rsidR="001D685A" w:rsidRPr="00965B4C">
        <w:t xml:space="preserve">Use </w:t>
      </w:r>
      <w:proofErr w:type="gramStart"/>
      <w:r w:rsidR="001D685A" w:rsidRPr="00965B4C">
        <w:t>case</w:t>
      </w:r>
      <w:proofErr w:type="gramEnd"/>
      <w:r w:rsidRPr="00965B4C">
        <w:t xml:space="preserve"> </w:t>
      </w:r>
      <w:bookmarkEnd w:id="595"/>
      <w:r w:rsidR="00916413" w:rsidRPr="00965B4C">
        <w:t>Diagram.</w:t>
      </w:r>
    </w:p>
    <w:p w14:paraId="5A5BD814" w14:textId="084888FB" w:rsidR="00DA1F4B" w:rsidRPr="00DA1F4B" w:rsidRDefault="00DA1F4B" w:rsidP="00DA1F4B">
      <w:pPr>
        <w:rPr>
          <w:rFonts w:ascii="Times New Roman" w:eastAsia="Calibri" w:hAnsi="Times New Roman" w:cs="Times New Roman"/>
          <w:i/>
          <w:color w:val="7B7B7B"/>
          <w:sz w:val="18"/>
          <w:szCs w:val="24"/>
        </w:rPr>
      </w:pPr>
    </w:p>
    <w:p w14:paraId="2F72A44B" w14:textId="77777777" w:rsidR="00DA1F4B" w:rsidRPr="00094DFA" w:rsidRDefault="00DA1F4B" w:rsidP="00094DFA"/>
    <w:p w14:paraId="54971EBD" w14:textId="00165454" w:rsidR="00890F78" w:rsidRDefault="00094DFA">
      <w:pPr>
        <w:pStyle w:val="Heading3"/>
        <w:numPr>
          <w:ilvl w:val="2"/>
          <w:numId w:val="72"/>
        </w:numPr>
        <w:pPrChange w:id="596" w:author="Akash Ur Rehman" w:date="2023-06-08T17:47:00Z">
          <w:pPr>
            <w:pStyle w:val="Heading3"/>
            <w:numPr>
              <w:ilvl w:val="2"/>
              <w:numId w:val="80"/>
            </w:numPr>
            <w:ind w:left="1800" w:hanging="360"/>
          </w:pPr>
        </w:pPrChange>
      </w:pPr>
      <w:bookmarkStart w:id="597" w:name="_Toc137078873"/>
      <w:r>
        <w:lastRenderedPageBreak/>
        <w:t>Manage Sponsors</w:t>
      </w:r>
      <w:bookmarkEnd w:id="597"/>
    </w:p>
    <w:p w14:paraId="7CD87C8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82C073" wp14:editId="11264C2A">
            <wp:extent cx="5624830" cy="3594100"/>
            <wp:effectExtent l="0" t="0" r="0" b="635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73ADB842" w14:textId="57B99FF7" w:rsidR="00094DFA" w:rsidRDefault="00796874" w:rsidP="00796874">
      <w:pPr>
        <w:pStyle w:val="Caption"/>
      </w:pPr>
      <w:bookmarkStart w:id="598" w:name="_Toc12374507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4</w:t>
      </w:r>
      <w:r w:rsidR="00F52418">
        <w:rPr>
          <w:noProof/>
        </w:rPr>
        <w:fldChar w:fldCharType="end"/>
      </w:r>
      <w:r>
        <w:t xml:space="preserve">: </w:t>
      </w:r>
      <w:r w:rsidRPr="00181380">
        <w:t xml:space="preserve">Manage Sponsors </w:t>
      </w:r>
      <w:r w:rsidR="001D685A" w:rsidRPr="00181380">
        <w:t xml:space="preserve">Use </w:t>
      </w:r>
      <w:proofErr w:type="gramStart"/>
      <w:r w:rsidR="001D685A" w:rsidRPr="00181380">
        <w:t>case</w:t>
      </w:r>
      <w:proofErr w:type="gramEnd"/>
      <w:r w:rsidRPr="00181380">
        <w:t xml:space="preserve"> </w:t>
      </w:r>
      <w:bookmarkEnd w:id="598"/>
      <w:r w:rsidR="00916413" w:rsidRPr="00181380">
        <w:t>Diagram.</w:t>
      </w:r>
    </w:p>
    <w:p w14:paraId="2BE7BA79" w14:textId="7659D04C" w:rsidR="00DA1F4B" w:rsidRPr="00DA1F4B" w:rsidRDefault="00DA1F4B" w:rsidP="00DA1F4B">
      <w:pPr>
        <w:rPr>
          <w:rFonts w:ascii="Times New Roman" w:eastAsia="Calibri" w:hAnsi="Times New Roman" w:cs="Times New Roman"/>
          <w:i/>
          <w:color w:val="7B7B7B"/>
          <w:sz w:val="18"/>
          <w:szCs w:val="24"/>
        </w:rPr>
      </w:pPr>
    </w:p>
    <w:p w14:paraId="20A20544" w14:textId="77777777" w:rsidR="00DA1F4B" w:rsidRPr="00094DFA" w:rsidRDefault="00DA1F4B" w:rsidP="00094DFA"/>
    <w:p w14:paraId="746F1E66" w14:textId="64A1AE88" w:rsidR="00890F78" w:rsidRDefault="00094DFA">
      <w:pPr>
        <w:pStyle w:val="Heading3"/>
        <w:numPr>
          <w:ilvl w:val="2"/>
          <w:numId w:val="72"/>
        </w:numPr>
        <w:pPrChange w:id="599" w:author="Akash Ur Rehman" w:date="2023-06-08T17:47:00Z">
          <w:pPr>
            <w:pStyle w:val="Heading3"/>
            <w:numPr>
              <w:ilvl w:val="2"/>
              <w:numId w:val="80"/>
            </w:numPr>
            <w:ind w:left="1800" w:hanging="360"/>
          </w:pPr>
        </w:pPrChange>
      </w:pPr>
      <w:bookmarkStart w:id="600" w:name="_Toc137078874"/>
      <w:r>
        <w:lastRenderedPageBreak/>
        <w:t>Manage Funds</w:t>
      </w:r>
      <w:bookmarkEnd w:id="600"/>
    </w:p>
    <w:p w14:paraId="55140D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1D1F335" wp14:editId="1DD3E593">
            <wp:extent cx="5624830" cy="4699635"/>
            <wp:effectExtent l="0" t="0" r="0" b="571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9B19357" w14:textId="7FA6A5F3" w:rsidR="00094DFA" w:rsidRDefault="00796874" w:rsidP="00796874">
      <w:pPr>
        <w:pStyle w:val="Caption"/>
      </w:pPr>
      <w:bookmarkStart w:id="601" w:name="_Toc12374507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5</w:t>
      </w:r>
      <w:r w:rsidR="00F52418">
        <w:rPr>
          <w:noProof/>
        </w:rPr>
        <w:fldChar w:fldCharType="end"/>
      </w:r>
      <w:r>
        <w:t xml:space="preserve">: </w:t>
      </w:r>
      <w:r w:rsidRPr="0022497E">
        <w:t xml:space="preserve">Manage Funds </w:t>
      </w:r>
      <w:r w:rsidR="001D685A" w:rsidRPr="0022497E">
        <w:t xml:space="preserve">Use </w:t>
      </w:r>
      <w:proofErr w:type="gramStart"/>
      <w:r w:rsidR="001D685A" w:rsidRPr="0022497E">
        <w:t>case</w:t>
      </w:r>
      <w:proofErr w:type="gramEnd"/>
      <w:r w:rsidRPr="0022497E">
        <w:t xml:space="preserve"> </w:t>
      </w:r>
      <w:bookmarkEnd w:id="601"/>
      <w:r w:rsidR="00916413" w:rsidRPr="0022497E">
        <w:t>Diagram.</w:t>
      </w:r>
    </w:p>
    <w:p w14:paraId="7705E6BD" w14:textId="598E20C7" w:rsidR="00DA1F4B" w:rsidRPr="00DA1F4B" w:rsidRDefault="00DA1F4B" w:rsidP="00DA1F4B">
      <w:pPr>
        <w:rPr>
          <w:rFonts w:ascii="Times New Roman" w:eastAsia="Calibri" w:hAnsi="Times New Roman" w:cs="Times New Roman"/>
          <w:i/>
          <w:color w:val="7B7B7B"/>
          <w:sz w:val="18"/>
          <w:szCs w:val="24"/>
        </w:rPr>
      </w:pPr>
    </w:p>
    <w:p w14:paraId="3DBBFBEB" w14:textId="77777777" w:rsidR="00DA1F4B" w:rsidRPr="00094DFA" w:rsidRDefault="00DA1F4B" w:rsidP="00094DFA"/>
    <w:p w14:paraId="7ED11A8C" w14:textId="5DEECDF7" w:rsidR="00890F78" w:rsidRDefault="00094DFA">
      <w:pPr>
        <w:pStyle w:val="Heading3"/>
        <w:numPr>
          <w:ilvl w:val="2"/>
          <w:numId w:val="72"/>
        </w:numPr>
        <w:pPrChange w:id="602" w:author="Akash Ur Rehman" w:date="2023-06-08T17:47:00Z">
          <w:pPr>
            <w:pStyle w:val="Heading3"/>
            <w:numPr>
              <w:ilvl w:val="2"/>
              <w:numId w:val="80"/>
            </w:numPr>
            <w:ind w:left="1800" w:hanging="360"/>
          </w:pPr>
        </w:pPrChange>
      </w:pPr>
      <w:bookmarkStart w:id="603" w:name="_Toc137078875"/>
      <w:r>
        <w:lastRenderedPageBreak/>
        <w:t>Manage Job Posts</w:t>
      </w:r>
      <w:bookmarkEnd w:id="603"/>
    </w:p>
    <w:p w14:paraId="530D59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6171A76" wp14:editId="5EB6F09B">
            <wp:extent cx="5624830" cy="4699635"/>
            <wp:effectExtent l="0" t="0" r="0" b="5715"/>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D60779D" w14:textId="04BCFA5B" w:rsidR="00094DFA" w:rsidRDefault="00796874" w:rsidP="00796874">
      <w:pPr>
        <w:pStyle w:val="Caption"/>
      </w:pPr>
      <w:bookmarkStart w:id="604" w:name="_Toc12374507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6</w:t>
      </w:r>
      <w:r w:rsidR="00F52418">
        <w:rPr>
          <w:noProof/>
        </w:rPr>
        <w:fldChar w:fldCharType="end"/>
      </w:r>
      <w:r>
        <w:t xml:space="preserve">: </w:t>
      </w:r>
      <w:r w:rsidRPr="004C3559">
        <w:t xml:space="preserve">Manage Job Posts </w:t>
      </w:r>
      <w:r w:rsidR="001D685A" w:rsidRPr="004C3559">
        <w:t xml:space="preserve">Use </w:t>
      </w:r>
      <w:proofErr w:type="gramStart"/>
      <w:r w:rsidR="001D685A" w:rsidRPr="004C3559">
        <w:t>case</w:t>
      </w:r>
      <w:proofErr w:type="gramEnd"/>
      <w:r w:rsidRPr="004C3559">
        <w:t xml:space="preserve"> </w:t>
      </w:r>
      <w:bookmarkEnd w:id="604"/>
      <w:r w:rsidR="00916413" w:rsidRPr="004C3559">
        <w:t>Diagram.</w:t>
      </w:r>
    </w:p>
    <w:p w14:paraId="7B0028B6" w14:textId="226BDAFC" w:rsidR="00DA1F4B" w:rsidRPr="00DA1F4B" w:rsidRDefault="00DA1F4B" w:rsidP="00DA1F4B">
      <w:pPr>
        <w:rPr>
          <w:rFonts w:ascii="Times New Roman" w:eastAsia="Calibri" w:hAnsi="Times New Roman" w:cs="Times New Roman"/>
          <w:i/>
          <w:color w:val="7B7B7B"/>
          <w:sz w:val="18"/>
          <w:szCs w:val="24"/>
        </w:rPr>
      </w:pPr>
    </w:p>
    <w:p w14:paraId="56CF08A7" w14:textId="77777777" w:rsidR="00DA1F4B" w:rsidRPr="00094DFA" w:rsidRDefault="00DA1F4B" w:rsidP="00094DFA"/>
    <w:p w14:paraId="5BA3DE24" w14:textId="14CCCDC8" w:rsidR="00890F78" w:rsidRDefault="00094DFA">
      <w:pPr>
        <w:pStyle w:val="Heading3"/>
        <w:numPr>
          <w:ilvl w:val="2"/>
          <w:numId w:val="72"/>
        </w:numPr>
        <w:pPrChange w:id="605" w:author="Akash Ur Rehman" w:date="2023-06-08T17:47:00Z">
          <w:pPr>
            <w:pStyle w:val="Heading3"/>
            <w:numPr>
              <w:ilvl w:val="2"/>
              <w:numId w:val="80"/>
            </w:numPr>
            <w:ind w:left="1800" w:hanging="360"/>
          </w:pPr>
        </w:pPrChange>
      </w:pPr>
      <w:bookmarkStart w:id="606" w:name="_Toc137078876"/>
      <w:r>
        <w:lastRenderedPageBreak/>
        <w:t>Manage Frequently Asked Questions</w:t>
      </w:r>
      <w:bookmarkEnd w:id="606"/>
    </w:p>
    <w:p w14:paraId="55FF5048" w14:textId="77777777" w:rsidR="00796874" w:rsidRDefault="008E0B11"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414489BA" wp14:editId="7D4023D5">
            <wp:extent cx="5624830" cy="4699635"/>
            <wp:effectExtent l="0" t="0" r="0" b="5715"/>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0FFF303A" w14:textId="3CA03F93" w:rsidR="00094DFA" w:rsidRDefault="00796874" w:rsidP="00796874">
      <w:pPr>
        <w:pStyle w:val="Caption"/>
      </w:pPr>
      <w:bookmarkStart w:id="607" w:name="_Toc12374507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w:t>
      </w:r>
      <w:r w:rsidR="00600048">
        <w:rPr>
          <w:noProof/>
        </w:rPr>
        <w:t>7</w:t>
      </w:r>
      <w:r w:rsidR="00F52418">
        <w:rPr>
          <w:noProof/>
        </w:rPr>
        <w:fldChar w:fldCharType="end"/>
      </w:r>
      <w:r>
        <w:t xml:space="preserve">: </w:t>
      </w:r>
      <w:r w:rsidRPr="00BD6161">
        <w:t xml:space="preserve">Manage Frequently Asked Questions </w:t>
      </w:r>
      <w:r w:rsidR="001D685A" w:rsidRPr="00BD6161">
        <w:t xml:space="preserve">Use </w:t>
      </w:r>
      <w:proofErr w:type="gramStart"/>
      <w:r w:rsidR="001D685A" w:rsidRPr="00BD6161">
        <w:t>case</w:t>
      </w:r>
      <w:proofErr w:type="gramEnd"/>
      <w:r w:rsidRPr="00BD6161">
        <w:t xml:space="preserve"> </w:t>
      </w:r>
      <w:bookmarkEnd w:id="607"/>
      <w:r w:rsidR="00916413" w:rsidRPr="00BD6161">
        <w:t>Diagram.</w:t>
      </w:r>
    </w:p>
    <w:p w14:paraId="5B1733FC" w14:textId="09CD671F" w:rsidR="00DA1F4B" w:rsidRPr="00DA1F4B" w:rsidRDefault="00DA1F4B" w:rsidP="00DA1F4B">
      <w:pPr>
        <w:rPr>
          <w:rFonts w:ascii="Times New Roman" w:eastAsia="Calibri" w:hAnsi="Times New Roman" w:cs="Times New Roman"/>
          <w:i/>
          <w:color w:val="7B7B7B"/>
          <w:sz w:val="18"/>
          <w:szCs w:val="24"/>
        </w:rPr>
      </w:pPr>
    </w:p>
    <w:p w14:paraId="21040313" w14:textId="77777777" w:rsidR="00DA1F4B" w:rsidRPr="00DA1F4B" w:rsidRDefault="00DA1F4B" w:rsidP="00094DFA"/>
    <w:p w14:paraId="158F85B0" w14:textId="5C2C6B17" w:rsidR="00890F78" w:rsidRDefault="00890F78" w:rsidP="008E0B11">
      <w:pPr>
        <w:pStyle w:val="Heading3"/>
        <w:ind w:left="720"/>
      </w:pPr>
    </w:p>
    <w:p w14:paraId="66AD14E4" w14:textId="2A7B5A93" w:rsidR="00890F78" w:rsidRDefault="00890F78" w:rsidP="008E0B11">
      <w:pPr>
        <w:pStyle w:val="Caption"/>
      </w:pPr>
    </w:p>
    <w:p w14:paraId="190760A6" w14:textId="77777777" w:rsidR="00890F78" w:rsidRDefault="00890F78" w:rsidP="00890F78"/>
    <w:p w14:paraId="4B137069" w14:textId="77777777" w:rsidR="00890F78" w:rsidRDefault="00890F78" w:rsidP="00890F78"/>
    <w:p w14:paraId="43CC3726" w14:textId="77777777" w:rsidR="00890F78" w:rsidRDefault="00890F78" w:rsidP="00890F78"/>
    <w:p w14:paraId="0C6C7FD4" w14:textId="77777777" w:rsidR="00890F78" w:rsidRDefault="00890F78" w:rsidP="00890F78"/>
    <w:p w14:paraId="3970A562" w14:textId="77777777" w:rsidR="00890F78" w:rsidRDefault="00890F78" w:rsidP="00890F78"/>
    <w:p w14:paraId="31857160" w14:textId="77777777" w:rsidR="00890F78" w:rsidRDefault="00890F78" w:rsidP="00890F78"/>
    <w:p w14:paraId="08F4EC28" w14:textId="3AA985E2" w:rsidR="00890F78" w:rsidRPr="00890F78" w:rsidRDefault="00890F78" w:rsidP="00890F78"/>
    <w:p w14:paraId="4808D5B1" w14:textId="4F81A8E4" w:rsidR="004773B5" w:rsidRPr="007061D3" w:rsidRDefault="004773B5" w:rsidP="004773B5">
      <w:pPr>
        <w:pStyle w:val="Heading2"/>
        <w:numPr>
          <w:ilvl w:val="1"/>
          <w:numId w:val="2"/>
        </w:numPr>
        <w:rPr>
          <w:rFonts w:ascii="Times New Roman" w:hAnsi="Times New Roman" w:cs="Times New Roman"/>
          <w:sz w:val="32"/>
          <w:szCs w:val="32"/>
        </w:rPr>
      </w:pPr>
      <w:bookmarkStart w:id="608" w:name="_Toc137078877"/>
      <w:r w:rsidRPr="007061D3">
        <w:rPr>
          <w:rFonts w:ascii="Times New Roman" w:hAnsi="Times New Roman" w:cs="Times New Roman"/>
          <w:sz w:val="32"/>
          <w:szCs w:val="32"/>
        </w:rPr>
        <w:lastRenderedPageBreak/>
        <w:t>Software Development Life Cycle Model</w:t>
      </w:r>
      <w:bookmarkEnd w:id="608"/>
    </w:p>
    <w:p w14:paraId="1ACE883D" w14:textId="77777777" w:rsidR="00DB51AC" w:rsidRDefault="00DB51AC" w:rsidP="00DB51AC">
      <w:pPr>
        <w:spacing w:after="0" w:line="240" w:lineRule="auto"/>
        <w:rPr>
          <w:rFonts w:ascii="Times New Roman" w:eastAsia="Times New Roman" w:hAnsi="Times New Roman" w:cs="Times New Roman"/>
          <w:color w:val="0E101A"/>
          <w:sz w:val="24"/>
          <w:szCs w:val="24"/>
        </w:rPr>
      </w:pPr>
    </w:p>
    <w:p w14:paraId="5DA070D7" w14:textId="385F3431"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 xml:space="preserve">We used agile and prototyping methodologies for our blood donation system. By using the agile model create a system with a continuous iterative and incremental process. Develop our system through divided modules into small chunks. In our system user panel have a blood request module, develop small modules from the blood request module like post blood request, view request makers, search request makers, etc. Similarly, for other modules like making blood donations, checking the eligibility of users for blood donation, make an appointment in available blood donation </w:t>
      </w:r>
      <w:r w:rsidR="001D685A">
        <w:rPr>
          <w:rFonts w:ascii="Times New Roman" w:eastAsia="Times New Roman" w:hAnsi="Times New Roman" w:cs="Times New Roman"/>
          <w:color w:val="0E101A"/>
          <w:sz w:val="24"/>
          <w:szCs w:val="24"/>
        </w:rPr>
        <w:t>Center</w:t>
      </w:r>
      <w:r w:rsidR="001D685A" w:rsidRPr="00DB51AC">
        <w:rPr>
          <w:rFonts w:ascii="Times New Roman" w:eastAsia="Times New Roman" w:hAnsi="Times New Roman" w:cs="Times New Roman"/>
          <w:color w:val="0E101A"/>
          <w:sz w:val="24"/>
          <w:szCs w:val="24"/>
        </w:rPr>
        <w:t>’s</w:t>
      </w:r>
      <w:r w:rsidRPr="00DB51AC">
        <w:rPr>
          <w:rFonts w:ascii="Times New Roman" w:eastAsia="Times New Roman" w:hAnsi="Times New Roman" w:cs="Times New Roman"/>
          <w:color w:val="0E101A"/>
          <w:sz w:val="24"/>
          <w:szCs w:val="24"/>
        </w:rPr>
        <w:t xml:space="preserve">. Then test every module and improve at each iteration. </w:t>
      </w:r>
    </w:p>
    <w:p w14:paraId="334D951A" w14:textId="77777777" w:rsidR="00DB51AC" w:rsidRDefault="00DB51AC" w:rsidP="00DB51AC">
      <w:pPr>
        <w:spacing w:after="0" w:line="240" w:lineRule="auto"/>
        <w:jc w:val="both"/>
        <w:rPr>
          <w:rFonts w:ascii="Times New Roman" w:eastAsia="Times New Roman" w:hAnsi="Times New Roman" w:cs="Times New Roman"/>
          <w:color w:val="0E101A"/>
          <w:sz w:val="24"/>
          <w:szCs w:val="24"/>
        </w:rPr>
      </w:pPr>
    </w:p>
    <w:p w14:paraId="4377C442" w14:textId="79F5D76D"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the prototyping model, create a clear picture of the modules of our system that help in the development phases.</w:t>
      </w:r>
      <w:r>
        <w:rPr>
          <w:rFonts w:ascii="Times New Roman" w:eastAsia="Times New Roman" w:hAnsi="Times New Roman" w:cs="Times New Roman"/>
          <w:color w:val="0E101A"/>
          <w:sz w:val="24"/>
          <w:szCs w:val="24"/>
        </w:rPr>
        <w:t xml:space="preserve"> By using prototyping, we can easily find the missing functionalities in the modules and what functionalities performed in the future development phases.</w:t>
      </w:r>
    </w:p>
    <w:p w14:paraId="2F94B61F"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p>
    <w:p w14:paraId="64B0FB68"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b/>
          <w:bCs/>
          <w:color w:val="0E101A"/>
          <w:sz w:val="24"/>
          <w:szCs w:val="24"/>
        </w:rPr>
        <w:t>We choose the Agile methodology for the project because:</w:t>
      </w:r>
    </w:p>
    <w:p w14:paraId="74A9A00B"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09"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It is fast and effective development.</w:t>
      </w:r>
    </w:p>
    <w:p w14:paraId="2A6DA8FA"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0"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Through this methodology divided big problems into smaller chunks and sprints.</w:t>
      </w:r>
    </w:p>
    <w:p w14:paraId="4BF856B6"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1"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The maximum number of requirements is clear and understood.</w:t>
      </w:r>
    </w:p>
    <w:p w14:paraId="1123606F"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2"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Testing is performed continuously on each iteration in each development phase.</w:t>
      </w:r>
    </w:p>
    <w:p w14:paraId="15372D69"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3"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Continuously improves features and product quality.</w:t>
      </w:r>
    </w:p>
    <w:p w14:paraId="00D5D9A2"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4"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Make the project visible at any time.</w:t>
      </w:r>
    </w:p>
    <w:p w14:paraId="270AD014" w14:textId="77777777" w:rsidR="00DB51AC" w:rsidRPr="00DB51AC" w:rsidRDefault="00DB51AC">
      <w:pPr>
        <w:numPr>
          <w:ilvl w:val="0"/>
          <w:numId w:val="79"/>
        </w:numPr>
        <w:spacing w:after="0" w:line="240" w:lineRule="auto"/>
        <w:jc w:val="both"/>
        <w:rPr>
          <w:rFonts w:ascii="Times New Roman" w:eastAsia="Times New Roman" w:hAnsi="Times New Roman" w:cs="Times New Roman"/>
          <w:color w:val="0E101A"/>
          <w:sz w:val="24"/>
          <w:szCs w:val="24"/>
        </w:rPr>
        <w:pPrChange w:id="615" w:author="Akash Ur Rehman" w:date="2023-06-08T17:47:00Z">
          <w:pPr>
            <w:numPr>
              <w:numId w:val="88"/>
            </w:numPr>
            <w:tabs>
              <w:tab w:val="num" w:pos="360"/>
              <w:tab w:val="num" w:pos="720"/>
            </w:tabs>
            <w:spacing w:after="0" w:line="240" w:lineRule="auto"/>
            <w:ind w:left="720" w:hanging="720"/>
            <w:jc w:val="both"/>
          </w:pPr>
        </w:pPrChange>
      </w:pPr>
      <w:r w:rsidRPr="00DB51AC">
        <w:rPr>
          <w:rFonts w:ascii="Times New Roman" w:eastAsia="Times New Roman" w:hAnsi="Times New Roman" w:cs="Times New Roman"/>
          <w:color w:val="0E101A"/>
          <w:sz w:val="24"/>
          <w:szCs w:val="24"/>
        </w:rPr>
        <w:t>Reduce errors and bugs due to finding mistakes in the early stages.</w:t>
      </w:r>
    </w:p>
    <w:p w14:paraId="3AE41188" w14:textId="441F8765" w:rsidR="00C32588" w:rsidRPr="007061D3" w:rsidRDefault="00C32588" w:rsidP="00491EF7">
      <w:pPr>
        <w:rPr>
          <w:rFonts w:ascii="Times New Roman" w:hAnsi="Times New Roman" w:cs="Times New Roman"/>
        </w:rPr>
      </w:pPr>
    </w:p>
    <w:p w14:paraId="0899F879" w14:textId="15DDF813" w:rsidR="00C32588" w:rsidRPr="007061D3" w:rsidRDefault="00C32588" w:rsidP="00491EF7">
      <w:pPr>
        <w:rPr>
          <w:rFonts w:ascii="Times New Roman" w:hAnsi="Times New Roman" w:cs="Times New Roman"/>
        </w:rPr>
      </w:pPr>
    </w:p>
    <w:p w14:paraId="7F82BAA1" w14:textId="553EA880" w:rsidR="00C32588" w:rsidRPr="007061D3" w:rsidRDefault="00C32588" w:rsidP="00491EF7">
      <w:pPr>
        <w:rPr>
          <w:rFonts w:ascii="Times New Roman" w:hAnsi="Times New Roman" w:cs="Times New Roman"/>
        </w:rPr>
      </w:pPr>
    </w:p>
    <w:p w14:paraId="5FD313A2" w14:textId="3FA52596" w:rsidR="00C32588" w:rsidRPr="007061D3" w:rsidRDefault="00C32588" w:rsidP="00491EF7">
      <w:pPr>
        <w:rPr>
          <w:rFonts w:ascii="Times New Roman" w:hAnsi="Times New Roman" w:cs="Times New Roman"/>
        </w:rPr>
      </w:pPr>
    </w:p>
    <w:p w14:paraId="3D9FCF5F" w14:textId="36E34E39" w:rsidR="00C32588" w:rsidRPr="007061D3" w:rsidRDefault="00C32588" w:rsidP="00491EF7">
      <w:pPr>
        <w:rPr>
          <w:rFonts w:ascii="Times New Roman" w:hAnsi="Times New Roman" w:cs="Times New Roman"/>
        </w:rPr>
      </w:pPr>
    </w:p>
    <w:p w14:paraId="493CAAF6" w14:textId="3777796F" w:rsidR="00C32588" w:rsidRPr="007061D3" w:rsidRDefault="00C32588" w:rsidP="00491EF7">
      <w:pPr>
        <w:rPr>
          <w:rFonts w:ascii="Times New Roman" w:hAnsi="Times New Roman" w:cs="Times New Roman"/>
        </w:rPr>
      </w:pPr>
    </w:p>
    <w:p w14:paraId="7D7A5789" w14:textId="597D1628" w:rsidR="00C32588" w:rsidRPr="007061D3" w:rsidRDefault="00C32588" w:rsidP="00491EF7">
      <w:pPr>
        <w:rPr>
          <w:rFonts w:ascii="Times New Roman" w:hAnsi="Times New Roman" w:cs="Times New Roman"/>
        </w:rPr>
      </w:pPr>
    </w:p>
    <w:p w14:paraId="2EC7F23F" w14:textId="47A51C13" w:rsidR="00C32588" w:rsidRPr="007061D3" w:rsidRDefault="00C32588" w:rsidP="00491EF7">
      <w:pPr>
        <w:rPr>
          <w:rFonts w:ascii="Times New Roman" w:hAnsi="Times New Roman" w:cs="Times New Roman"/>
        </w:rPr>
      </w:pPr>
    </w:p>
    <w:p w14:paraId="2432DFCB" w14:textId="4EC02EE2" w:rsidR="00C32588" w:rsidRPr="007061D3" w:rsidRDefault="00C32588" w:rsidP="00491EF7">
      <w:pPr>
        <w:rPr>
          <w:rFonts w:ascii="Times New Roman" w:hAnsi="Times New Roman" w:cs="Times New Roman"/>
        </w:rPr>
      </w:pPr>
    </w:p>
    <w:p w14:paraId="3DD38086" w14:textId="75F66826" w:rsidR="00C32588" w:rsidRPr="007061D3" w:rsidRDefault="00C32588" w:rsidP="00491EF7">
      <w:pPr>
        <w:rPr>
          <w:rFonts w:ascii="Times New Roman" w:hAnsi="Times New Roman" w:cs="Times New Roman"/>
        </w:rPr>
      </w:pPr>
    </w:p>
    <w:p w14:paraId="090660FC" w14:textId="090D05A2" w:rsidR="00C32588" w:rsidRDefault="00C32588" w:rsidP="00491EF7">
      <w:pPr>
        <w:rPr>
          <w:rFonts w:ascii="Times New Roman" w:hAnsi="Times New Roman" w:cs="Times New Roman"/>
        </w:rPr>
      </w:pPr>
    </w:p>
    <w:p w14:paraId="539DC40F" w14:textId="77777777" w:rsidR="00EE0A9C" w:rsidRPr="007061D3" w:rsidRDefault="00EE0A9C" w:rsidP="00491EF7">
      <w:pPr>
        <w:rPr>
          <w:rFonts w:ascii="Times New Roman" w:hAnsi="Times New Roman" w:cs="Times New Roman"/>
        </w:rPr>
      </w:pPr>
    </w:p>
    <w:p w14:paraId="65A08AD5" w14:textId="5AFAF3CE" w:rsidR="00C32588" w:rsidRPr="007061D3" w:rsidRDefault="00C32588" w:rsidP="00491EF7">
      <w:pPr>
        <w:rPr>
          <w:rFonts w:ascii="Times New Roman" w:hAnsi="Times New Roman" w:cs="Times New Roman"/>
        </w:rPr>
      </w:pPr>
    </w:p>
    <w:p w14:paraId="68680B49" w14:textId="7A85ED79" w:rsidR="00C32588" w:rsidRPr="007061D3" w:rsidRDefault="00C32588" w:rsidP="00491EF7">
      <w:pPr>
        <w:rPr>
          <w:rFonts w:ascii="Times New Roman" w:hAnsi="Times New Roman" w:cs="Times New Roman"/>
        </w:rPr>
      </w:pPr>
    </w:p>
    <w:p w14:paraId="7EF421C1" w14:textId="76BFF168" w:rsidR="00C32588" w:rsidRPr="007061D3" w:rsidRDefault="00C32588" w:rsidP="00491EF7">
      <w:pPr>
        <w:rPr>
          <w:rFonts w:ascii="Times New Roman" w:hAnsi="Times New Roman" w:cs="Times New Roman"/>
        </w:rPr>
      </w:pPr>
    </w:p>
    <w:p w14:paraId="23A09D73" w14:textId="2B2E1103" w:rsidR="00C32588" w:rsidRPr="007061D3" w:rsidRDefault="00C32588" w:rsidP="00491EF7">
      <w:pPr>
        <w:rPr>
          <w:rFonts w:ascii="Times New Roman" w:hAnsi="Times New Roman" w:cs="Times New Roman"/>
        </w:rPr>
      </w:pPr>
    </w:p>
    <w:p w14:paraId="0D5331A7" w14:textId="77777777" w:rsidR="00A559D4" w:rsidRPr="007061D3" w:rsidRDefault="00A559D4" w:rsidP="00301E0B">
      <w:pPr>
        <w:pStyle w:val="Heading1"/>
        <w:numPr>
          <w:ilvl w:val="0"/>
          <w:numId w:val="3"/>
        </w:numPr>
        <w:rPr>
          <w:rFonts w:ascii="Times New Roman" w:hAnsi="Times New Roman" w:cs="Times New Roman"/>
          <w:sz w:val="36"/>
          <w:szCs w:val="36"/>
        </w:rPr>
      </w:pPr>
      <w:bookmarkStart w:id="616" w:name="_Toc137078878"/>
      <w:r w:rsidRPr="007061D3">
        <w:rPr>
          <w:rFonts w:ascii="Times New Roman" w:hAnsi="Times New Roman" w:cs="Times New Roman"/>
          <w:sz w:val="36"/>
          <w:szCs w:val="36"/>
        </w:rPr>
        <w:lastRenderedPageBreak/>
        <w:t>Chapter 3: System Design</w:t>
      </w:r>
      <w:bookmarkEnd w:id="616"/>
    </w:p>
    <w:p w14:paraId="4BA489B1" w14:textId="77777777" w:rsidR="00301E0B" w:rsidRPr="007061D3" w:rsidRDefault="00301E0B" w:rsidP="00301E0B">
      <w:pPr>
        <w:rPr>
          <w:rFonts w:ascii="Times New Roman" w:hAnsi="Times New Roman" w:cs="Times New Roman"/>
        </w:rPr>
      </w:pPr>
    </w:p>
    <w:p w14:paraId="024323B8"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617" w:name="_Toc137078879"/>
      <w:r w:rsidRPr="007061D3">
        <w:rPr>
          <w:rFonts w:ascii="Times New Roman" w:hAnsi="Times New Roman" w:cs="Times New Roman"/>
          <w:sz w:val="32"/>
          <w:szCs w:val="32"/>
        </w:rPr>
        <w:t>Work Breakdown Structure (WBS)</w:t>
      </w:r>
      <w:bookmarkEnd w:id="617"/>
    </w:p>
    <w:p w14:paraId="64BE0A35" w14:textId="77777777" w:rsidR="00301E0B" w:rsidRPr="007061D3" w:rsidRDefault="00301E0B" w:rsidP="00301E0B">
      <w:pPr>
        <w:rPr>
          <w:rFonts w:ascii="Times New Roman" w:hAnsi="Times New Roman" w:cs="Times New Roman"/>
        </w:rPr>
      </w:pPr>
    </w:p>
    <w:p w14:paraId="699A6E38" w14:textId="77777777" w:rsidR="00301E0B" w:rsidRPr="007061D3" w:rsidRDefault="00301E0B" w:rsidP="00301E0B">
      <w:pPr>
        <w:rPr>
          <w:rFonts w:ascii="Times New Roman" w:hAnsi="Times New Roman" w:cs="Times New Roman"/>
        </w:rPr>
      </w:pPr>
    </w:p>
    <w:p w14:paraId="77749E28" w14:textId="77777777" w:rsidR="000B5897" w:rsidRDefault="004769C0" w:rsidP="000B5897">
      <w:pPr>
        <w:keepNext/>
        <w:jc w:val="center"/>
      </w:pPr>
      <w:r w:rsidRPr="007061D3">
        <w:rPr>
          <w:rFonts w:ascii="Times New Roman" w:hAnsi="Times New Roman" w:cs="Times New Roman"/>
          <w:noProof/>
        </w:rPr>
        <w:object w:dxaOrig="21391" w:dyaOrig="12945" w14:anchorId="604F6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6in" o:ole="">
            <v:imagedata r:id="rId43" o:title=""/>
          </v:shape>
          <o:OLEObject Type="Embed" ProgID="Visio.Drawing.15" ShapeID="_x0000_i1025" DrawAspect="Content" ObjectID="_1747754228" r:id="rId44"/>
        </w:object>
      </w:r>
    </w:p>
    <w:p w14:paraId="64833874" w14:textId="61421ED7" w:rsidR="00301E0B" w:rsidRPr="007061D3" w:rsidRDefault="000B5897" w:rsidP="000B5897">
      <w:pPr>
        <w:pStyle w:val="Caption"/>
        <w:jc w:val="center"/>
        <w:rPr>
          <w:rFonts w:ascii="Times New Roman" w:hAnsi="Times New Roman" w:cs="Times New Roman"/>
        </w:rPr>
      </w:pPr>
      <w:bookmarkStart w:id="618" w:name="_Toc12374507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894B7F">
        <w:rPr>
          <w:noProof/>
        </w:rPr>
        <w:t>2</w:t>
      </w:r>
      <w:r w:rsidR="00600048">
        <w:rPr>
          <w:noProof/>
        </w:rPr>
        <w:t>8</w:t>
      </w:r>
      <w:r w:rsidR="00252667">
        <w:rPr>
          <w:noProof/>
        </w:rPr>
        <w:fldChar w:fldCharType="end"/>
      </w:r>
      <w:r>
        <w:t xml:space="preserve"> Work Breakdow</w:t>
      </w:r>
      <w:r w:rsidR="00763919">
        <w:t>n</w:t>
      </w:r>
      <w:r>
        <w:t xml:space="preserve"> structure</w:t>
      </w:r>
      <w:bookmarkEnd w:id="618"/>
    </w:p>
    <w:p w14:paraId="676D5705" w14:textId="68B05792" w:rsidR="00C32588" w:rsidRPr="007061D3" w:rsidRDefault="00C32588" w:rsidP="00301E0B">
      <w:pPr>
        <w:jc w:val="center"/>
        <w:rPr>
          <w:rFonts w:ascii="Times New Roman" w:hAnsi="Times New Roman" w:cs="Times New Roman"/>
        </w:rPr>
      </w:pPr>
    </w:p>
    <w:p w14:paraId="501C6670" w14:textId="667753BB" w:rsidR="00C32588" w:rsidRDefault="00C32588" w:rsidP="00301E0B">
      <w:pPr>
        <w:jc w:val="center"/>
        <w:rPr>
          <w:rFonts w:ascii="Times New Roman" w:hAnsi="Times New Roman" w:cs="Times New Roman"/>
        </w:rPr>
      </w:pPr>
    </w:p>
    <w:p w14:paraId="0AD41670" w14:textId="056D7094" w:rsidR="00EE0A9C" w:rsidRDefault="00EE0A9C" w:rsidP="00301E0B">
      <w:pPr>
        <w:jc w:val="center"/>
        <w:rPr>
          <w:rFonts w:ascii="Times New Roman" w:hAnsi="Times New Roman" w:cs="Times New Roman"/>
        </w:rPr>
      </w:pPr>
    </w:p>
    <w:p w14:paraId="52847F7C" w14:textId="77777777" w:rsidR="00EE0A9C" w:rsidRPr="007061D3" w:rsidRDefault="00EE0A9C" w:rsidP="00301E0B">
      <w:pPr>
        <w:jc w:val="center"/>
        <w:rPr>
          <w:rFonts w:ascii="Times New Roman" w:hAnsi="Times New Roman" w:cs="Times New Roman"/>
        </w:rPr>
      </w:pPr>
    </w:p>
    <w:p w14:paraId="59D0EFF3" w14:textId="57B3CB61" w:rsidR="00C32588" w:rsidRPr="007061D3" w:rsidRDefault="00C32588" w:rsidP="00301E0B">
      <w:pPr>
        <w:jc w:val="center"/>
        <w:rPr>
          <w:rFonts w:ascii="Times New Roman" w:hAnsi="Times New Roman" w:cs="Times New Roman"/>
        </w:rPr>
      </w:pPr>
    </w:p>
    <w:p w14:paraId="19199961"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619" w:name="_Activity_Diagram"/>
      <w:bookmarkStart w:id="620" w:name="_Toc137078880"/>
      <w:bookmarkEnd w:id="619"/>
      <w:r w:rsidRPr="007061D3">
        <w:rPr>
          <w:rFonts w:ascii="Times New Roman" w:hAnsi="Times New Roman" w:cs="Times New Roman"/>
          <w:sz w:val="32"/>
          <w:szCs w:val="32"/>
        </w:rPr>
        <w:t>Activity Diagram</w:t>
      </w:r>
      <w:bookmarkEnd w:id="620"/>
    </w:p>
    <w:p w14:paraId="061DCC8C" w14:textId="77777777" w:rsidR="00AC0F6E" w:rsidRPr="007061D3" w:rsidRDefault="00AC0F6E" w:rsidP="00AC0F6E">
      <w:pPr>
        <w:rPr>
          <w:rFonts w:ascii="Times New Roman" w:hAnsi="Times New Roman" w:cs="Times New Roman"/>
        </w:rPr>
      </w:pPr>
    </w:p>
    <w:p w14:paraId="403CD413"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21" w:name="_Toc137078881"/>
      <w:r w:rsidRPr="007061D3">
        <w:rPr>
          <w:rFonts w:ascii="Times New Roman" w:hAnsi="Times New Roman" w:cs="Times New Roman"/>
          <w:sz w:val="28"/>
          <w:szCs w:val="28"/>
        </w:rPr>
        <w:t>Login</w:t>
      </w:r>
      <w:bookmarkEnd w:id="621"/>
    </w:p>
    <w:p w14:paraId="04C6D94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0517A95" wp14:editId="030F4CA8">
            <wp:extent cx="5943600" cy="4560570"/>
            <wp:effectExtent l="0" t="0" r="0" b="0"/>
            <wp:docPr id="1" name="Picture 1" descr="https://documents.lucid.app/documents/cd8f0bcc-a153-46f2-a96c-3addf9847f7a/pages/58g50zNtpZO6?a=5893&amp;x=177&amp;y=-17&amp;w=1385&amp;h=1065&amp;store=1&amp;accept=image%2F*&amp;auth=LCA%2083237c773a7312341dd78996825143c902b49972-ts%3D1667490037"/>
            <wp:cNvGraphicFramePr/>
            <a:graphic xmlns:a="http://schemas.openxmlformats.org/drawingml/2006/main">
              <a:graphicData uri="http://schemas.openxmlformats.org/drawingml/2006/picture">
                <pic:pic xmlns:pic="http://schemas.openxmlformats.org/drawingml/2006/picture">
                  <pic:nvPicPr>
                    <pic:cNvPr id="1" name="Picture 1" descr="https://documents.lucid.app/documents/cd8f0bcc-a153-46f2-a96c-3addf9847f7a/pages/58g50zNtpZO6?a=5893&amp;x=177&amp;y=-17&amp;w=1385&amp;h=1065&amp;store=1&amp;accept=image%2F*&amp;auth=LCA%2083237c773a7312341dd78996825143c902b49972-ts%3D1667490037"/>
                    <pic:cNvPicPr/>
                  </pic:nvPicPr>
                  <pic:blipFill>
                    <a:blip r:embed="rId45">
                      <a:grayscl/>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0570"/>
                    </a:xfrm>
                    <a:prstGeom prst="rect">
                      <a:avLst/>
                    </a:prstGeom>
                    <a:noFill/>
                    <a:ln>
                      <a:noFill/>
                    </a:ln>
                  </pic:spPr>
                </pic:pic>
              </a:graphicData>
            </a:graphic>
          </wp:inline>
        </w:drawing>
      </w:r>
    </w:p>
    <w:p w14:paraId="22FD601C" w14:textId="4C149879" w:rsidR="004D3BB2" w:rsidRPr="007061D3" w:rsidRDefault="000B5897" w:rsidP="000B5897">
      <w:pPr>
        <w:pStyle w:val="Caption"/>
        <w:rPr>
          <w:rFonts w:ascii="Times New Roman" w:hAnsi="Times New Roman" w:cs="Times New Roman"/>
        </w:rPr>
      </w:pPr>
      <w:bookmarkStart w:id="622" w:name="_Toc12374507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32</w:t>
      </w:r>
      <w:r w:rsidR="00252667">
        <w:rPr>
          <w:noProof/>
        </w:rPr>
        <w:fldChar w:fldCharType="end"/>
      </w:r>
      <w:r>
        <w:t xml:space="preserve">: </w:t>
      </w:r>
      <w:r w:rsidRPr="00C5205C">
        <w:t xml:space="preserve"> Login</w:t>
      </w:r>
      <w:bookmarkEnd w:id="622"/>
    </w:p>
    <w:p w14:paraId="4ADCAE2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23" w:name="_Toc137078882"/>
      <w:r w:rsidRPr="007061D3">
        <w:rPr>
          <w:rFonts w:ascii="Times New Roman" w:hAnsi="Times New Roman" w:cs="Times New Roman"/>
          <w:sz w:val="28"/>
          <w:szCs w:val="28"/>
        </w:rPr>
        <w:lastRenderedPageBreak/>
        <w:t>Registration</w:t>
      </w:r>
      <w:bookmarkEnd w:id="623"/>
    </w:p>
    <w:p w14:paraId="419284D6"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7E9DA8A6" wp14:editId="554CE006">
            <wp:extent cx="5943600" cy="4798695"/>
            <wp:effectExtent l="0" t="0" r="0" b="1905"/>
            <wp:docPr id="2" name="Picture 2" descr="https://documents.lucid.app/documents/cd8f0bcc-a153-46f2-a96c-3addf9847f7a/pages/0_0?a=5893&amp;x=-18&amp;y=-43&amp;w=1716&amp;h=1386&amp;store=1&amp;accept=image%2F*&amp;auth=LCA%20b568665e7801d37fc73db69f69ed703e639a893a-ts%3D1667490037"/>
            <wp:cNvGraphicFramePr/>
            <a:graphic xmlns:a="http://schemas.openxmlformats.org/drawingml/2006/main">
              <a:graphicData uri="http://schemas.openxmlformats.org/drawingml/2006/picture">
                <pic:pic xmlns:pic="http://schemas.openxmlformats.org/drawingml/2006/picture">
                  <pic:nvPicPr>
                    <pic:cNvPr id="2" name="Picture 2" descr="https://documents.lucid.app/documents/cd8f0bcc-a153-46f2-a96c-3addf9847f7a/pages/0_0?a=5893&amp;x=-18&amp;y=-43&amp;w=1716&amp;h=1386&amp;store=1&amp;accept=image%2F*&amp;auth=LCA%20b568665e7801d37fc73db69f69ed703e639a893a-ts%3D1667490037"/>
                    <pic:cNvPicPr/>
                  </pic:nvPicPr>
                  <pic:blipFill>
                    <a:blip r:embed="rId47" cstate="print">
                      <a:grayscl/>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p>
    <w:p w14:paraId="125DA038" w14:textId="14733F15" w:rsidR="004D3BB2" w:rsidRPr="007061D3" w:rsidRDefault="000B5897" w:rsidP="000B5897">
      <w:pPr>
        <w:pStyle w:val="Caption"/>
        <w:rPr>
          <w:rFonts w:ascii="Times New Roman" w:hAnsi="Times New Roman" w:cs="Times New Roman"/>
        </w:rPr>
      </w:pPr>
      <w:bookmarkStart w:id="624" w:name="_Toc12374508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33</w:t>
      </w:r>
      <w:r w:rsidR="00252667">
        <w:rPr>
          <w:noProof/>
        </w:rPr>
        <w:fldChar w:fldCharType="end"/>
      </w:r>
      <w:r>
        <w:t xml:space="preserve">: </w:t>
      </w:r>
      <w:r w:rsidRPr="006D4425">
        <w:t>Registration</w:t>
      </w:r>
      <w:bookmarkEnd w:id="624"/>
    </w:p>
    <w:p w14:paraId="6ACE56B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25" w:name="_Toc137078883"/>
      <w:r w:rsidRPr="007061D3">
        <w:rPr>
          <w:rFonts w:ascii="Times New Roman" w:hAnsi="Times New Roman" w:cs="Times New Roman"/>
          <w:sz w:val="28"/>
          <w:szCs w:val="28"/>
        </w:rPr>
        <w:lastRenderedPageBreak/>
        <w:t>Make the Request for Blood</w:t>
      </w:r>
      <w:bookmarkEnd w:id="625"/>
    </w:p>
    <w:p w14:paraId="367E7DD9"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3BC30E1E" wp14:editId="58924016">
            <wp:extent cx="5943600" cy="6069965"/>
            <wp:effectExtent l="0" t="0" r="0" b="6985"/>
            <wp:docPr id="3" name="Picture 3" descr="https://documents.lucid.app/documents/cd8f0bcc-a153-46f2-a96c-3addf9847f7a/pages/gni5jZjh97JO?a=5893&amp;x=118&amp;y=-64&amp;w=1371&amp;h=1404&amp;store=1&amp;accept=image%2F*&amp;auth=LCA%2083bc1466135008f2527f34d969dd476cdaecfceb-ts%3D1667490037"/>
            <wp:cNvGraphicFramePr/>
            <a:graphic xmlns:a="http://schemas.openxmlformats.org/drawingml/2006/main">
              <a:graphicData uri="http://schemas.openxmlformats.org/drawingml/2006/picture">
                <pic:pic xmlns:pic="http://schemas.openxmlformats.org/drawingml/2006/picture">
                  <pic:nvPicPr>
                    <pic:cNvPr id="3" name="Picture 3" descr="https://documents.lucid.app/documents/cd8f0bcc-a153-46f2-a96c-3addf9847f7a/pages/gni5jZjh97JO?a=5893&amp;x=118&amp;y=-64&amp;w=1371&amp;h=1404&amp;store=1&amp;accept=image%2F*&amp;auth=LCA%2083bc1466135008f2527f34d969dd476cdaecfceb-ts%3D1667490037"/>
                    <pic:cNvPicPr/>
                  </pic:nvPicPr>
                  <pic:blipFill>
                    <a:blip r:embed="rId49">
                      <a:grayscl/>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69965"/>
                    </a:xfrm>
                    <a:prstGeom prst="rect">
                      <a:avLst/>
                    </a:prstGeom>
                    <a:noFill/>
                    <a:ln>
                      <a:noFill/>
                    </a:ln>
                  </pic:spPr>
                </pic:pic>
              </a:graphicData>
            </a:graphic>
          </wp:inline>
        </w:drawing>
      </w:r>
    </w:p>
    <w:p w14:paraId="583341A6" w14:textId="0E722AD5" w:rsidR="004D3BB2" w:rsidRPr="007061D3" w:rsidRDefault="000B5897" w:rsidP="000B5897">
      <w:pPr>
        <w:pStyle w:val="Caption"/>
        <w:rPr>
          <w:rFonts w:ascii="Times New Roman" w:hAnsi="Times New Roman" w:cs="Times New Roman"/>
        </w:rPr>
      </w:pPr>
      <w:bookmarkStart w:id="626" w:name="_Toc12374508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34</w:t>
      </w:r>
      <w:r w:rsidR="00252667">
        <w:rPr>
          <w:noProof/>
        </w:rPr>
        <w:fldChar w:fldCharType="end"/>
      </w:r>
      <w:r>
        <w:t xml:space="preserve">: </w:t>
      </w:r>
      <w:r w:rsidRPr="0054607C">
        <w:t>Make the Request for Blood</w:t>
      </w:r>
      <w:bookmarkEnd w:id="626"/>
    </w:p>
    <w:p w14:paraId="00AC8F01"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27" w:name="_Toc137078884"/>
      <w:r w:rsidRPr="007061D3">
        <w:rPr>
          <w:rFonts w:ascii="Times New Roman" w:hAnsi="Times New Roman" w:cs="Times New Roman"/>
          <w:sz w:val="28"/>
          <w:szCs w:val="28"/>
        </w:rPr>
        <w:lastRenderedPageBreak/>
        <w:t>Donate Blood</w:t>
      </w:r>
      <w:bookmarkEnd w:id="627"/>
    </w:p>
    <w:p w14:paraId="4D018778"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2A34A10" wp14:editId="6CC48DFE">
            <wp:extent cx="5943600" cy="6393180"/>
            <wp:effectExtent l="0" t="0" r="0" b="7620"/>
            <wp:docPr id="4" name="Picture 4" descr="https://documents.lucid.app/documents/cd8f0bcc-a153-46f2-a96c-3addf9847f7a/pages/wKi5V7IyU2lw?a=5893&amp;x=141&amp;y=-64&amp;w=1305&amp;h=1404&amp;store=1&amp;accept=image%2F*&amp;auth=LCA%20f04d1fa1b2a7cad2a16a464771d3c13f4557b9eb-ts%3D1667490037"/>
            <wp:cNvGraphicFramePr/>
            <a:graphic xmlns:a="http://schemas.openxmlformats.org/drawingml/2006/main">
              <a:graphicData uri="http://schemas.openxmlformats.org/drawingml/2006/picture">
                <pic:pic xmlns:pic="http://schemas.openxmlformats.org/drawingml/2006/picture">
                  <pic:nvPicPr>
                    <pic:cNvPr id="4" name="Picture 4" descr="https://documents.lucid.app/documents/cd8f0bcc-a153-46f2-a96c-3addf9847f7a/pages/wKi5V7IyU2lw?a=5893&amp;x=141&amp;y=-64&amp;w=1305&amp;h=1404&amp;store=1&amp;accept=image%2F*&amp;auth=LCA%20f04d1fa1b2a7cad2a16a464771d3c13f4557b9eb-ts%3D1667490037"/>
                    <pic:cNvPicPr/>
                  </pic:nvPicPr>
                  <pic:blipFill>
                    <a:blip r:embed="rId51">
                      <a:grayscl/>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393180"/>
                    </a:xfrm>
                    <a:prstGeom prst="rect">
                      <a:avLst/>
                    </a:prstGeom>
                    <a:noFill/>
                    <a:ln>
                      <a:noFill/>
                    </a:ln>
                  </pic:spPr>
                </pic:pic>
              </a:graphicData>
            </a:graphic>
          </wp:inline>
        </w:drawing>
      </w:r>
    </w:p>
    <w:p w14:paraId="35DA2CA0" w14:textId="180BB9AB" w:rsidR="004D3BB2" w:rsidRPr="007061D3" w:rsidRDefault="000B5897" w:rsidP="000B5897">
      <w:pPr>
        <w:pStyle w:val="Caption"/>
        <w:rPr>
          <w:rFonts w:ascii="Times New Roman" w:hAnsi="Times New Roman" w:cs="Times New Roman"/>
        </w:rPr>
      </w:pPr>
      <w:bookmarkStart w:id="628" w:name="_Toc12374508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35</w:t>
      </w:r>
      <w:r w:rsidR="00252667">
        <w:rPr>
          <w:noProof/>
        </w:rPr>
        <w:fldChar w:fldCharType="end"/>
      </w:r>
      <w:r>
        <w:t xml:space="preserve">: </w:t>
      </w:r>
      <w:r w:rsidRPr="00151D2E">
        <w:t>Donate Blood</w:t>
      </w:r>
      <w:bookmarkEnd w:id="628"/>
    </w:p>
    <w:p w14:paraId="76BDF306" w14:textId="0E9B54D1" w:rsidR="006D28F1" w:rsidRPr="007061D3" w:rsidRDefault="006D28F1" w:rsidP="006D28F1">
      <w:pPr>
        <w:pStyle w:val="Heading3"/>
        <w:numPr>
          <w:ilvl w:val="2"/>
          <w:numId w:val="4"/>
        </w:numPr>
        <w:rPr>
          <w:rFonts w:ascii="Times New Roman" w:hAnsi="Times New Roman" w:cs="Times New Roman"/>
          <w:sz w:val="28"/>
          <w:szCs w:val="28"/>
        </w:rPr>
      </w:pPr>
      <w:bookmarkStart w:id="629" w:name="_Toc137078885"/>
      <w:r w:rsidRPr="007061D3">
        <w:rPr>
          <w:rFonts w:ascii="Times New Roman" w:hAnsi="Times New Roman" w:cs="Times New Roman"/>
          <w:sz w:val="28"/>
          <w:szCs w:val="28"/>
        </w:rPr>
        <w:lastRenderedPageBreak/>
        <w:t xml:space="preserve">Check Eligibility of User for Blood </w:t>
      </w:r>
      <w:r w:rsidR="00DC0079" w:rsidRPr="007061D3">
        <w:rPr>
          <w:rFonts w:ascii="Times New Roman" w:hAnsi="Times New Roman" w:cs="Times New Roman"/>
          <w:sz w:val="28"/>
          <w:szCs w:val="28"/>
        </w:rPr>
        <w:t>Donation</w:t>
      </w:r>
      <w:bookmarkEnd w:id="629"/>
    </w:p>
    <w:p w14:paraId="7A19477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ABDFFDF" wp14:editId="443B98BA">
            <wp:extent cx="5943600" cy="6680200"/>
            <wp:effectExtent l="0" t="0" r="0" b="6350"/>
            <wp:docPr id="5" name="Picture 5" descr="https://documents.lucid.app/documents/cd8f0bcc-a153-46f2-a96c-3addf9847f7a/pages/5Si5O1AE3.PH?a=5893&amp;x=208&amp;y=-67&amp;w=1312&amp;h=1474&amp;store=1&amp;accept=image%2F*&amp;auth=LCA%20a4ab275e40b58d9be775be249dcb894a51137458-ts%3D1667490037"/>
            <wp:cNvGraphicFramePr/>
            <a:graphic xmlns:a="http://schemas.openxmlformats.org/drawingml/2006/main">
              <a:graphicData uri="http://schemas.openxmlformats.org/drawingml/2006/picture">
                <pic:pic xmlns:pic="http://schemas.openxmlformats.org/drawingml/2006/picture">
                  <pic:nvPicPr>
                    <pic:cNvPr id="5" name="Picture 5" descr="https://documents.lucid.app/documents/cd8f0bcc-a153-46f2-a96c-3addf9847f7a/pages/5Si5O1AE3.PH?a=5893&amp;x=208&amp;y=-67&amp;w=1312&amp;h=1474&amp;store=1&amp;accept=image%2F*&amp;auth=LCA%20a4ab275e40b58d9be775be249dcb894a51137458-ts%3D1667490037"/>
                    <pic:cNvPicPr/>
                  </pic:nvPicPr>
                  <pic:blipFill>
                    <a:blip r:embed="rId53">
                      <a:grayscl/>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D004B9E" w14:textId="6732480E" w:rsidR="004D3BB2" w:rsidRPr="007061D3" w:rsidRDefault="000B5897" w:rsidP="000B5897">
      <w:pPr>
        <w:pStyle w:val="Caption"/>
        <w:rPr>
          <w:rFonts w:ascii="Times New Roman" w:hAnsi="Times New Roman" w:cs="Times New Roman"/>
        </w:rPr>
      </w:pPr>
      <w:bookmarkStart w:id="630" w:name="_Toc12374508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36</w:t>
      </w:r>
      <w:r w:rsidR="00252667">
        <w:rPr>
          <w:noProof/>
        </w:rPr>
        <w:fldChar w:fldCharType="end"/>
      </w:r>
      <w:r>
        <w:t xml:space="preserve"> : </w:t>
      </w:r>
      <w:r w:rsidRPr="007E2EC8">
        <w:t>Check Eligibility of User for Blood Donation</w:t>
      </w:r>
      <w:bookmarkEnd w:id="630"/>
    </w:p>
    <w:p w14:paraId="42332D3B" w14:textId="4804DBCD" w:rsidR="006D28F1" w:rsidRPr="007061D3" w:rsidRDefault="006D28F1" w:rsidP="006D28F1">
      <w:pPr>
        <w:pStyle w:val="Heading3"/>
        <w:numPr>
          <w:ilvl w:val="2"/>
          <w:numId w:val="4"/>
        </w:numPr>
        <w:rPr>
          <w:rFonts w:ascii="Times New Roman" w:hAnsi="Times New Roman" w:cs="Times New Roman"/>
          <w:sz w:val="28"/>
          <w:szCs w:val="28"/>
        </w:rPr>
      </w:pPr>
      <w:bookmarkStart w:id="631" w:name="_Toc137078886"/>
      <w:r w:rsidRPr="007061D3">
        <w:rPr>
          <w:rFonts w:ascii="Times New Roman" w:hAnsi="Times New Roman" w:cs="Times New Roman"/>
          <w:sz w:val="28"/>
          <w:szCs w:val="28"/>
        </w:rPr>
        <w:lastRenderedPageBreak/>
        <w:t xml:space="preserve">View Blood Donation </w:t>
      </w:r>
      <w:bookmarkEnd w:id="631"/>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35C39A55"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F6A5D86" wp14:editId="5560F6DE">
            <wp:extent cx="5943600" cy="5782310"/>
            <wp:effectExtent l="0" t="0" r="0" b="8890"/>
            <wp:docPr id="6" name="Picture 6" descr="https://documents.lucid.app/documents/cd8f0bcc-a153-46f2-a96c-3addf9847f7a/pages/K7j5GdN713QC?a=5893&amp;x=273&amp;y=-42&amp;w=1474&amp;h=1433&amp;store=1&amp;accept=image%2F*&amp;auth=LCA%20b4683a17b34da13017090dcd04e98b9a459a63f1-ts%3D1667490037"/>
            <wp:cNvGraphicFramePr/>
            <a:graphic xmlns:a="http://schemas.openxmlformats.org/drawingml/2006/main">
              <a:graphicData uri="http://schemas.openxmlformats.org/drawingml/2006/picture">
                <pic:pic xmlns:pic="http://schemas.openxmlformats.org/drawingml/2006/picture">
                  <pic:nvPicPr>
                    <pic:cNvPr id="6" name="Picture 6" descr="https://documents.lucid.app/documents/cd8f0bcc-a153-46f2-a96c-3addf9847f7a/pages/K7j5GdN713QC?a=5893&amp;x=273&amp;y=-42&amp;w=1474&amp;h=1433&amp;store=1&amp;accept=image%2F*&amp;auth=LCA%20b4683a17b34da13017090dcd04e98b9a459a63f1-ts%3D1667490037"/>
                    <pic:cNvPicPr/>
                  </pic:nvPicPr>
                  <pic:blipFill>
                    <a:blip r:embed="rId55">
                      <a:grayscl/>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782310"/>
                    </a:xfrm>
                    <a:prstGeom prst="rect">
                      <a:avLst/>
                    </a:prstGeom>
                    <a:noFill/>
                    <a:ln>
                      <a:noFill/>
                    </a:ln>
                  </pic:spPr>
                </pic:pic>
              </a:graphicData>
            </a:graphic>
          </wp:inline>
        </w:drawing>
      </w:r>
    </w:p>
    <w:p w14:paraId="7ED91214" w14:textId="7900A141" w:rsidR="004D3BB2" w:rsidRPr="007061D3" w:rsidRDefault="000B5897" w:rsidP="000B5897">
      <w:pPr>
        <w:pStyle w:val="Caption"/>
        <w:rPr>
          <w:rFonts w:ascii="Times New Roman" w:hAnsi="Times New Roman" w:cs="Times New Roman"/>
        </w:rPr>
      </w:pPr>
      <w:bookmarkStart w:id="632" w:name="_Toc12374508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37</w:t>
      </w:r>
      <w:r w:rsidR="00252667">
        <w:rPr>
          <w:noProof/>
        </w:rPr>
        <w:fldChar w:fldCharType="end"/>
      </w:r>
      <w:r>
        <w:t xml:space="preserve"> </w:t>
      </w:r>
      <w:r w:rsidRPr="008E2998">
        <w:t xml:space="preserve">View Blood Donation </w:t>
      </w:r>
      <w:bookmarkEnd w:id="632"/>
      <w:r w:rsidR="001D685A">
        <w:t>Center</w:t>
      </w:r>
      <w:r w:rsidR="001D685A" w:rsidRPr="008E2998">
        <w:t>’s</w:t>
      </w:r>
    </w:p>
    <w:p w14:paraId="7ED13AA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33" w:name="_Toc137078887"/>
      <w:r w:rsidRPr="007061D3">
        <w:rPr>
          <w:rFonts w:ascii="Times New Roman" w:hAnsi="Times New Roman" w:cs="Times New Roman"/>
          <w:sz w:val="28"/>
          <w:szCs w:val="28"/>
        </w:rPr>
        <w:lastRenderedPageBreak/>
        <w:t>Generate Appointment Report</w:t>
      </w:r>
      <w:bookmarkEnd w:id="633"/>
    </w:p>
    <w:p w14:paraId="0C8499E0"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7A1C2313" wp14:editId="0A533AEF">
            <wp:extent cx="5943600" cy="5396230"/>
            <wp:effectExtent l="0" t="0" r="0" b="0"/>
            <wp:docPr id="7" name="Picture 7" descr="https://documents.lucid.app/documents/cd8f0bcc-a153-46f2-a96c-3addf9847f7a/pages/5lj5Fq2INtxf?a=5893&amp;x=331&amp;y=-62&amp;w=1508&amp;h=1368&amp;store=1&amp;accept=image%2F*&amp;auth=LCA%209eebfdabbd5e607385e3f3c6b816730b11008ec8-ts%3D1667490037"/>
            <wp:cNvGraphicFramePr/>
            <a:graphic xmlns:a="http://schemas.openxmlformats.org/drawingml/2006/main">
              <a:graphicData uri="http://schemas.openxmlformats.org/drawingml/2006/picture">
                <pic:pic xmlns:pic="http://schemas.openxmlformats.org/drawingml/2006/picture">
                  <pic:nvPicPr>
                    <pic:cNvPr id="7" name="Picture 7" descr="https://documents.lucid.app/documents/cd8f0bcc-a153-46f2-a96c-3addf9847f7a/pages/5lj5Fq2INtxf?a=5893&amp;x=331&amp;y=-62&amp;w=1508&amp;h=1368&amp;store=1&amp;accept=image%2F*&amp;auth=LCA%209eebfdabbd5e607385e3f3c6b816730b11008ec8-ts%3D1667490037"/>
                    <pic:cNvPicPr/>
                  </pic:nvPicPr>
                  <pic:blipFill>
                    <a:blip r:embed="rId57" cstate="print">
                      <a:grayscl/>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7DA36328" w14:textId="05E7AA45" w:rsidR="004D3BB2" w:rsidRPr="007061D3" w:rsidRDefault="000B5897" w:rsidP="000B5897">
      <w:pPr>
        <w:pStyle w:val="Caption"/>
        <w:rPr>
          <w:rFonts w:ascii="Times New Roman" w:hAnsi="Times New Roman" w:cs="Times New Roman"/>
        </w:rPr>
      </w:pPr>
      <w:bookmarkStart w:id="634" w:name="_Toc12374508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38</w:t>
      </w:r>
      <w:r w:rsidR="00252667">
        <w:rPr>
          <w:noProof/>
        </w:rPr>
        <w:fldChar w:fldCharType="end"/>
      </w:r>
      <w:r>
        <w:t xml:space="preserve"> </w:t>
      </w:r>
      <w:r w:rsidRPr="009F79ED">
        <w:t>Generate Appointment Report</w:t>
      </w:r>
      <w:bookmarkEnd w:id="634"/>
    </w:p>
    <w:p w14:paraId="039DF00B" w14:textId="77777777" w:rsidR="008668E0" w:rsidRPr="007061D3" w:rsidRDefault="008668E0" w:rsidP="008668E0">
      <w:pPr>
        <w:rPr>
          <w:rFonts w:ascii="Times New Roman" w:hAnsi="Times New Roman" w:cs="Times New Roman"/>
        </w:rPr>
      </w:pPr>
    </w:p>
    <w:p w14:paraId="5D0E7A69"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35" w:name="_Toc137078888"/>
      <w:r w:rsidRPr="007061D3">
        <w:rPr>
          <w:rFonts w:ascii="Times New Roman" w:hAnsi="Times New Roman" w:cs="Times New Roman"/>
          <w:sz w:val="28"/>
          <w:szCs w:val="28"/>
        </w:rPr>
        <w:lastRenderedPageBreak/>
        <w:t>Display User Profile</w:t>
      </w:r>
      <w:bookmarkEnd w:id="635"/>
    </w:p>
    <w:p w14:paraId="11F4F2AC"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0EA09A6B" wp14:editId="657B96E4">
            <wp:extent cx="5943600" cy="4742180"/>
            <wp:effectExtent l="0" t="0" r="0" b="1270"/>
            <wp:docPr id="8" name="Picture 8" descr="https://documents.lucid.app/documents/cd8f0bcc-a153-46f2-a96c-3addf9847f7a/pages/.7j5GC1i-bBc?a=5893&amp;x=-81&amp;y=-65&amp;w=1782&amp;h=1422&amp;store=1&amp;accept=image%2F*&amp;auth=LCA%201af4e955c45f5fd6aee066c928b881a2ffee7919-ts%3D1667490037"/>
            <wp:cNvGraphicFramePr/>
            <a:graphic xmlns:a="http://schemas.openxmlformats.org/drawingml/2006/main">
              <a:graphicData uri="http://schemas.openxmlformats.org/drawingml/2006/picture">
                <pic:pic xmlns:pic="http://schemas.openxmlformats.org/drawingml/2006/picture">
                  <pic:nvPicPr>
                    <pic:cNvPr id="8" name="Picture 8" descr="https://documents.lucid.app/documents/cd8f0bcc-a153-46f2-a96c-3addf9847f7a/pages/.7j5GC1i-bBc?a=5893&amp;x=-81&amp;y=-65&amp;w=1782&amp;h=1422&amp;store=1&amp;accept=image%2F*&amp;auth=LCA%201af4e955c45f5fd6aee066c928b881a2ffee7919-ts%3D1667490037"/>
                    <pic:cNvPicPr/>
                  </pic:nvPicPr>
                  <pic:blipFill>
                    <a:blip r:embed="rId59" cstate="print">
                      <a:grayscl/>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inline>
        </w:drawing>
      </w:r>
    </w:p>
    <w:p w14:paraId="4AAB2351" w14:textId="1EB8EEA1" w:rsidR="004D3BB2" w:rsidRPr="007061D3" w:rsidRDefault="000B5897" w:rsidP="000B5897">
      <w:pPr>
        <w:pStyle w:val="Caption"/>
        <w:rPr>
          <w:rFonts w:ascii="Times New Roman" w:hAnsi="Times New Roman" w:cs="Times New Roman"/>
        </w:rPr>
      </w:pPr>
      <w:bookmarkStart w:id="636" w:name="_Toc12374508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39</w:t>
      </w:r>
      <w:r w:rsidR="00252667">
        <w:rPr>
          <w:noProof/>
        </w:rPr>
        <w:fldChar w:fldCharType="end"/>
      </w:r>
      <w:r>
        <w:t xml:space="preserve"> </w:t>
      </w:r>
      <w:r w:rsidRPr="00293557">
        <w:t>Display User Profile</w:t>
      </w:r>
      <w:bookmarkEnd w:id="636"/>
    </w:p>
    <w:p w14:paraId="7ABAADDA"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37" w:name="_Toc137078889"/>
      <w:r w:rsidRPr="007061D3">
        <w:rPr>
          <w:rFonts w:ascii="Times New Roman" w:hAnsi="Times New Roman" w:cs="Times New Roman"/>
          <w:sz w:val="28"/>
          <w:szCs w:val="28"/>
        </w:rPr>
        <w:lastRenderedPageBreak/>
        <w:t>View Blood Requests</w:t>
      </w:r>
      <w:bookmarkEnd w:id="637"/>
    </w:p>
    <w:p w14:paraId="212A6952"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DCCEC07" wp14:editId="72807033">
            <wp:extent cx="5943600" cy="6084570"/>
            <wp:effectExtent l="0" t="0" r="0" b="0"/>
            <wp:docPr id="9" name="Picture 9" descr="https://documents.lucid.app/documents/cd8f0bcc-a153-46f2-a96c-3addf9847f7a/pages/k_j5pCo81CD7?a=5893&amp;x=279&amp;y=-39&amp;w=1342&amp;h=1376&amp;store=1&amp;accept=image%2F*&amp;auth=LCA%20ee7a00313b27efabc788bb65daac32c5999c4d92-ts%3D1667490037"/>
            <wp:cNvGraphicFramePr/>
            <a:graphic xmlns:a="http://schemas.openxmlformats.org/drawingml/2006/main">
              <a:graphicData uri="http://schemas.openxmlformats.org/drawingml/2006/picture">
                <pic:pic xmlns:pic="http://schemas.openxmlformats.org/drawingml/2006/picture">
                  <pic:nvPicPr>
                    <pic:cNvPr id="9" name="Picture 9" descr="https://documents.lucid.app/documents/cd8f0bcc-a153-46f2-a96c-3addf9847f7a/pages/k_j5pCo81CD7?a=5893&amp;x=279&amp;y=-39&amp;w=1342&amp;h=1376&amp;store=1&amp;accept=image%2F*&amp;auth=LCA%20ee7a00313b27efabc788bb65daac32c5999c4d92-ts%3D1667490037"/>
                    <pic:cNvPicPr/>
                  </pic:nvPicPr>
                  <pic:blipFill>
                    <a:blip r:embed="rId61">
                      <a:grayscl/>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84570"/>
                    </a:xfrm>
                    <a:prstGeom prst="rect">
                      <a:avLst/>
                    </a:prstGeom>
                    <a:noFill/>
                    <a:ln>
                      <a:noFill/>
                    </a:ln>
                  </pic:spPr>
                </pic:pic>
              </a:graphicData>
            </a:graphic>
          </wp:inline>
        </w:drawing>
      </w:r>
    </w:p>
    <w:p w14:paraId="7DEF0F62" w14:textId="5E3831CE" w:rsidR="004D3BB2" w:rsidRPr="007061D3" w:rsidRDefault="000B5897" w:rsidP="000B5897">
      <w:pPr>
        <w:pStyle w:val="Caption"/>
        <w:rPr>
          <w:rFonts w:ascii="Times New Roman" w:hAnsi="Times New Roman" w:cs="Times New Roman"/>
        </w:rPr>
      </w:pPr>
      <w:bookmarkStart w:id="638" w:name="_Toc12374508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40</w:t>
      </w:r>
      <w:r w:rsidR="00252667">
        <w:rPr>
          <w:noProof/>
        </w:rPr>
        <w:fldChar w:fldCharType="end"/>
      </w:r>
      <w:r>
        <w:t xml:space="preserve"> </w:t>
      </w:r>
      <w:r w:rsidRPr="006312A8">
        <w:t>View Blood Requests</w:t>
      </w:r>
      <w:bookmarkEnd w:id="638"/>
    </w:p>
    <w:p w14:paraId="34C94FE9" w14:textId="1843D049" w:rsidR="006D28F1" w:rsidRPr="007061D3" w:rsidRDefault="00894B7F" w:rsidP="006D28F1">
      <w:pPr>
        <w:pStyle w:val="Heading3"/>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72DBE">
        <w:rPr>
          <w:rFonts w:ascii="Times New Roman" w:hAnsi="Times New Roman" w:cs="Times New Roman"/>
          <w:sz w:val="28"/>
          <w:szCs w:val="28"/>
        </w:rPr>
        <w:t xml:space="preserve"> </w:t>
      </w:r>
      <w:bookmarkStart w:id="639" w:name="_Toc137078890"/>
      <w:r w:rsidR="006D28F1" w:rsidRPr="007061D3">
        <w:rPr>
          <w:rFonts w:ascii="Times New Roman" w:hAnsi="Times New Roman" w:cs="Times New Roman"/>
          <w:sz w:val="28"/>
          <w:szCs w:val="28"/>
        </w:rPr>
        <w:t>Update Personal Information</w:t>
      </w:r>
      <w:bookmarkEnd w:id="639"/>
    </w:p>
    <w:p w14:paraId="3AFBBACA" w14:textId="77777777" w:rsidR="000B5897" w:rsidRDefault="004769C0" w:rsidP="000B5897">
      <w:pPr>
        <w:keepNext/>
        <w:jc w:val="center"/>
      </w:pPr>
      <w:r w:rsidRPr="007061D3">
        <w:rPr>
          <w:rFonts w:ascii="Times New Roman" w:hAnsi="Times New Roman" w:cs="Times New Roman"/>
          <w:noProof/>
        </w:rPr>
        <w:object w:dxaOrig="10636" w:dyaOrig="13590" w14:anchorId="6B1B0D64">
          <v:shape id="_x0000_i1026" type="#_x0000_t75" style="width:485.25pt;height:561pt" o:ole="">
            <v:imagedata r:id="rId63" o:title=""/>
          </v:shape>
          <o:OLEObject Type="Embed" ProgID="Visio.Drawing.15" ShapeID="_x0000_i1026" DrawAspect="Content" ObjectID="_1747754229" r:id="rId64"/>
        </w:object>
      </w:r>
    </w:p>
    <w:p w14:paraId="2A0B6CFE" w14:textId="186AF34E" w:rsidR="008668E0" w:rsidRPr="007061D3" w:rsidRDefault="000B5897" w:rsidP="000B5897">
      <w:pPr>
        <w:pStyle w:val="Caption"/>
        <w:jc w:val="center"/>
        <w:rPr>
          <w:rFonts w:ascii="Times New Roman" w:hAnsi="Times New Roman" w:cs="Times New Roman"/>
        </w:rPr>
      </w:pPr>
      <w:bookmarkStart w:id="640" w:name="_Toc12374508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42</w:t>
      </w:r>
      <w:r w:rsidR="00252667">
        <w:rPr>
          <w:noProof/>
        </w:rPr>
        <w:fldChar w:fldCharType="end"/>
      </w:r>
      <w:r>
        <w:t xml:space="preserve"> </w:t>
      </w:r>
      <w:r w:rsidRPr="00197877">
        <w:t>Update Personal Information</w:t>
      </w:r>
      <w:bookmarkEnd w:id="640"/>
    </w:p>
    <w:p w14:paraId="136105D2" w14:textId="4ED0C888" w:rsidR="006D28F1" w:rsidRPr="007061D3" w:rsidRDefault="006D28F1" w:rsidP="006D28F1">
      <w:pPr>
        <w:pStyle w:val="Heading3"/>
        <w:numPr>
          <w:ilvl w:val="2"/>
          <w:numId w:val="4"/>
        </w:numPr>
        <w:rPr>
          <w:rFonts w:ascii="Times New Roman" w:hAnsi="Times New Roman" w:cs="Times New Roman"/>
          <w:sz w:val="28"/>
          <w:szCs w:val="28"/>
        </w:rPr>
      </w:pPr>
      <w:bookmarkStart w:id="641" w:name="_Toc137078891"/>
      <w:r w:rsidRPr="007061D3">
        <w:rPr>
          <w:rFonts w:ascii="Times New Roman" w:hAnsi="Times New Roman" w:cs="Times New Roman"/>
          <w:sz w:val="28"/>
          <w:szCs w:val="28"/>
        </w:rPr>
        <w:lastRenderedPageBreak/>
        <w:t>Delete Personal Information</w:t>
      </w:r>
      <w:bookmarkEnd w:id="641"/>
    </w:p>
    <w:p w14:paraId="4D2B3529" w14:textId="77777777" w:rsidR="000B5897" w:rsidRDefault="004769C0" w:rsidP="000B5897">
      <w:pPr>
        <w:keepNext/>
        <w:jc w:val="center"/>
      </w:pPr>
      <w:r w:rsidRPr="007061D3">
        <w:rPr>
          <w:rFonts w:ascii="Times New Roman" w:hAnsi="Times New Roman" w:cs="Times New Roman"/>
          <w:noProof/>
        </w:rPr>
        <w:object w:dxaOrig="10335" w:dyaOrig="14265" w14:anchorId="07DDB469">
          <v:shape id="_x0000_i1027" type="#_x0000_t75" style="width:455.25pt;height:572.25pt" o:ole="">
            <v:imagedata r:id="rId65" o:title=""/>
          </v:shape>
          <o:OLEObject Type="Embed" ProgID="Visio.Drawing.15" ShapeID="_x0000_i1027" DrawAspect="Content" ObjectID="_1747754230" r:id="rId66"/>
        </w:object>
      </w:r>
    </w:p>
    <w:p w14:paraId="0C290FF3" w14:textId="6655BDA6" w:rsidR="008668E0" w:rsidRPr="007061D3" w:rsidRDefault="000B5897" w:rsidP="000B5897">
      <w:pPr>
        <w:pStyle w:val="Caption"/>
        <w:jc w:val="center"/>
        <w:rPr>
          <w:rFonts w:ascii="Times New Roman" w:hAnsi="Times New Roman" w:cs="Times New Roman"/>
        </w:rPr>
      </w:pPr>
      <w:bookmarkStart w:id="642" w:name="_Toc12374509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43</w:t>
      </w:r>
      <w:r w:rsidR="00252667">
        <w:rPr>
          <w:noProof/>
        </w:rPr>
        <w:fldChar w:fldCharType="end"/>
      </w:r>
      <w:r>
        <w:t xml:space="preserve"> </w:t>
      </w:r>
      <w:r w:rsidRPr="004E5011">
        <w:t>Delete Personal Information</w:t>
      </w:r>
      <w:bookmarkEnd w:id="642"/>
    </w:p>
    <w:p w14:paraId="2B4C95C6" w14:textId="77777777" w:rsidR="001D6C69" w:rsidRPr="007061D3" w:rsidRDefault="001D6C69" w:rsidP="008668E0">
      <w:pPr>
        <w:rPr>
          <w:rFonts w:ascii="Times New Roman" w:hAnsi="Times New Roman" w:cs="Times New Roman"/>
        </w:rPr>
      </w:pPr>
    </w:p>
    <w:p w14:paraId="1E559BC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43" w:name="_Toc137078892"/>
      <w:r w:rsidRPr="007061D3">
        <w:rPr>
          <w:rFonts w:ascii="Times New Roman" w:hAnsi="Times New Roman" w:cs="Times New Roman"/>
          <w:sz w:val="28"/>
          <w:szCs w:val="28"/>
        </w:rPr>
        <w:t>Get User Feedback</w:t>
      </w:r>
      <w:bookmarkEnd w:id="643"/>
    </w:p>
    <w:p w14:paraId="73A247EB" w14:textId="77777777" w:rsidR="000B5897" w:rsidRDefault="004769C0" w:rsidP="000B5897">
      <w:pPr>
        <w:keepNext/>
        <w:jc w:val="center"/>
      </w:pPr>
      <w:r w:rsidRPr="007061D3">
        <w:rPr>
          <w:rFonts w:ascii="Times New Roman" w:hAnsi="Times New Roman" w:cs="Times New Roman"/>
          <w:noProof/>
        </w:rPr>
        <w:object w:dxaOrig="8670" w:dyaOrig="12180" w14:anchorId="5F5ED604">
          <v:shape id="_x0000_i1028" type="#_x0000_t75" style="width:379.5pt;height:538.5pt" o:ole="">
            <v:imagedata r:id="rId67" o:title=""/>
          </v:shape>
          <o:OLEObject Type="Embed" ProgID="Visio.Drawing.15" ShapeID="_x0000_i1028" DrawAspect="Content" ObjectID="_1747754231" r:id="rId68"/>
        </w:object>
      </w:r>
    </w:p>
    <w:p w14:paraId="55459AC6" w14:textId="664CEE63" w:rsidR="008668E0" w:rsidRPr="007061D3" w:rsidRDefault="000B5897" w:rsidP="000B5897">
      <w:pPr>
        <w:pStyle w:val="Caption"/>
        <w:jc w:val="center"/>
        <w:rPr>
          <w:rFonts w:ascii="Times New Roman" w:hAnsi="Times New Roman" w:cs="Times New Roman"/>
        </w:rPr>
      </w:pPr>
      <w:bookmarkStart w:id="644" w:name="_Toc12374509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44</w:t>
      </w:r>
      <w:r w:rsidR="00252667">
        <w:rPr>
          <w:noProof/>
        </w:rPr>
        <w:fldChar w:fldCharType="end"/>
      </w:r>
      <w:r>
        <w:t xml:space="preserve"> </w:t>
      </w:r>
      <w:r w:rsidRPr="00466CB6">
        <w:t>Get User Feedback</w:t>
      </w:r>
      <w:bookmarkEnd w:id="644"/>
    </w:p>
    <w:p w14:paraId="36C010BA" w14:textId="77777777" w:rsidR="001D6C69" w:rsidRPr="007061D3" w:rsidRDefault="001D6C69" w:rsidP="001D6C69">
      <w:pPr>
        <w:jc w:val="center"/>
        <w:rPr>
          <w:rFonts w:ascii="Times New Roman" w:hAnsi="Times New Roman" w:cs="Times New Roman"/>
        </w:rPr>
      </w:pPr>
    </w:p>
    <w:p w14:paraId="6A4F7F56"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45" w:name="_Toc137078893"/>
      <w:r w:rsidRPr="007061D3">
        <w:rPr>
          <w:rFonts w:ascii="Times New Roman" w:hAnsi="Times New Roman" w:cs="Times New Roman"/>
          <w:sz w:val="28"/>
          <w:szCs w:val="28"/>
        </w:rPr>
        <w:t>Add User Information</w:t>
      </w:r>
      <w:bookmarkEnd w:id="645"/>
    </w:p>
    <w:p w14:paraId="174E7AAA" w14:textId="77777777" w:rsidR="000B5897" w:rsidRDefault="004769C0" w:rsidP="000B5897">
      <w:pPr>
        <w:keepNext/>
        <w:jc w:val="center"/>
      </w:pPr>
      <w:r w:rsidRPr="007061D3">
        <w:rPr>
          <w:rFonts w:ascii="Times New Roman" w:hAnsi="Times New Roman" w:cs="Times New Roman"/>
          <w:noProof/>
        </w:rPr>
        <w:object w:dxaOrig="9600" w:dyaOrig="9450" w14:anchorId="5445484B">
          <v:shape id="_x0000_i1029" type="#_x0000_t75" style="width:482.25pt;height:474.75pt" o:ole="">
            <v:imagedata r:id="rId69" o:title=""/>
          </v:shape>
          <o:OLEObject Type="Embed" ProgID="Visio.Drawing.15" ShapeID="_x0000_i1029" DrawAspect="Content" ObjectID="_1747754232" r:id="rId70"/>
        </w:object>
      </w:r>
    </w:p>
    <w:p w14:paraId="06D4E52E" w14:textId="7F2F598A" w:rsidR="008668E0" w:rsidRPr="007061D3" w:rsidRDefault="000B5897" w:rsidP="000B5897">
      <w:pPr>
        <w:pStyle w:val="Caption"/>
        <w:jc w:val="center"/>
        <w:rPr>
          <w:rFonts w:ascii="Times New Roman" w:hAnsi="Times New Roman" w:cs="Times New Roman"/>
        </w:rPr>
      </w:pPr>
      <w:bookmarkStart w:id="646" w:name="_Toc12374509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45</w:t>
      </w:r>
      <w:r w:rsidR="00252667">
        <w:rPr>
          <w:noProof/>
        </w:rPr>
        <w:fldChar w:fldCharType="end"/>
      </w:r>
      <w:r>
        <w:t xml:space="preserve"> </w:t>
      </w:r>
      <w:r w:rsidRPr="00B91C69">
        <w:t>Add User Information</w:t>
      </w:r>
      <w:bookmarkEnd w:id="646"/>
    </w:p>
    <w:p w14:paraId="17FE7700" w14:textId="77777777" w:rsidR="001D6C69" w:rsidRPr="007061D3" w:rsidRDefault="001D6C69" w:rsidP="001D6C69">
      <w:pPr>
        <w:jc w:val="center"/>
        <w:rPr>
          <w:rFonts w:ascii="Times New Roman" w:hAnsi="Times New Roman" w:cs="Times New Roman"/>
        </w:rPr>
      </w:pPr>
    </w:p>
    <w:p w14:paraId="3068CE82"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47" w:name="_Toc137078894"/>
      <w:r w:rsidRPr="007061D3">
        <w:rPr>
          <w:rFonts w:ascii="Times New Roman" w:hAnsi="Times New Roman" w:cs="Times New Roman"/>
          <w:sz w:val="28"/>
          <w:szCs w:val="28"/>
        </w:rPr>
        <w:t>Generate Report on Blood Stocks</w:t>
      </w:r>
      <w:bookmarkEnd w:id="647"/>
    </w:p>
    <w:p w14:paraId="71B14341" w14:textId="77777777" w:rsidR="000B5897" w:rsidRDefault="004769C0" w:rsidP="000B5897">
      <w:pPr>
        <w:keepNext/>
        <w:jc w:val="center"/>
      </w:pPr>
      <w:r w:rsidRPr="007061D3">
        <w:rPr>
          <w:rFonts w:ascii="Times New Roman" w:hAnsi="Times New Roman" w:cs="Times New Roman"/>
          <w:noProof/>
        </w:rPr>
        <w:object w:dxaOrig="10830" w:dyaOrig="8925" w14:anchorId="00F35438">
          <v:shape id="_x0000_i1030" type="#_x0000_t75" style="width:484.5pt;height:450pt" o:ole="">
            <v:imagedata r:id="rId71" o:title=""/>
          </v:shape>
          <o:OLEObject Type="Embed" ProgID="Visio.Drawing.15" ShapeID="_x0000_i1030" DrawAspect="Content" ObjectID="_1747754233" r:id="rId72"/>
        </w:object>
      </w:r>
    </w:p>
    <w:p w14:paraId="3FC71EED" w14:textId="111231DE" w:rsidR="008668E0" w:rsidRPr="007061D3" w:rsidRDefault="000B5897" w:rsidP="000B5897">
      <w:pPr>
        <w:pStyle w:val="Caption"/>
        <w:jc w:val="center"/>
        <w:rPr>
          <w:rFonts w:ascii="Times New Roman" w:hAnsi="Times New Roman" w:cs="Times New Roman"/>
        </w:rPr>
      </w:pPr>
      <w:bookmarkStart w:id="648" w:name="_Toc12374509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46</w:t>
      </w:r>
      <w:r w:rsidR="00252667">
        <w:rPr>
          <w:noProof/>
        </w:rPr>
        <w:fldChar w:fldCharType="end"/>
      </w:r>
      <w:r>
        <w:t xml:space="preserve"> </w:t>
      </w:r>
      <w:r w:rsidRPr="00A67698">
        <w:t>Generate report of Blood Stock</w:t>
      </w:r>
      <w:bookmarkEnd w:id="648"/>
    </w:p>
    <w:p w14:paraId="05B32B94" w14:textId="77777777" w:rsidR="001D6C69" w:rsidRPr="007061D3" w:rsidRDefault="001D6C69" w:rsidP="001D6C69">
      <w:pPr>
        <w:jc w:val="center"/>
        <w:rPr>
          <w:rFonts w:ascii="Times New Roman" w:hAnsi="Times New Roman" w:cs="Times New Roman"/>
        </w:rPr>
      </w:pPr>
    </w:p>
    <w:p w14:paraId="54FA51CC"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49" w:name="_Toc137078895"/>
      <w:r w:rsidRPr="007061D3">
        <w:rPr>
          <w:rFonts w:ascii="Times New Roman" w:hAnsi="Times New Roman" w:cs="Times New Roman"/>
          <w:sz w:val="28"/>
          <w:szCs w:val="28"/>
        </w:rPr>
        <w:t>Update Blood Stock</w:t>
      </w:r>
      <w:bookmarkEnd w:id="649"/>
    </w:p>
    <w:p w14:paraId="5B830B20" w14:textId="77777777" w:rsidR="000B5897" w:rsidRDefault="004769C0" w:rsidP="000B5897">
      <w:pPr>
        <w:keepNext/>
        <w:jc w:val="center"/>
      </w:pPr>
      <w:r w:rsidRPr="007061D3">
        <w:rPr>
          <w:rFonts w:ascii="Times New Roman" w:hAnsi="Times New Roman" w:cs="Times New Roman"/>
          <w:noProof/>
        </w:rPr>
        <w:object w:dxaOrig="11505" w:dyaOrig="14115" w14:anchorId="11F29C33">
          <v:shape id="_x0000_i1031" type="#_x0000_t75" style="width:393.75pt;height:483pt" o:ole="">
            <v:imagedata r:id="rId73" o:title=""/>
          </v:shape>
          <o:OLEObject Type="Embed" ProgID="Visio.Drawing.15" ShapeID="_x0000_i1031" DrawAspect="Content" ObjectID="_1747754234" r:id="rId74"/>
        </w:object>
      </w:r>
    </w:p>
    <w:p w14:paraId="2220E7F0" w14:textId="1E36D3FA" w:rsidR="008668E0" w:rsidRPr="007061D3" w:rsidRDefault="000B5897" w:rsidP="000B5897">
      <w:pPr>
        <w:pStyle w:val="Caption"/>
        <w:jc w:val="center"/>
        <w:rPr>
          <w:rFonts w:ascii="Times New Roman" w:hAnsi="Times New Roman" w:cs="Times New Roman"/>
        </w:rPr>
      </w:pPr>
      <w:bookmarkStart w:id="650" w:name="_Toc12374509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47</w:t>
      </w:r>
      <w:r w:rsidR="00252667">
        <w:rPr>
          <w:noProof/>
        </w:rPr>
        <w:fldChar w:fldCharType="end"/>
      </w:r>
      <w:r>
        <w:t xml:space="preserve"> </w:t>
      </w:r>
      <w:r w:rsidRPr="007072F4">
        <w:t>Update blood Stock</w:t>
      </w:r>
      <w:bookmarkEnd w:id="650"/>
    </w:p>
    <w:p w14:paraId="66653022" w14:textId="77777777" w:rsidR="001D6C69" w:rsidRPr="007061D3" w:rsidRDefault="001D6C69" w:rsidP="001D6C69">
      <w:pPr>
        <w:jc w:val="center"/>
        <w:rPr>
          <w:rFonts w:ascii="Times New Roman" w:hAnsi="Times New Roman" w:cs="Times New Roman"/>
        </w:rPr>
      </w:pPr>
    </w:p>
    <w:p w14:paraId="636E9A1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51" w:name="_Toc137078896"/>
      <w:r w:rsidRPr="007061D3">
        <w:rPr>
          <w:rFonts w:ascii="Times New Roman" w:hAnsi="Times New Roman" w:cs="Times New Roman"/>
          <w:sz w:val="28"/>
          <w:szCs w:val="28"/>
        </w:rPr>
        <w:t>Download Weekly/Monthly Appointment Report</w:t>
      </w:r>
      <w:bookmarkEnd w:id="651"/>
    </w:p>
    <w:p w14:paraId="7A4A657F" w14:textId="77777777" w:rsidR="000B5897" w:rsidRDefault="004769C0" w:rsidP="000B5897">
      <w:pPr>
        <w:keepNext/>
        <w:jc w:val="center"/>
      </w:pPr>
      <w:r w:rsidRPr="007061D3">
        <w:rPr>
          <w:rFonts w:ascii="Times New Roman" w:hAnsi="Times New Roman" w:cs="Times New Roman"/>
          <w:noProof/>
        </w:rPr>
        <w:object w:dxaOrig="12105" w:dyaOrig="8925" w14:anchorId="235EF851">
          <v:shape id="_x0000_i1032" type="#_x0000_t75" style="width:470.25pt;height:452.25pt" o:ole="">
            <v:imagedata r:id="rId75" o:title=""/>
          </v:shape>
          <o:OLEObject Type="Embed" ProgID="Visio.Drawing.15" ShapeID="_x0000_i1032" DrawAspect="Content" ObjectID="_1747754235" r:id="rId76"/>
        </w:object>
      </w:r>
    </w:p>
    <w:p w14:paraId="251A04CD" w14:textId="3A5487F3" w:rsidR="008668E0" w:rsidRPr="007061D3" w:rsidRDefault="000B5897" w:rsidP="000B5897">
      <w:pPr>
        <w:pStyle w:val="Caption"/>
        <w:jc w:val="center"/>
        <w:rPr>
          <w:rFonts w:ascii="Times New Roman" w:hAnsi="Times New Roman" w:cs="Times New Roman"/>
        </w:rPr>
      </w:pPr>
      <w:bookmarkStart w:id="652" w:name="_Toc12374509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48</w:t>
      </w:r>
      <w:r w:rsidR="00252667">
        <w:rPr>
          <w:noProof/>
        </w:rPr>
        <w:fldChar w:fldCharType="end"/>
      </w:r>
      <w:r>
        <w:t xml:space="preserve"> </w:t>
      </w:r>
      <w:r w:rsidRPr="007255D8">
        <w:t>Download weekly Appointment Reports</w:t>
      </w:r>
      <w:bookmarkEnd w:id="652"/>
    </w:p>
    <w:p w14:paraId="77194571" w14:textId="77777777" w:rsidR="001D6C69" w:rsidRPr="007061D3" w:rsidRDefault="001D6C69" w:rsidP="001D6C69">
      <w:pPr>
        <w:jc w:val="center"/>
        <w:rPr>
          <w:rFonts w:ascii="Times New Roman" w:hAnsi="Times New Roman" w:cs="Times New Roman"/>
        </w:rPr>
      </w:pPr>
    </w:p>
    <w:p w14:paraId="5C2DEEFE" w14:textId="11CCD8B1" w:rsidR="000B5897" w:rsidRDefault="000B5897" w:rsidP="000B5897">
      <w:pPr>
        <w:keepNext/>
        <w:jc w:val="center"/>
      </w:pPr>
    </w:p>
    <w:p w14:paraId="7F66E150" w14:textId="77777777" w:rsidR="001D6C69" w:rsidRPr="007061D3" w:rsidRDefault="001D6C69" w:rsidP="001D6C69">
      <w:pPr>
        <w:jc w:val="center"/>
        <w:rPr>
          <w:rFonts w:ascii="Times New Roman" w:hAnsi="Times New Roman" w:cs="Times New Roman"/>
        </w:rPr>
      </w:pPr>
    </w:p>
    <w:p w14:paraId="4D258755" w14:textId="6B81A288"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653" w:name="_Toc137078897"/>
      <w:r w:rsidRPr="007061D3">
        <w:rPr>
          <w:rFonts w:ascii="Times New Roman" w:hAnsi="Times New Roman" w:cs="Times New Roman"/>
          <w:sz w:val="28"/>
          <w:szCs w:val="28"/>
        </w:rPr>
        <w:t xml:space="preserve">Manage NGOs or Blood Donation </w:t>
      </w:r>
      <w:bookmarkEnd w:id="653"/>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168F4FB9" w14:textId="77777777" w:rsidR="000B5897" w:rsidRDefault="004769C0" w:rsidP="000B5897">
      <w:pPr>
        <w:keepNext/>
        <w:jc w:val="center"/>
      </w:pPr>
      <w:r w:rsidRPr="007061D3">
        <w:rPr>
          <w:rFonts w:ascii="Times New Roman" w:hAnsi="Times New Roman" w:cs="Times New Roman"/>
          <w:noProof/>
        </w:rPr>
        <w:object w:dxaOrig="14746" w:dyaOrig="20341" w14:anchorId="0B76756D">
          <v:shape id="_x0000_i1033" type="#_x0000_t75" style="width:495.75pt;height:531.75pt" o:ole="">
            <v:imagedata r:id="rId77" o:title=""/>
          </v:shape>
          <o:OLEObject Type="Embed" ProgID="Visio.Drawing.15" ShapeID="_x0000_i1033" DrawAspect="Content" ObjectID="_1747754236" r:id="rId78"/>
        </w:object>
      </w:r>
    </w:p>
    <w:p w14:paraId="33C5A6BD" w14:textId="59E15D20" w:rsidR="008668E0" w:rsidRPr="007061D3" w:rsidRDefault="000B5897" w:rsidP="000B5897">
      <w:pPr>
        <w:pStyle w:val="Caption"/>
        <w:jc w:val="center"/>
        <w:rPr>
          <w:rFonts w:ascii="Times New Roman" w:hAnsi="Times New Roman" w:cs="Times New Roman"/>
        </w:rPr>
      </w:pPr>
      <w:bookmarkStart w:id="654" w:name="_Toc12374509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50</w:t>
      </w:r>
      <w:r w:rsidR="00252667">
        <w:rPr>
          <w:noProof/>
        </w:rPr>
        <w:fldChar w:fldCharType="end"/>
      </w:r>
      <w:r>
        <w:t xml:space="preserve"> </w:t>
      </w:r>
      <w:r w:rsidRPr="0032234E">
        <w:t xml:space="preserve">Manage NGO or blood Donation </w:t>
      </w:r>
      <w:r w:rsidR="001D685A">
        <w:t>Center</w:t>
      </w:r>
      <w:r w:rsidRPr="0032234E">
        <w:t xml:space="preserve"> </w:t>
      </w:r>
      <w:bookmarkEnd w:id="654"/>
      <w:r w:rsidR="00916413" w:rsidRPr="0032234E">
        <w:t>requests.</w:t>
      </w:r>
    </w:p>
    <w:p w14:paraId="42BAABA1" w14:textId="77777777" w:rsidR="001D6C69" w:rsidRPr="007061D3" w:rsidRDefault="001D6C69" w:rsidP="008668E0">
      <w:pPr>
        <w:rPr>
          <w:rFonts w:ascii="Times New Roman" w:hAnsi="Times New Roman" w:cs="Times New Roman"/>
        </w:rPr>
      </w:pPr>
    </w:p>
    <w:p w14:paraId="409A78DA" w14:textId="0427294E" w:rsidR="006D28F1" w:rsidRPr="00241D12" w:rsidRDefault="006D28F1" w:rsidP="00241D12">
      <w:pPr>
        <w:pStyle w:val="Heading3"/>
        <w:numPr>
          <w:ilvl w:val="2"/>
          <w:numId w:val="4"/>
        </w:numPr>
      </w:pPr>
      <w:bookmarkStart w:id="655" w:name="_Toc137078898"/>
      <w:r w:rsidRPr="00241D12">
        <w:lastRenderedPageBreak/>
        <w:t>Add News</w:t>
      </w:r>
      <w:bookmarkEnd w:id="655"/>
    </w:p>
    <w:p w14:paraId="010D794A" w14:textId="77777777" w:rsidR="000B5897" w:rsidRDefault="004769C0" w:rsidP="000B5897">
      <w:pPr>
        <w:keepNext/>
        <w:jc w:val="center"/>
      </w:pPr>
      <w:r w:rsidRPr="007061D3">
        <w:rPr>
          <w:rFonts w:ascii="Times New Roman" w:hAnsi="Times New Roman" w:cs="Times New Roman"/>
          <w:noProof/>
        </w:rPr>
        <w:object w:dxaOrig="14746" w:dyaOrig="20371" w14:anchorId="7BCA7C11">
          <v:shape id="_x0000_i1034" type="#_x0000_t75" style="width:522.75pt;height:548.25pt" o:ole="">
            <v:imagedata r:id="rId79" o:title=""/>
          </v:shape>
          <o:OLEObject Type="Embed" ProgID="Visio.Drawing.15" ShapeID="_x0000_i1034" DrawAspect="Content" ObjectID="_1747754237" r:id="rId80"/>
        </w:object>
      </w:r>
    </w:p>
    <w:p w14:paraId="011B1505" w14:textId="6A8E11CC" w:rsidR="008668E0" w:rsidRPr="007061D3" w:rsidRDefault="000B5897" w:rsidP="000B5897">
      <w:pPr>
        <w:pStyle w:val="Caption"/>
        <w:jc w:val="center"/>
        <w:rPr>
          <w:rFonts w:ascii="Times New Roman" w:hAnsi="Times New Roman" w:cs="Times New Roman"/>
        </w:rPr>
      </w:pPr>
      <w:bookmarkStart w:id="656" w:name="_Toc12374509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51</w:t>
      </w:r>
      <w:r w:rsidR="00252667">
        <w:rPr>
          <w:noProof/>
        </w:rPr>
        <w:fldChar w:fldCharType="end"/>
      </w:r>
      <w:r>
        <w:t xml:space="preserve"> </w:t>
      </w:r>
      <w:r w:rsidRPr="00412915">
        <w:t>Add News</w:t>
      </w:r>
      <w:bookmarkEnd w:id="656"/>
    </w:p>
    <w:p w14:paraId="694D412D" w14:textId="53CA3988" w:rsidR="00241D12" w:rsidRDefault="00F76137" w:rsidP="00241D12">
      <w:pPr>
        <w:pStyle w:val="Heading3"/>
        <w:numPr>
          <w:ilvl w:val="2"/>
          <w:numId w:val="4"/>
        </w:numPr>
        <w:rPr>
          <w:rStyle w:val="Heading3Char"/>
        </w:rPr>
      </w:pPr>
      <w:bookmarkStart w:id="657" w:name="_Toc137078899"/>
      <w:r w:rsidRPr="00241D12">
        <w:rPr>
          <w:rStyle w:val="Heading3Char"/>
        </w:rPr>
        <w:lastRenderedPageBreak/>
        <w:t>Manage Job Posts</w:t>
      </w:r>
      <w:bookmarkEnd w:id="657"/>
    </w:p>
    <w:p w14:paraId="30982557" w14:textId="77777777" w:rsidR="000B5897" w:rsidRDefault="00F76137" w:rsidP="000B5897">
      <w:pPr>
        <w:keepNext/>
      </w:pPr>
      <w:r w:rsidRPr="00F76137">
        <w:rPr>
          <w:noProof/>
          <w:lang w:val="en-GB" w:eastAsia="en-GB"/>
        </w:rPr>
        <w:drawing>
          <wp:inline distT="0" distB="0" distL="0" distR="0" wp14:anchorId="7D5DBE96" wp14:editId="0EDFBAB2">
            <wp:extent cx="6140969" cy="7442420"/>
            <wp:effectExtent l="0" t="0" r="0" b="6350"/>
            <wp:docPr id="55" name="Picture 55" descr="https://documents.lucid.app/documents/34708416-4264-4d62-b7eb-39291b6a7f57/pages/0_0?a=692&amp;x=-66&amp;y=-88&amp;w=1452&amp;h=1936&amp;store=1&amp;accept=image%2F*&amp;auth=LCA%209e9cb32b8c101f657da1bc67405b3841e7a1b503-ts%3D167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34708416-4264-4d62-b7eb-39291b6a7f57/pages/0_0?a=692&amp;x=-66&amp;y=-88&amp;w=1452&amp;h=1936&amp;store=1&amp;accept=image%2F*&amp;auth=LCA%209e9cb32b8c101f657da1bc67405b3841e7a1b503-ts%3D16722232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45492" cy="7447902"/>
                    </a:xfrm>
                    <a:prstGeom prst="rect">
                      <a:avLst/>
                    </a:prstGeom>
                    <a:noFill/>
                    <a:ln>
                      <a:noFill/>
                    </a:ln>
                  </pic:spPr>
                </pic:pic>
              </a:graphicData>
            </a:graphic>
          </wp:inline>
        </w:drawing>
      </w:r>
    </w:p>
    <w:p w14:paraId="79C751E3" w14:textId="5F909B93" w:rsidR="00903CE6" w:rsidRDefault="000B5897" w:rsidP="000B5897">
      <w:pPr>
        <w:pStyle w:val="Caption"/>
      </w:pPr>
      <w:bookmarkStart w:id="658" w:name="_Toc12374509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52</w:t>
      </w:r>
      <w:r w:rsidR="00252667">
        <w:rPr>
          <w:noProof/>
        </w:rPr>
        <w:fldChar w:fldCharType="end"/>
      </w:r>
      <w:r>
        <w:t xml:space="preserve"> </w:t>
      </w:r>
      <w:r w:rsidRPr="00CE005E">
        <w:t>Manage Job Post Activity Diagram</w:t>
      </w:r>
      <w:bookmarkEnd w:id="658"/>
    </w:p>
    <w:p w14:paraId="7EE8AA68" w14:textId="7D1A59F8" w:rsidR="00F76137" w:rsidRPr="00F76137" w:rsidRDefault="00F76137" w:rsidP="00903CE6">
      <w:pPr>
        <w:pStyle w:val="Caption"/>
      </w:pPr>
    </w:p>
    <w:p w14:paraId="6AD729C7" w14:textId="091D1073" w:rsidR="00241D12" w:rsidRDefault="00F76137" w:rsidP="00241D12">
      <w:pPr>
        <w:pStyle w:val="ListParagraph"/>
        <w:keepNext/>
        <w:numPr>
          <w:ilvl w:val="2"/>
          <w:numId w:val="4"/>
        </w:numPr>
        <w:rPr>
          <w:rStyle w:val="Heading3Char"/>
        </w:rPr>
      </w:pPr>
      <w:bookmarkStart w:id="659" w:name="_Toc137078900"/>
      <w:r w:rsidRPr="00D14386">
        <w:rPr>
          <w:rStyle w:val="Heading3Char"/>
        </w:rPr>
        <w:lastRenderedPageBreak/>
        <w:t>Manage Campaigns</w:t>
      </w:r>
      <w:bookmarkEnd w:id="659"/>
    </w:p>
    <w:p w14:paraId="645AFFD7" w14:textId="77777777" w:rsidR="000C6255" w:rsidRDefault="00F76137" w:rsidP="000C6255">
      <w:pPr>
        <w:keepNext/>
      </w:pPr>
      <w:r w:rsidRPr="00F76137">
        <w:rPr>
          <w:noProof/>
          <w:lang w:val="en-GB" w:eastAsia="en-GB"/>
        </w:rPr>
        <w:drawing>
          <wp:inline distT="0" distB="0" distL="0" distR="0" wp14:anchorId="1EA599D5" wp14:editId="164EE809">
            <wp:extent cx="6430625" cy="6908800"/>
            <wp:effectExtent l="0" t="0" r="8890" b="6350"/>
            <wp:docPr id="56" name="Picture 56" descr="https://documents.lucid.app/documents/509ab148-ce9c-43cb-a230-96c7cabf8c89/pages/0_0?a=858&amp;x=-209&amp;y=-77&amp;w=1560&amp;h=1694&amp;store=1&amp;accept=image%2F*&amp;auth=LCA%208c42cdd2eaa45d61800c520e2acd56a8cc2a620e-ts%3D167222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app/documents/509ab148-ce9c-43cb-a230-96c7cabf8c89/pages/0_0?a=858&amp;x=-209&amp;y=-77&amp;w=1560&amp;h=1694&amp;store=1&amp;accept=image%2F*&amp;auth=LCA%208c42cdd2eaa45d61800c520e2acd56a8cc2a620e-ts%3D16722250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33030" cy="6911384"/>
                    </a:xfrm>
                    <a:prstGeom prst="rect">
                      <a:avLst/>
                    </a:prstGeom>
                    <a:noFill/>
                    <a:ln>
                      <a:noFill/>
                    </a:ln>
                  </pic:spPr>
                </pic:pic>
              </a:graphicData>
            </a:graphic>
          </wp:inline>
        </w:drawing>
      </w:r>
    </w:p>
    <w:p w14:paraId="0E0C31A2" w14:textId="33883665" w:rsidR="00903CE6" w:rsidRDefault="000C6255" w:rsidP="000C6255">
      <w:pPr>
        <w:pStyle w:val="Caption"/>
      </w:pPr>
      <w:bookmarkStart w:id="660" w:name="_Toc12374510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53</w:t>
      </w:r>
      <w:r w:rsidR="00252667">
        <w:rPr>
          <w:noProof/>
        </w:rPr>
        <w:fldChar w:fldCharType="end"/>
      </w:r>
      <w:r>
        <w:t xml:space="preserve"> </w:t>
      </w:r>
      <w:r w:rsidRPr="00AD3892">
        <w:t>Manage Campaign Activity Diagram</w:t>
      </w:r>
      <w:bookmarkEnd w:id="660"/>
    </w:p>
    <w:p w14:paraId="4CF7F9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0249D3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5754EFF2" w14:textId="749306FA" w:rsidR="00241D12" w:rsidRPr="00241D12" w:rsidRDefault="00F76137" w:rsidP="00241D12">
      <w:pPr>
        <w:pStyle w:val="Heading3"/>
        <w:numPr>
          <w:ilvl w:val="2"/>
          <w:numId w:val="4"/>
        </w:numPr>
      </w:pPr>
      <w:bookmarkStart w:id="661" w:name="_Toc137078901"/>
      <w:r w:rsidRPr="00D14386">
        <w:rPr>
          <w:rStyle w:val="Heading3Char"/>
        </w:rPr>
        <w:lastRenderedPageBreak/>
        <w:t>Manage Financial Donations</w:t>
      </w:r>
      <w:bookmarkEnd w:id="661"/>
    </w:p>
    <w:p w14:paraId="6A730824" w14:textId="77777777" w:rsidR="000C6255" w:rsidRDefault="00F76137" w:rsidP="000C6255">
      <w:pPr>
        <w:keepNext/>
      </w:pPr>
      <w:r w:rsidRPr="00F76137">
        <w:rPr>
          <w:noProof/>
          <w:lang w:val="en-GB" w:eastAsia="en-GB"/>
        </w:rPr>
        <w:drawing>
          <wp:inline distT="0" distB="0" distL="0" distR="0" wp14:anchorId="127DCDFC" wp14:editId="7F53F3FE">
            <wp:extent cx="5575935" cy="7496175"/>
            <wp:effectExtent l="0" t="0" r="5715" b="9525"/>
            <wp:docPr id="57" name="Picture 57" descr="https://documents.lucid.app/documents/97b22747-27d6-4b21-80c4-7a2091a4f8be/pages/0_0?a=429&amp;x=-62&amp;y=-62&amp;w=924&amp;h=1364&amp;store=1&amp;accept=image%2F*&amp;auth=LCA%200b8cc849b24850ce6054d48ee969726365d1df09-ts%3D167222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app/documents/97b22747-27d6-4b21-80c4-7a2091a4f8be/pages/0_0?a=429&amp;x=-62&amp;y=-62&amp;w=924&amp;h=1364&amp;store=1&amp;accept=image%2F*&amp;auth=LCA%200b8cc849b24850ce6054d48ee969726365d1df09-ts%3D16722268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935" cy="7496175"/>
                    </a:xfrm>
                    <a:prstGeom prst="rect">
                      <a:avLst/>
                    </a:prstGeom>
                    <a:noFill/>
                    <a:ln>
                      <a:noFill/>
                    </a:ln>
                  </pic:spPr>
                </pic:pic>
              </a:graphicData>
            </a:graphic>
          </wp:inline>
        </w:drawing>
      </w:r>
    </w:p>
    <w:p w14:paraId="135C1E13" w14:textId="143CFBA8" w:rsidR="00903CE6" w:rsidRDefault="000C6255" w:rsidP="000C6255">
      <w:pPr>
        <w:pStyle w:val="Caption"/>
      </w:pPr>
      <w:bookmarkStart w:id="662" w:name="_Toc12374510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54</w:t>
      </w:r>
      <w:r w:rsidR="00252667">
        <w:rPr>
          <w:noProof/>
        </w:rPr>
        <w:fldChar w:fldCharType="end"/>
      </w:r>
      <w:r>
        <w:t xml:space="preserve"> </w:t>
      </w:r>
      <w:r w:rsidRPr="00212087">
        <w:t>Manage Financial Donation Activity Diagram</w:t>
      </w:r>
      <w:bookmarkEnd w:id="662"/>
    </w:p>
    <w:p w14:paraId="02726208" w14:textId="29A8490F" w:rsidR="009C58E2" w:rsidRPr="00241D12" w:rsidRDefault="009C58E2" w:rsidP="009C58E2">
      <w:pPr>
        <w:pStyle w:val="Heading3"/>
        <w:numPr>
          <w:ilvl w:val="2"/>
          <w:numId w:val="4"/>
        </w:numPr>
      </w:pPr>
      <w:bookmarkStart w:id="663" w:name="_Toc137078902"/>
      <w:r w:rsidRPr="00D14386">
        <w:rPr>
          <w:rStyle w:val="Heading3Char"/>
        </w:rPr>
        <w:lastRenderedPageBreak/>
        <w:t xml:space="preserve">Manage </w:t>
      </w:r>
      <w:r>
        <w:rPr>
          <w:rStyle w:val="Heading3Char"/>
        </w:rPr>
        <w:t>Donor</w:t>
      </w:r>
      <w:r w:rsidRPr="00D14386">
        <w:rPr>
          <w:rStyle w:val="Heading3Char"/>
        </w:rPr>
        <w:t xml:space="preserve"> </w:t>
      </w:r>
      <w:r>
        <w:rPr>
          <w:rStyle w:val="Heading3Char"/>
        </w:rPr>
        <w:t>List</w:t>
      </w:r>
      <w:bookmarkEnd w:id="663"/>
    </w:p>
    <w:p w14:paraId="20BA7FB0" w14:textId="0427B5B4" w:rsidR="000C6255" w:rsidRDefault="00F76137" w:rsidP="009C58E2">
      <w:pPr>
        <w:keepNext/>
      </w:pPr>
      <w:r w:rsidRPr="00F76137">
        <w:rPr>
          <w:rFonts w:ascii="Times New Roman" w:hAnsi="Times New Roman" w:cs="Times New Roman"/>
          <w:noProof/>
          <w:color w:val="2E74B5" w:themeColor="accent1" w:themeShade="BF"/>
          <w:lang w:val="en-GB" w:eastAsia="en-GB"/>
        </w:rPr>
        <w:drawing>
          <wp:inline distT="0" distB="0" distL="0" distR="0" wp14:anchorId="52C440FF" wp14:editId="1E71C1F4">
            <wp:extent cx="6231467" cy="6479540"/>
            <wp:effectExtent l="0" t="0" r="0" b="0"/>
            <wp:docPr id="58" name="Picture 58" descr="https://documents.lucid.app/documents/75f4c59b-2529-4cc6-9022-d8ea2961ac7a/pages/0_0?a=1113&amp;x=-50&amp;y=-176&amp;w=1980&amp;h=1672&amp;store=1&amp;accept=image%2F*&amp;auth=LCA%20e30ffd942c0575776db29c6709b1de334bad524a-ts%3D167222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app/documents/75f4c59b-2529-4cc6-9022-d8ea2961ac7a/pages/0_0?a=1113&amp;x=-50&amp;y=-176&amp;w=1980&amp;h=1672&amp;store=1&amp;accept=image%2F*&amp;auth=LCA%20e30ffd942c0575776db29c6709b1de334bad524a-ts%3D16722270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32891" cy="6481021"/>
                    </a:xfrm>
                    <a:prstGeom prst="rect">
                      <a:avLst/>
                    </a:prstGeom>
                    <a:noFill/>
                    <a:ln>
                      <a:noFill/>
                    </a:ln>
                  </pic:spPr>
                </pic:pic>
              </a:graphicData>
            </a:graphic>
          </wp:inline>
        </w:drawing>
      </w:r>
    </w:p>
    <w:p w14:paraId="202EBDE9" w14:textId="72C828D2" w:rsidR="00903CE6" w:rsidRDefault="000C6255" w:rsidP="000C6255">
      <w:pPr>
        <w:pStyle w:val="Caption"/>
        <w:jc w:val="center"/>
      </w:pPr>
      <w:bookmarkStart w:id="664" w:name="_Toc12374510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55</w:t>
      </w:r>
      <w:r w:rsidR="00252667">
        <w:rPr>
          <w:noProof/>
        </w:rPr>
        <w:fldChar w:fldCharType="end"/>
      </w:r>
      <w:r>
        <w:t xml:space="preserve"> </w:t>
      </w:r>
      <w:r w:rsidRPr="00C01C74">
        <w:t>Manage Donor List Activity Diagram</w:t>
      </w:r>
      <w:bookmarkEnd w:id="664"/>
    </w:p>
    <w:p w14:paraId="70620A53" w14:textId="105BC600" w:rsidR="000C6255" w:rsidRDefault="00021D8D" w:rsidP="000C6255">
      <w:pPr>
        <w:keepNext/>
      </w:pPr>
      <w:bookmarkStart w:id="665" w:name="_Toc137078903"/>
      <w:r>
        <w:rPr>
          <w:rStyle w:val="Heading3Char"/>
        </w:rPr>
        <w:lastRenderedPageBreak/>
        <w:t>3.2.2</w:t>
      </w:r>
      <w:r w:rsidR="00C87D54">
        <w:rPr>
          <w:rStyle w:val="Heading3Char"/>
        </w:rPr>
        <w:t>3</w:t>
      </w:r>
      <w:r w:rsidR="002355D1">
        <w:rPr>
          <w:rStyle w:val="Heading3Char"/>
        </w:rPr>
        <w:t xml:space="preserve"> </w:t>
      </w:r>
      <w:r w:rsidR="002A7F1F">
        <w:rPr>
          <w:rStyle w:val="Heading3Char"/>
        </w:rPr>
        <w:tab/>
      </w:r>
      <w:r w:rsidR="00F76137" w:rsidRPr="00466CAA">
        <w:rPr>
          <w:rStyle w:val="Heading3Char"/>
        </w:rPr>
        <w:t>Manage Advertisement</w:t>
      </w:r>
      <w:bookmarkEnd w:id="665"/>
      <w:r w:rsidR="00F76137" w:rsidRPr="00F76137">
        <w:rPr>
          <w:rFonts w:ascii="Times New Roman" w:hAnsi="Times New Roman" w:cs="Times New Roman"/>
          <w:noProof/>
          <w:color w:val="2E74B5" w:themeColor="accent1" w:themeShade="BF"/>
          <w:lang w:val="en-GB" w:eastAsia="en-GB"/>
        </w:rPr>
        <w:drawing>
          <wp:inline distT="0" distB="0" distL="0" distR="0" wp14:anchorId="32171656" wp14:editId="17C5BBD7">
            <wp:extent cx="6513195" cy="7653867"/>
            <wp:effectExtent l="0" t="0" r="1905" b="4445"/>
            <wp:docPr id="59" name="Picture 59" descr="https://documents.lucid.app/documents/582e9bc6-326f-42e6-8352-fb6491203e8f/pages/0_0?a=12896&amp;x=-181&amp;y=-77&amp;w=1782&amp;h=2134&amp;store=1&amp;accept=image%2F*&amp;auth=LCA%20bb1b9588af5f49761b36a0fce4f38fbf20ac6002-ts%3D167222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app/documents/582e9bc6-326f-42e6-8352-fb6491203e8f/pages/0_0?a=12896&amp;x=-181&amp;y=-77&amp;w=1782&amp;h=2134&amp;store=1&amp;accept=image%2F*&amp;auth=LCA%20bb1b9588af5f49761b36a0fce4f38fbf20ac6002-ts%3D16722275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13195" cy="7653867"/>
                    </a:xfrm>
                    <a:prstGeom prst="rect">
                      <a:avLst/>
                    </a:prstGeom>
                    <a:noFill/>
                    <a:ln>
                      <a:noFill/>
                    </a:ln>
                  </pic:spPr>
                </pic:pic>
              </a:graphicData>
            </a:graphic>
          </wp:inline>
        </w:drawing>
      </w:r>
    </w:p>
    <w:p w14:paraId="076CAB8A" w14:textId="5CBC2A64" w:rsidR="002D5E77" w:rsidRPr="002D5E77" w:rsidRDefault="000C6255" w:rsidP="002D5E77">
      <w:pPr>
        <w:pStyle w:val="Caption"/>
      </w:pPr>
      <w:bookmarkStart w:id="666" w:name="_Toc12374510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56</w:t>
      </w:r>
      <w:r w:rsidR="00252667">
        <w:rPr>
          <w:noProof/>
        </w:rPr>
        <w:fldChar w:fldCharType="end"/>
      </w:r>
      <w:r>
        <w:t xml:space="preserve"> </w:t>
      </w:r>
      <w:r w:rsidRPr="006322E0">
        <w:t>Manage Advertisement Activity Diagram</w:t>
      </w:r>
      <w:bookmarkEnd w:id="666"/>
    </w:p>
    <w:p w14:paraId="5EFA334B" w14:textId="23068874" w:rsidR="000C6255" w:rsidRPr="00AA54BD" w:rsidRDefault="00AA54BD" w:rsidP="000C6255">
      <w:pPr>
        <w:keepNext/>
        <w:rPr>
          <w:rFonts w:asciiTheme="majorHAnsi" w:eastAsiaTheme="majorEastAsia" w:hAnsiTheme="majorHAnsi" w:cstheme="majorBidi"/>
          <w:color w:val="1F4D78" w:themeColor="accent1" w:themeShade="7F"/>
          <w:sz w:val="24"/>
          <w:szCs w:val="24"/>
        </w:rPr>
      </w:pPr>
      <w:bookmarkStart w:id="667" w:name="_Toc137078904"/>
      <w:r>
        <w:rPr>
          <w:rStyle w:val="Heading3Char"/>
        </w:rPr>
        <w:lastRenderedPageBreak/>
        <w:t>3.2.2</w:t>
      </w:r>
      <w:r w:rsidR="00C87D54">
        <w:rPr>
          <w:rStyle w:val="Heading3Char"/>
        </w:rPr>
        <w:t>4</w:t>
      </w:r>
      <w:r>
        <w:rPr>
          <w:rStyle w:val="Heading3Char"/>
        </w:rPr>
        <w:tab/>
        <w:t>Handling</w:t>
      </w:r>
      <w:r w:rsidR="00F76137" w:rsidRPr="00466CAA">
        <w:rPr>
          <w:rStyle w:val="Heading3Char"/>
        </w:rPr>
        <w:t xml:space="preserve"> Blood Request</w:t>
      </w:r>
      <w:bookmarkEnd w:id="667"/>
      <w:r w:rsidR="00F76137" w:rsidRPr="00F76137">
        <w:rPr>
          <w:rFonts w:ascii="Times New Roman" w:hAnsi="Times New Roman" w:cs="Times New Roman"/>
          <w:noProof/>
          <w:color w:val="2E74B5" w:themeColor="accent1" w:themeShade="BF"/>
          <w:lang w:val="en-GB" w:eastAsia="en-GB"/>
        </w:rPr>
        <w:drawing>
          <wp:inline distT="0" distB="0" distL="0" distR="0" wp14:anchorId="0CE1BCCF" wp14:editId="61EB512A">
            <wp:extent cx="6558844" cy="6557837"/>
            <wp:effectExtent l="0" t="0" r="0" b="0"/>
            <wp:docPr id="60" name="Picture 60" descr="https://documents.lucid.app/documents/34501441-e232-4919-ae4a-8f8613e33831/pages/0_0?a=368&amp;x=-982&amp;y=-478&amp;w=2248&amp;h=2156&amp;store=1&amp;accept=image%2F*&amp;auth=LCA%20aad98474612fce4e36c50920f9c267f1f83bfc24-ts%3D16722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34501441-e232-4919-ae4a-8f8613e33831/pages/0_0?a=368&amp;x=-982&amp;y=-478&amp;w=2248&amp;h=2156&amp;store=1&amp;accept=image%2F*&amp;auth=LCA%20aad98474612fce4e36c50920f9c267f1f83bfc24-ts%3D16722278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62399" cy="6561392"/>
                    </a:xfrm>
                    <a:prstGeom prst="rect">
                      <a:avLst/>
                    </a:prstGeom>
                    <a:noFill/>
                    <a:ln>
                      <a:noFill/>
                    </a:ln>
                  </pic:spPr>
                </pic:pic>
              </a:graphicData>
            </a:graphic>
          </wp:inline>
        </w:drawing>
      </w:r>
    </w:p>
    <w:p w14:paraId="4894A9C0" w14:textId="211521FA" w:rsidR="00903CE6" w:rsidRDefault="000C6255" w:rsidP="000C6255">
      <w:pPr>
        <w:pStyle w:val="Caption"/>
      </w:pPr>
      <w:bookmarkStart w:id="668" w:name="_Toc12374510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57</w:t>
      </w:r>
      <w:r w:rsidR="00252667">
        <w:rPr>
          <w:noProof/>
        </w:rPr>
        <w:fldChar w:fldCharType="end"/>
      </w:r>
      <w:r>
        <w:t xml:space="preserve"> </w:t>
      </w:r>
      <w:r w:rsidRPr="00C30370">
        <w:t>Handling blood Request Activity Diagram</w:t>
      </w:r>
      <w:bookmarkEnd w:id="668"/>
    </w:p>
    <w:p w14:paraId="3101414A"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8327F90"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4547C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0C1B439" w14:textId="398A679C" w:rsidR="000C6255" w:rsidRPr="008071BD" w:rsidRDefault="008071BD" w:rsidP="000C6255">
      <w:pPr>
        <w:keepNext/>
        <w:rPr>
          <w:rFonts w:asciiTheme="majorHAnsi" w:eastAsiaTheme="majorEastAsia" w:hAnsiTheme="majorHAnsi" w:cstheme="majorBidi"/>
          <w:color w:val="1F4D78" w:themeColor="accent1" w:themeShade="7F"/>
          <w:sz w:val="24"/>
          <w:szCs w:val="24"/>
        </w:rPr>
      </w:pPr>
      <w:bookmarkStart w:id="669" w:name="_Toc137078905"/>
      <w:r>
        <w:rPr>
          <w:rStyle w:val="Heading3Char"/>
        </w:rPr>
        <w:lastRenderedPageBreak/>
        <w:t>3.2.2</w:t>
      </w:r>
      <w:r w:rsidR="00C87D54">
        <w:rPr>
          <w:rStyle w:val="Heading3Char"/>
        </w:rPr>
        <w:t>5</w:t>
      </w:r>
      <w:r w:rsidR="006B5DA6">
        <w:rPr>
          <w:rStyle w:val="Heading3Char"/>
        </w:rPr>
        <w:tab/>
      </w:r>
      <w:r w:rsidR="00F76137" w:rsidRPr="00466CAA">
        <w:rPr>
          <w:rStyle w:val="Heading3Char"/>
        </w:rPr>
        <w:t>Managing User’s Personal Information</w:t>
      </w:r>
      <w:bookmarkEnd w:id="669"/>
      <w:r w:rsidR="00F76137" w:rsidRPr="00F76137">
        <w:rPr>
          <w:noProof/>
          <w:lang w:val="en-GB" w:eastAsia="en-GB"/>
        </w:rPr>
        <w:drawing>
          <wp:inline distT="0" distB="0" distL="0" distR="0" wp14:anchorId="7E89C7BA" wp14:editId="5C7E9405">
            <wp:extent cx="6569710" cy="6920089"/>
            <wp:effectExtent l="0" t="0" r="2540" b="0"/>
            <wp:docPr id="61" name="Picture 61" descr="https://documents.lucid.app/documents/cb14efa3-c19e-4146-a59f-48477d99b7a2/pages/0_0?a=1029&amp;x=-794&amp;y=-79&amp;w=2072&amp;h=2178&amp;store=1&amp;accept=image%2F*&amp;auth=LCA%20a5d5ea1618f2cd8e14509b4081af686649e5c6c2-ts%3D167222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app/documents/cb14efa3-c19e-4146-a59f-48477d99b7a2/pages/0_0?a=1029&amp;x=-794&amp;y=-79&amp;w=2072&amp;h=2178&amp;store=1&amp;accept=image%2F*&amp;auth=LCA%20a5d5ea1618f2cd8e14509b4081af686649e5c6c2-ts%3D16722284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72201" cy="6922713"/>
                    </a:xfrm>
                    <a:prstGeom prst="rect">
                      <a:avLst/>
                    </a:prstGeom>
                    <a:noFill/>
                    <a:ln>
                      <a:noFill/>
                    </a:ln>
                  </pic:spPr>
                </pic:pic>
              </a:graphicData>
            </a:graphic>
          </wp:inline>
        </w:drawing>
      </w:r>
    </w:p>
    <w:p w14:paraId="3198E73C" w14:textId="60B19014" w:rsidR="00903CE6" w:rsidRDefault="000C6255" w:rsidP="000C6255">
      <w:pPr>
        <w:pStyle w:val="Caption"/>
      </w:pPr>
      <w:bookmarkStart w:id="670" w:name="_Toc12374510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58</w:t>
      </w:r>
      <w:r w:rsidR="00252667">
        <w:rPr>
          <w:noProof/>
        </w:rPr>
        <w:fldChar w:fldCharType="end"/>
      </w:r>
      <w:r>
        <w:t xml:space="preserve"> </w:t>
      </w:r>
      <w:r w:rsidRPr="0035554C">
        <w:t>Managing User’s Personal Information</w:t>
      </w:r>
      <w:bookmarkEnd w:id="670"/>
    </w:p>
    <w:p w14:paraId="3F8070FE" w14:textId="77777777" w:rsidR="00F76137" w:rsidRPr="00903CE6" w:rsidRDefault="00F76137" w:rsidP="00903CE6">
      <w:pPr>
        <w:rPr>
          <w:rFonts w:ascii="Times New Roman" w:hAnsi="Times New Roman" w:cs="Times New Roman"/>
          <w:color w:val="2E74B5" w:themeColor="accent1" w:themeShade="BF"/>
          <w:sz w:val="24"/>
          <w:szCs w:val="24"/>
        </w:rPr>
      </w:pPr>
    </w:p>
    <w:p w14:paraId="37B3777E" w14:textId="0CC0C295" w:rsidR="000C6255" w:rsidRDefault="002355D1" w:rsidP="000C6255">
      <w:pPr>
        <w:keepNext/>
      </w:pPr>
      <w:bookmarkStart w:id="671" w:name="_Toc137078906"/>
      <w:r>
        <w:rPr>
          <w:rStyle w:val="Heading3Char"/>
        </w:rPr>
        <w:lastRenderedPageBreak/>
        <w:t>3.2.2</w:t>
      </w:r>
      <w:r w:rsidR="00C87D54">
        <w:rPr>
          <w:rStyle w:val="Heading3Char"/>
        </w:rPr>
        <w:t>6</w:t>
      </w:r>
      <w:r w:rsidR="00C814AD">
        <w:rPr>
          <w:rStyle w:val="Heading3Char"/>
        </w:rPr>
        <w:tab/>
      </w:r>
      <w:r w:rsidR="00F76137" w:rsidRPr="00466CAA">
        <w:rPr>
          <w:rStyle w:val="Heading3Char"/>
        </w:rPr>
        <w:t>Manage Sponsors</w:t>
      </w:r>
      <w:bookmarkEnd w:id="671"/>
      <w:r w:rsidR="00F76137" w:rsidRPr="00F76137">
        <w:rPr>
          <w:rFonts w:ascii="Times New Roman" w:hAnsi="Times New Roman" w:cs="Times New Roman"/>
          <w:noProof/>
          <w:color w:val="2E74B5" w:themeColor="accent1" w:themeShade="BF"/>
          <w:lang w:val="en-GB" w:eastAsia="en-GB"/>
        </w:rPr>
        <w:drawing>
          <wp:inline distT="0" distB="0" distL="0" distR="0" wp14:anchorId="12F119CE" wp14:editId="4AF94ED0">
            <wp:extent cx="6581422" cy="7251065"/>
            <wp:effectExtent l="0" t="0" r="0" b="6985"/>
            <wp:docPr id="11" name="Picture 11" descr="https://documents.lucid.app/documents/e80695d4-93a0-4060-b8bf-783eda6e8433/pages/0_0?a=764&amp;x=-64&amp;y=-78&amp;w=1406&amp;h=1716&amp;store=1&amp;accept=image%2F*&amp;auth=LCA%204d877f051abb00408724e3a8c96546e636eb7a1d-ts%3D167222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e80695d4-93a0-4060-b8bf-783eda6e8433/pages/0_0?a=764&amp;x=-64&amp;y=-78&amp;w=1406&amp;h=1716&amp;store=1&amp;accept=image%2F*&amp;auth=LCA%204d877f051abb00408724e3a8c96546e636eb7a1d-ts%3D16722287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82640" cy="7252407"/>
                    </a:xfrm>
                    <a:prstGeom prst="rect">
                      <a:avLst/>
                    </a:prstGeom>
                    <a:noFill/>
                    <a:ln>
                      <a:noFill/>
                    </a:ln>
                  </pic:spPr>
                </pic:pic>
              </a:graphicData>
            </a:graphic>
          </wp:inline>
        </w:drawing>
      </w:r>
    </w:p>
    <w:p w14:paraId="7AF74559" w14:textId="46518024" w:rsidR="00903CE6" w:rsidRDefault="000C6255" w:rsidP="000C6255">
      <w:pPr>
        <w:pStyle w:val="Caption"/>
      </w:pPr>
      <w:bookmarkStart w:id="672" w:name="_Toc12374510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59</w:t>
      </w:r>
      <w:r w:rsidR="00252667">
        <w:rPr>
          <w:noProof/>
        </w:rPr>
        <w:fldChar w:fldCharType="end"/>
      </w:r>
      <w:r>
        <w:t xml:space="preserve"> </w:t>
      </w:r>
      <w:r w:rsidRPr="005C0E35">
        <w:t>Manage Sponsors</w:t>
      </w:r>
      <w:bookmarkEnd w:id="672"/>
    </w:p>
    <w:p w14:paraId="39D5678F" w14:textId="77777777" w:rsidR="00F76137" w:rsidRPr="00D7145B" w:rsidRDefault="00F76137" w:rsidP="00D7145B">
      <w:pPr>
        <w:rPr>
          <w:rFonts w:ascii="Times New Roman" w:hAnsi="Times New Roman" w:cs="Times New Roman"/>
          <w:color w:val="2E74B5" w:themeColor="accent1" w:themeShade="BF"/>
          <w:sz w:val="24"/>
          <w:szCs w:val="24"/>
        </w:rPr>
      </w:pPr>
    </w:p>
    <w:p w14:paraId="545AEB5B" w14:textId="3DE0E1CC" w:rsidR="000C6255" w:rsidRDefault="002355D1" w:rsidP="000C6255">
      <w:pPr>
        <w:keepNext/>
      </w:pPr>
      <w:bookmarkStart w:id="673" w:name="_Toc137078907"/>
      <w:r>
        <w:rPr>
          <w:rStyle w:val="Heading3Char"/>
        </w:rPr>
        <w:lastRenderedPageBreak/>
        <w:t>3.2.2</w:t>
      </w:r>
      <w:r w:rsidR="00C87D54">
        <w:rPr>
          <w:rStyle w:val="Heading3Char"/>
        </w:rPr>
        <w:t>7</w:t>
      </w:r>
      <w:r w:rsidR="00D7145B">
        <w:rPr>
          <w:rStyle w:val="Heading3Char"/>
        </w:rPr>
        <w:tab/>
      </w:r>
      <w:r w:rsidR="00F76137" w:rsidRPr="00466CAA">
        <w:rPr>
          <w:rStyle w:val="Heading3Char"/>
        </w:rPr>
        <w:t>Manage Frequently Asked Questions</w:t>
      </w:r>
      <w:bookmarkEnd w:id="673"/>
      <w:r w:rsidR="00F76137" w:rsidRPr="00F76137">
        <w:rPr>
          <w:rFonts w:ascii="Times New Roman" w:hAnsi="Times New Roman" w:cs="Times New Roman"/>
          <w:noProof/>
          <w:color w:val="2E74B5" w:themeColor="accent1" w:themeShade="BF"/>
          <w:lang w:val="en-GB" w:eastAsia="en-GB"/>
        </w:rPr>
        <w:drawing>
          <wp:inline distT="0" distB="0" distL="0" distR="0" wp14:anchorId="7699E265" wp14:editId="6CA65975">
            <wp:extent cx="6389511" cy="6637655"/>
            <wp:effectExtent l="0" t="0" r="0" b="0"/>
            <wp:docPr id="12" name="Picture 12" descr="https://documents.lucid.app/documents/3eb816e9-580c-4762-890d-7736a8323e1e/pages/0_0?a=867&amp;x=-125&amp;y=34&amp;w=1870&amp;h=1892&amp;store=1&amp;accept=image%2F*&amp;auth=LCA%20a057af016781739592c43a48f06994f2c2a40848-ts%3D167222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3eb816e9-580c-4762-890d-7736a8323e1e/pages/0_0?a=867&amp;x=-125&amp;y=34&amp;w=1870&amp;h=1892&amp;store=1&amp;accept=image%2F*&amp;auth=LCA%20a057af016781739592c43a48f06994f2c2a40848-ts%3D16722296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2700" cy="6640968"/>
                    </a:xfrm>
                    <a:prstGeom prst="rect">
                      <a:avLst/>
                    </a:prstGeom>
                    <a:noFill/>
                    <a:ln>
                      <a:noFill/>
                    </a:ln>
                  </pic:spPr>
                </pic:pic>
              </a:graphicData>
            </a:graphic>
          </wp:inline>
        </w:drawing>
      </w:r>
    </w:p>
    <w:p w14:paraId="68DB82E5" w14:textId="688D0040" w:rsidR="00903CE6" w:rsidRDefault="000C6255" w:rsidP="000C6255">
      <w:pPr>
        <w:pStyle w:val="Caption"/>
      </w:pPr>
      <w:bookmarkStart w:id="674" w:name="_Toc12374510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60</w:t>
      </w:r>
      <w:r w:rsidR="00252667">
        <w:rPr>
          <w:noProof/>
        </w:rPr>
        <w:fldChar w:fldCharType="end"/>
      </w:r>
      <w:r>
        <w:t xml:space="preserve"> </w:t>
      </w:r>
      <w:r w:rsidRPr="00D15BE9">
        <w:t>Manage Frequently Asked Questions</w:t>
      </w:r>
      <w:bookmarkEnd w:id="674"/>
    </w:p>
    <w:p w14:paraId="681E627C" w14:textId="5D7DE173" w:rsidR="00F76137" w:rsidRDefault="00F76137" w:rsidP="002D5E77">
      <w:pPr>
        <w:rPr>
          <w:rFonts w:ascii="Times New Roman" w:hAnsi="Times New Roman" w:cs="Times New Roman"/>
          <w:color w:val="2E74B5" w:themeColor="accent1" w:themeShade="BF"/>
          <w:sz w:val="24"/>
          <w:szCs w:val="24"/>
        </w:rPr>
      </w:pPr>
    </w:p>
    <w:p w14:paraId="7A786175" w14:textId="77777777" w:rsidR="00600048" w:rsidRDefault="00600048" w:rsidP="002D5E77">
      <w:pPr>
        <w:rPr>
          <w:rFonts w:ascii="Times New Roman" w:hAnsi="Times New Roman" w:cs="Times New Roman"/>
          <w:color w:val="2E74B5" w:themeColor="accent1" w:themeShade="BF"/>
          <w:sz w:val="24"/>
          <w:szCs w:val="24"/>
        </w:rPr>
      </w:pPr>
    </w:p>
    <w:p w14:paraId="09ACFAAF" w14:textId="77777777" w:rsidR="00600048" w:rsidRPr="002D5E77" w:rsidRDefault="00600048" w:rsidP="002D5E77">
      <w:pPr>
        <w:rPr>
          <w:rFonts w:ascii="Times New Roman" w:hAnsi="Times New Roman" w:cs="Times New Roman"/>
          <w:color w:val="2E74B5" w:themeColor="accent1" w:themeShade="BF"/>
          <w:sz w:val="24"/>
          <w:szCs w:val="24"/>
        </w:rPr>
      </w:pPr>
    </w:p>
    <w:p w14:paraId="145E2ECA" w14:textId="413EDD68" w:rsidR="00A559D4" w:rsidRDefault="00A559D4" w:rsidP="00A559D4">
      <w:pPr>
        <w:pStyle w:val="Heading2"/>
        <w:numPr>
          <w:ilvl w:val="1"/>
          <w:numId w:val="4"/>
        </w:numPr>
        <w:rPr>
          <w:rFonts w:ascii="Times New Roman" w:hAnsi="Times New Roman" w:cs="Times New Roman"/>
          <w:sz w:val="32"/>
          <w:szCs w:val="32"/>
        </w:rPr>
      </w:pPr>
      <w:bookmarkStart w:id="675" w:name="_Toc137078908"/>
      <w:r w:rsidRPr="007061D3">
        <w:rPr>
          <w:rFonts w:ascii="Times New Roman" w:hAnsi="Times New Roman" w:cs="Times New Roman"/>
          <w:sz w:val="32"/>
          <w:szCs w:val="32"/>
        </w:rPr>
        <w:lastRenderedPageBreak/>
        <w:t>Sequence Diagram</w:t>
      </w:r>
      <w:bookmarkEnd w:id="675"/>
    </w:p>
    <w:p w14:paraId="23C0B673" w14:textId="77777777" w:rsidR="002D5E77" w:rsidRPr="002D5E77" w:rsidRDefault="002D5E77" w:rsidP="002D5E77"/>
    <w:p w14:paraId="7C35C87B" w14:textId="6CE96242" w:rsidR="006D28F1" w:rsidRPr="007061D3" w:rsidRDefault="006D28F1" w:rsidP="006D28F1">
      <w:pPr>
        <w:pStyle w:val="Heading3"/>
        <w:numPr>
          <w:ilvl w:val="2"/>
          <w:numId w:val="4"/>
        </w:numPr>
        <w:rPr>
          <w:rFonts w:ascii="Times New Roman" w:hAnsi="Times New Roman" w:cs="Times New Roman"/>
          <w:sz w:val="28"/>
          <w:szCs w:val="28"/>
        </w:rPr>
      </w:pPr>
      <w:bookmarkStart w:id="676" w:name="_Toc137078909"/>
      <w:r w:rsidRPr="007061D3">
        <w:rPr>
          <w:rFonts w:ascii="Times New Roman" w:hAnsi="Times New Roman" w:cs="Times New Roman"/>
          <w:sz w:val="28"/>
          <w:szCs w:val="28"/>
        </w:rPr>
        <w:t>Login</w:t>
      </w:r>
      <w:bookmarkEnd w:id="676"/>
    </w:p>
    <w:p w14:paraId="506B6EBE" w14:textId="77777777" w:rsidR="008E50D0" w:rsidRPr="007061D3" w:rsidRDefault="008E50D0" w:rsidP="008E50D0">
      <w:pPr>
        <w:rPr>
          <w:rFonts w:ascii="Times New Roman" w:hAnsi="Times New Roman" w:cs="Times New Roman"/>
        </w:rPr>
      </w:pPr>
    </w:p>
    <w:p w14:paraId="3254B1B4" w14:textId="77777777" w:rsidR="000C6255" w:rsidRDefault="004769C0" w:rsidP="000C6255">
      <w:pPr>
        <w:keepNext/>
      </w:pPr>
      <w:r w:rsidRPr="007061D3">
        <w:rPr>
          <w:rFonts w:ascii="Times New Roman" w:hAnsi="Times New Roman" w:cs="Times New Roman"/>
          <w:noProof/>
        </w:rPr>
        <w:object w:dxaOrig="13410" w:dyaOrig="8850" w14:anchorId="26DC5579">
          <v:shape id="_x0000_i1035" type="#_x0000_t75" style="width:528pt;height:430.5pt" o:ole="">
            <v:imagedata r:id="rId90" o:title=""/>
          </v:shape>
          <o:OLEObject Type="Embed" ProgID="Visio.Drawing.15" ShapeID="_x0000_i1035" DrawAspect="Content" ObjectID="_1747754238" r:id="rId91"/>
        </w:object>
      </w:r>
    </w:p>
    <w:p w14:paraId="78ECF099" w14:textId="22135114" w:rsidR="00B1576D" w:rsidRPr="007061D3" w:rsidRDefault="000C6255" w:rsidP="000C6255">
      <w:pPr>
        <w:pStyle w:val="Caption"/>
        <w:rPr>
          <w:rFonts w:ascii="Times New Roman" w:hAnsi="Times New Roman" w:cs="Times New Roman"/>
        </w:rPr>
      </w:pPr>
      <w:bookmarkStart w:id="677" w:name="_Toc12374510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62</w:t>
      </w:r>
      <w:r w:rsidR="00252667">
        <w:rPr>
          <w:noProof/>
        </w:rPr>
        <w:fldChar w:fldCharType="end"/>
      </w:r>
      <w:r>
        <w:t xml:space="preserve"> </w:t>
      </w:r>
      <w:r w:rsidRPr="00274E52">
        <w:t>Manage Advertisement Activity Diagram</w:t>
      </w:r>
      <w:bookmarkEnd w:id="677"/>
    </w:p>
    <w:p w14:paraId="2A871F70" w14:textId="1CCDCBFA" w:rsidR="00B1576D" w:rsidRPr="007061D3" w:rsidRDefault="00B1576D" w:rsidP="002C35F6">
      <w:pPr>
        <w:rPr>
          <w:rFonts w:ascii="Times New Roman" w:hAnsi="Times New Roman" w:cs="Times New Roman"/>
        </w:rPr>
      </w:pPr>
    </w:p>
    <w:p w14:paraId="1E1709D1" w14:textId="74E06227" w:rsidR="00B1576D" w:rsidRPr="007061D3" w:rsidRDefault="00B1576D" w:rsidP="002C35F6">
      <w:pPr>
        <w:rPr>
          <w:rFonts w:ascii="Times New Roman" w:hAnsi="Times New Roman" w:cs="Times New Roman"/>
        </w:rPr>
      </w:pPr>
    </w:p>
    <w:p w14:paraId="5F225A18" w14:textId="43E72229" w:rsidR="00B1576D" w:rsidRPr="007061D3" w:rsidRDefault="00B1576D" w:rsidP="002C35F6">
      <w:pPr>
        <w:rPr>
          <w:rFonts w:ascii="Times New Roman" w:hAnsi="Times New Roman" w:cs="Times New Roman"/>
        </w:rPr>
      </w:pPr>
    </w:p>
    <w:p w14:paraId="151657C3" w14:textId="153197A7" w:rsidR="00B1576D" w:rsidRPr="007061D3" w:rsidRDefault="00B1576D" w:rsidP="002C35F6">
      <w:pPr>
        <w:rPr>
          <w:rFonts w:ascii="Times New Roman" w:hAnsi="Times New Roman" w:cs="Times New Roman"/>
        </w:rPr>
      </w:pPr>
    </w:p>
    <w:p w14:paraId="149B7463" w14:textId="3324212F" w:rsidR="00B1576D" w:rsidRPr="007061D3" w:rsidRDefault="00B1576D" w:rsidP="002C35F6">
      <w:pPr>
        <w:rPr>
          <w:rFonts w:ascii="Times New Roman" w:hAnsi="Times New Roman" w:cs="Times New Roman"/>
        </w:rPr>
      </w:pPr>
    </w:p>
    <w:p w14:paraId="1248BA38" w14:textId="0F73D14D" w:rsidR="006D28F1" w:rsidRPr="007061D3" w:rsidRDefault="006D28F1" w:rsidP="006D28F1">
      <w:pPr>
        <w:pStyle w:val="Heading3"/>
        <w:numPr>
          <w:ilvl w:val="2"/>
          <w:numId w:val="4"/>
        </w:numPr>
        <w:rPr>
          <w:rFonts w:ascii="Times New Roman" w:hAnsi="Times New Roman" w:cs="Times New Roman"/>
          <w:sz w:val="28"/>
          <w:szCs w:val="28"/>
        </w:rPr>
      </w:pPr>
      <w:bookmarkStart w:id="678" w:name="_Toc137078910"/>
      <w:r w:rsidRPr="007061D3">
        <w:rPr>
          <w:rFonts w:ascii="Times New Roman" w:hAnsi="Times New Roman" w:cs="Times New Roman"/>
          <w:sz w:val="28"/>
          <w:szCs w:val="28"/>
        </w:rPr>
        <w:lastRenderedPageBreak/>
        <w:t>Registration</w:t>
      </w:r>
      <w:bookmarkEnd w:id="678"/>
    </w:p>
    <w:p w14:paraId="69312247" w14:textId="77777777" w:rsidR="008E50D0" w:rsidRPr="007061D3" w:rsidRDefault="008E50D0" w:rsidP="008E50D0">
      <w:pPr>
        <w:rPr>
          <w:rFonts w:ascii="Times New Roman" w:hAnsi="Times New Roman" w:cs="Times New Roman"/>
        </w:rPr>
      </w:pPr>
    </w:p>
    <w:p w14:paraId="54D80B09" w14:textId="77777777" w:rsidR="000C6255" w:rsidRDefault="004769C0" w:rsidP="000C6255">
      <w:pPr>
        <w:keepNext/>
      </w:pPr>
      <w:r w:rsidRPr="007061D3">
        <w:rPr>
          <w:rFonts w:ascii="Times New Roman" w:hAnsi="Times New Roman" w:cs="Times New Roman"/>
          <w:noProof/>
        </w:rPr>
        <w:object w:dxaOrig="15075" w:dyaOrig="9420" w14:anchorId="6DC7D06E">
          <v:shape id="_x0000_i1036" type="#_x0000_t75" style="width:483pt;height:389.25pt" o:ole="">
            <v:imagedata r:id="rId92" o:title=""/>
          </v:shape>
          <o:OLEObject Type="Embed" ProgID="Visio.Drawing.15" ShapeID="_x0000_i1036" DrawAspect="Content" ObjectID="_1747754239" r:id="rId93"/>
        </w:object>
      </w:r>
    </w:p>
    <w:p w14:paraId="4D1AC53A" w14:textId="3B24ADC7" w:rsidR="00B1576D" w:rsidRPr="007061D3" w:rsidRDefault="000C6255" w:rsidP="000C6255">
      <w:pPr>
        <w:pStyle w:val="Caption"/>
        <w:rPr>
          <w:rFonts w:ascii="Times New Roman" w:hAnsi="Times New Roman" w:cs="Times New Roman"/>
        </w:rPr>
      </w:pPr>
      <w:bookmarkStart w:id="679" w:name="_Toc12374511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63</w:t>
      </w:r>
      <w:r w:rsidR="00252667">
        <w:rPr>
          <w:noProof/>
        </w:rPr>
        <w:fldChar w:fldCharType="end"/>
      </w:r>
      <w:r>
        <w:t xml:space="preserve"> </w:t>
      </w:r>
      <w:r w:rsidRPr="00E378F0">
        <w:t>Registration Sequence Diagram</w:t>
      </w:r>
      <w:bookmarkEnd w:id="679"/>
    </w:p>
    <w:p w14:paraId="65E24C80"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80" w:name="_Toc137078911"/>
      <w:r w:rsidRPr="007061D3">
        <w:rPr>
          <w:rFonts w:ascii="Times New Roman" w:hAnsi="Times New Roman" w:cs="Times New Roman"/>
          <w:sz w:val="28"/>
          <w:szCs w:val="28"/>
        </w:rPr>
        <w:lastRenderedPageBreak/>
        <w:t>Make the Request for Blood</w:t>
      </w:r>
      <w:bookmarkEnd w:id="680"/>
    </w:p>
    <w:p w14:paraId="78B398EA" w14:textId="77777777" w:rsidR="000C6255" w:rsidRDefault="004769C0" w:rsidP="000C6255">
      <w:pPr>
        <w:keepNext/>
      </w:pPr>
      <w:r w:rsidRPr="007061D3">
        <w:rPr>
          <w:rFonts w:ascii="Times New Roman" w:hAnsi="Times New Roman" w:cs="Times New Roman"/>
          <w:noProof/>
        </w:rPr>
        <w:object w:dxaOrig="15105" w:dyaOrig="9570" w14:anchorId="2594051F">
          <v:shape id="_x0000_i1037" type="#_x0000_t75" style="width:495.75pt;height:385.5pt" o:ole="">
            <v:imagedata r:id="rId94" o:title="" grayscale="t"/>
          </v:shape>
          <o:OLEObject Type="Embed" ProgID="Visio.Drawing.15" ShapeID="_x0000_i1037" DrawAspect="Content" ObjectID="_1747754240" r:id="rId95"/>
        </w:object>
      </w:r>
    </w:p>
    <w:p w14:paraId="5EC250A8" w14:textId="0B03F7C8" w:rsidR="00B1576D" w:rsidRPr="007061D3" w:rsidRDefault="000C6255" w:rsidP="000C6255">
      <w:pPr>
        <w:pStyle w:val="Caption"/>
        <w:rPr>
          <w:rFonts w:ascii="Times New Roman" w:hAnsi="Times New Roman" w:cs="Times New Roman"/>
        </w:rPr>
      </w:pPr>
      <w:bookmarkStart w:id="681" w:name="_Toc12374511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64</w:t>
      </w:r>
      <w:r w:rsidR="00252667">
        <w:rPr>
          <w:noProof/>
        </w:rPr>
        <w:fldChar w:fldCharType="end"/>
      </w:r>
      <w:r>
        <w:t xml:space="preserve"> </w:t>
      </w:r>
      <w:r w:rsidRPr="00BE7B76">
        <w:t>Make the Request for Blood Sequence Diagram</w:t>
      </w:r>
      <w:bookmarkEnd w:id="681"/>
    </w:p>
    <w:p w14:paraId="0128908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82" w:name="_Toc137078912"/>
      <w:r w:rsidRPr="007061D3">
        <w:rPr>
          <w:rFonts w:ascii="Times New Roman" w:hAnsi="Times New Roman" w:cs="Times New Roman"/>
          <w:sz w:val="28"/>
          <w:szCs w:val="28"/>
        </w:rPr>
        <w:lastRenderedPageBreak/>
        <w:t>Donate Blood</w:t>
      </w:r>
      <w:bookmarkEnd w:id="682"/>
    </w:p>
    <w:p w14:paraId="50B9547F" w14:textId="77777777" w:rsidR="000C6255" w:rsidRDefault="004769C0" w:rsidP="000C6255">
      <w:pPr>
        <w:keepNext/>
      </w:pPr>
      <w:r w:rsidRPr="007061D3">
        <w:rPr>
          <w:rFonts w:ascii="Times New Roman" w:hAnsi="Times New Roman" w:cs="Times New Roman"/>
          <w:noProof/>
        </w:rPr>
        <w:object w:dxaOrig="15105" w:dyaOrig="9570" w14:anchorId="3A954529">
          <v:shape id="_x0000_i1038" type="#_x0000_t75" style="width:513.75pt;height:370.5pt" o:ole="">
            <v:imagedata r:id="rId96" o:title=""/>
          </v:shape>
          <o:OLEObject Type="Embed" ProgID="Visio.Drawing.15" ShapeID="_x0000_i1038" DrawAspect="Content" ObjectID="_1747754241" r:id="rId97"/>
        </w:object>
      </w:r>
    </w:p>
    <w:p w14:paraId="1C7354D8" w14:textId="0750D4ED" w:rsidR="00B1576D" w:rsidRPr="007061D3" w:rsidRDefault="000C6255" w:rsidP="000C6255">
      <w:pPr>
        <w:pStyle w:val="Caption"/>
        <w:rPr>
          <w:rFonts w:ascii="Times New Roman" w:hAnsi="Times New Roman" w:cs="Times New Roman"/>
        </w:rPr>
      </w:pPr>
      <w:bookmarkStart w:id="683" w:name="_Toc12374511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65</w:t>
      </w:r>
      <w:r w:rsidR="00252667">
        <w:rPr>
          <w:noProof/>
        </w:rPr>
        <w:fldChar w:fldCharType="end"/>
      </w:r>
      <w:r>
        <w:t xml:space="preserve"> </w:t>
      </w:r>
      <w:r w:rsidRPr="00762D7B">
        <w:t>Donate Blood Sequence Diagram</w:t>
      </w:r>
      <w:bookmarkEnd w:id="683"/>
    </w:p>
    <w:p w14:paraId="51EE5BA4" w14:textId="74BAAEA5" w:rsidR="006D28F1" w:rsidRPr="007061D3" w:rsidRDefault="006D28F1" w:rsidP="006D28F1">
      <w:pPr>
        <w:pStyle w:val="Heading3"/>
        <w:numPr>
          <w:ilvl w:val="2"/>
          <w:numId w:val="4"/>
        </w:numPr>
        <w:rPr>
          <w:rFonts w:ascii="Times New Roman" w:hAnsi="Times New Roman" w:cs="Times New Roman"/>
          <w:sz w:val="28"/>
          <w:szCs w:val="28"/>
        </w:rPr>
      </w:pPr>
      <w:bookmarkStart w:id="684" w:name="_Toc137078913"/>
      <w:r w:rsidRPr="007061D3">
        <w:rPr>
          <w:rFonts w:ascii="Times New Roman" w:hAnsi="Times New Roman" w:cs="Times New Roman"/>
          <w:sz w:val="28"/>
          <w:szCs w:val="28"/>
        </w:rPr>
        <w:lastRenderedPageBreak/>
        <w:t xml:space="preserve">Check Eligibility of User for Blood </w:t>
      </w:r>
      <w:r w:rsidR="002C35F6" w:rsidRPr="007061D3">
        <w:rPr>
          <w:rFonts w:ascii="Times New Roman" w:hAnsi="Times New Roman" w:cs="Times New Roman"/>
          <w:sz w:val="28"/>
          <w:szCs w:val="28"/>
        </w:rPr>
        <w:t>Donation</w:t>
      </w:r>
      <w:bookmarkEnd w:id="684"/>
    </w:p>
    <w:p w14:paraId="72DB0491" w14:textId="77777777" w:rsidR="000C6255" w:rsidRDefault="004769C0" w:rsidP="000C6255">
      <w:pPr>
        <w:keepNext/>
      </w:pPr>
      <w:r w:rsidRPr="007061D3">
        <w:rPr>
          <w:rFonts w:ascii="Times New Roman" w:hAnsi="Times New Roman" w:cs="Times New Roman"/>
          <w:noProof/>
        </w:rPr>
        <w:object w:dxaOrig="15270" w:dyaOrig="9420" w14:anchorId="0B8B1A01">
          <v:shape id="_x0000_i1039" type="#_x0000_t75" style="width:499.5pt;height:473.25pt" o:ole="">
            <v:imagedata r:id="rId98" o:title=""/>
          </v:shape>
          <o:OLEObject Type="Embed" ProgID="Visio.Drawing.15" ShapeID="_x0000_i1039" DrawAspect="Content" ObjectID="_1747754242" r:id="rId99"/>
        </w:object>
      </w:r>
    </w:p>
    <w:p w14:paraId="68917C9E" w14:textId="5837DEDD" w:rsidR="00B1576D" w:rsidRPr="007061D3" w:rsidRDefault="000C6255" w:rsidP="000C6255">
      <w:pPr>
        <w:pStyle w:val="Caption"/>
        <w:rPr>
          <w:rFonts w:ascii="Times New Roman" w:hAnsi="Times New Roman" w:cs="Times New Roman"/>
        </w:rPr>
      </w:pPr>
      <w:bookmarkStart w:id="685" w:name="_Toc12374511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66</w:t>
      </w:r>
      <w:r w:rsidR="00252667">
        <w:rPr>
          <w:noProof/>
        </w:rPr>
        <w:fldChar w:fldCharType="end"/>
      </w:r>
      <w:r>
        <w:t xml:space="preserve"> </w:t>
      </w:r>
      <w:r w:rsidRPr="007C0CAF">
        <w:t>Check Eligibility of User for Blood Donation</w:t>
      </w:r>
      <w:bookmarkEnd w:id="685"/>
    </w:p>
    <w:p w14:paraId="3A94FB48" w14:textId="71093DCB" w:rsidR="006D28F1" w:rsidRPr="007061D3" w:rsidRDefault="006D28F1" w:rsidP="006D28F1">
      <w:pPr>
        <w:pStyle w:val="Heading3"/>
        <w:numPr>
          <w:ilvl w:val="2"/>
          <w:numId w:val="4"/>
        </w:numPr>
        <w:rPr>
          <w:rFonts w:ascii="Times New Roman" w:hAnsi="Times New Roman" w:cs="Times New Roman"/>
          <w:sz w:val="28"/>
          <w:szCs w:val="28"/>
        </w:rPr>
      </w:pPr>
      <w:bookmarkStart w:id="686" w:name="_Toc137078914"/>
      <w:r w:rsidRPr="007061D3">
        <w:rPr>
          <w:rFonts w:ascii="Times New Roman" w:hAnsi="Times New Roman" w:cs="Times New Roman"/>
          <w:sz w:val="28"/>
          <w:szCs w:val="28"/>
        </w:rPr>
        <w:lastRenderedPageBreak/>
        <w:t xml:space="preserve">View Blood Donation </w:t>
      </w:r>
      <w:bookmarkEnd w:id="686"/>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68924E82" w14:textId="77777777" w:rsidR="000C6255" w:rsidRDefault="004769C0" w:rsidP="000C6255">
      <w:pPr>
        <w:keepNext/>
      </w:pPr>
      <w:r w:rsidRPr="007061D3">
        <w:rPr>
          <w:rFonts w:ascii="Times New Roman" w:hAnsi="Times New Roman" w:cs="Times New Roman"/>
          <w:noProof/>
        </w:rPr>
        <w:object w:dxaOrig="14340" w:dyaOrig="12765" w14:anchorId="72713F40">
          <v:shape id="_x0000_i1040" type="#_x0000_t75" style="width:482.25pt;height:498pt" o:ole="">
            <v:imagedata r:id="rId100" o:title=""/>
          </v:shape>
          <o:OLEObject Type="Embed" ProgID="Visio.Drawing.15" ShapeID="_x0000_i1040" DrawAspect="Content" ObjectID="_1747754243" r:id="rId101"/>
        </w:object>
      </w:r>
    </w:p>
    <w:p w14:paraId="56C53157" w14:textId="0084E711" w:rsidR="00B1576D" w:rsidRPr="007061D3" w:rsidRDefault="000C6255" w:rsidP="000C6255">
      <w:pPr>
        <w:pStyle w:val="Caption"/>
        <w:rPr>
          <w:rFonts w:ascii="Times New Roman" w:hAnsi="Times New Roman" w:cs="Times New Roman"/>
        </w:rPr>
      </w:pPr>
      <w:bookmarkStart w:id="687" w:name="_Toc12374511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67</w:t>
      </w:r>
      <w:r w:rsidR="00252667">
        <w:rPr>
          <w:noProof/>
        </w:rPr>
        <w:fldChar w:fldCharType="end"/>
      </w:r>
      <w:r>
        <w:t xml:space="preserve"> </w:t>
      </w:r>
      <w:r w:rsidRPr="00745C35">
        <w:t xml:space="preserve">View Blood Donation </w:t>
      </w:r>
      <w:r w:rsidR="001D685A">
        <w:t>Center</w:t>
      </w:r>
      <w:r w:rsidRPr="00745C35">
        <w:t>’s Sequence Diagram</w:t>
      </w:r>
      <w:bookmarkEnd w:id="687"/>
    </w:p>
    <w:p w14:paraId="37E6FF6E"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88" w:name="_Toc137078915"/>
      <w:r w:rsidRPr="007061D3">
        <w:rPr>
          <w:rFonts w:ascii="Times New Roman" w:hAnsi="Times New Roman" w:cs="Times New Roman"/>
          <w:sz w:val="28"/>
          <w:szCs w:val="28"/>
        </w:rPr>
        <w:lastRenderedPageBreak/>
        <w:t>Generate Appointment Report</w:t>
      </w:r>
      <w:bookmarkEnd w:id="688"/>
    </w:p>
    <w:p w14:paraId="4A2394A9" w14:textId="77777777" w:rsidR="000C6255" w:rsidRDefault="004769C0" w:rsidP="000C6255">
      <w:pPr>
        <w:keepNext/>
      </w:pPr>
      <w:r w:rsidRPr="007061D3">
        <w:rPr>
          <w:rFonts w:ascii="Times New Roman" w:hAnsi="Times New Roman" w:cs="Times New Roman"/>
          <w:noProof/>
        </w:rPr>
        <w:object w:dxaOrig="9960" w:dyaOrig="10815" w14:anchorId="7D945E80">
          <v:shape id="_x0000_i1041" type="#_x0000_t75" style="width:452.25pt;height:386.25pt" o:ole="">
            <v:imagedata r:id="rId102" o:title=""/>
          </v:shape>
          <o:OLEObject Type="Embed" ProgID="Visio.Drawing.15" ShapeID="_x0000_i1041" DrawAspect="Content" ObjectID="_1747754244" r:id="rId103"/>
        </w:object>
      </w:r>
    </w:p>
    <w:p w14:paraId="1FE5B7FA" w14:textId="606CE605" w:rsidR="00B92885" w:rsidRPr="007061D3" w:rsidRDefault="000C6255" w:rsidP="000C6255">
      <w:pPr>
        <w:pStyle w:val="Caption"/>
        <w:rPr>
          <w:rFonts w:ascii="Times New Roman" w:hAnsi="Times New Roman" w:cs="Times New Roman"/>
        </w:rPr>
      </w:pPr>
      <w:bookmarkStart w:id="689" w:name="_Toc12374511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68</w:t>
      </w:r>
      <w:r w:rsidR="00252667">
        <w:rPr>
          <w:noProof/>
        </w:rPr>
        <w:fldChar w:fldCharType="end"/>
      </w:r>
      <w:r>
        <w:t xml:space="preserve"> </w:t>
      </w:r>
      <w:r w:rsidRPr="00E02674">
        <w:t>Generate Appointment Report Sequence Diagram</w:t>
      </w:r>
      <w:bookmarkEnd w:id="689"/>
    </w:p>
    <w:p w14:paraId="7B135BA5"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90" w:name="_Toc137078916"/>
      <w:r w:rsidRPr="007061D3">
        <w:rPr>
          <w:rFonts w:ascii="Times New Roman" w:hAnsi="Times New Roman" w:cs="Times New Roman"/>
          <w:sz w:val="28"/>
          <w:szCs w:val="28"/>
        </w:rPr>
        <w:lastRenderedPageBreak/>
        <w:t>Display User Profile</w:t>
      </w:r>
      <w:bookmarkEnd w:id="690"/>
    </w:p>
    <w:p w14:paraId="2EDB60AF" w14:textId="77777777" w:rsidR="000C6255" w:rsidRDefault="004769C0" w:rsidP="000C6255">
      <w:pPr>
        <w:keepNext/>
      </w:pPr>
      <w:r w:rsidRPr="007061D3">
        <w:rPr>
          <w:rFonts w:ascii="Times New Roman" w:hAnsi="Times New Roman" w:cs="Times New Roman"/>
          <w:noProof/>
        </w:rPr>
        <w:object w:dxaOrig="12375" w:dyaOrig="8070" w14:anchorId="3FFA5634">
          <v:shape id="_x0000_i1042" type="#_x0000_t75" style="width:484.5pt;height:402.75pt" o:ole="">
            <v:imagedata r:id="rId104" o:title=""/>
          </v:shape>
          <o:OLEObject Type="Embed" ProgID="Visio.Drawing.15" ShapeID="_x0000_i1042" DrawAspect="Content" ObjectID="_1747754245" r:id="rId105"/>
        </w:object>
      </w:r>
    </w:p>
    <w:p w14:paraId="05E4A0CD" w14:textId="4C7CBAF3" w:rsidR="00B92885" w:rsidRPr="007061D3" w:rsidRDefault="000C6255" w:rsidP="000C6255">
      <w:pPr>
        <w:pStyle w:val="Caption"/>
        <w:rPr>
          <w:rFonts w:ascii="Times New Roman" w:hAnsi="Times New Roman" w:cs="Times New Roman"/>
        </w:rPr>
      </w:pPr>
      <w:bookmarkStart w:id="691" w:name="_Toc12374511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69</w:t>
      </w:r>
      <w:r w:rsidR="00252667">
        <w:rPr>
          <w:noProof/>
        </w:rPr>
        <w:fldChar w:fldCharType="end"/>
      </w:r>
      <w:r>
        <w:t xml:space="preserve"> </w:t>
      </w:r>
      <w:r w:rsidRPr="00CF25FF">
        <w:t>Display User Profile Sequence Diagram</w:t>
      </w:r>
      <w:bookmarkEnd w:id="691"/>
    </w:p>
    <w:p w14:paraId="62E400D7"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692" w:name="_Toc137078917"/>
      <w:r w:rsidRPr="007061D3">
        <w:rPr>
          <w:rFonts w:ascii="Times New Roman" w:hAnsi="Times New Roman" w:cs="Times New Roman"/>
          <w:sz w:val="28"/>
          <w:szCs w:val="28"/>
        </w:rPr>
        <w:lastRenderedPageBreak/>
        <w:t>View Blood Requests</w:t>
      </w:r>
      <w:bookmarkEnd w:id="692"/>
    </w:p>
    <w:p w14:paraId="5D7EEC51" w14:textId="77777777" w:rsidR="000C6255" w:rsidRDefault="004769C0" w:rsidP="000C6255">
      <w:pPr>
        <w:keepNext/>
      </w:pPr>
      <w:r w:rsidRPr="007061D3">
        <w:rPr>
          <w:rFonts w:ascii="Times New Roman" w:hAnsi="Times New Roman" w:cs="Times New Roman"/>
          <w:noProof/>
        </w:rPr>
        <w:object w:dxaOrig="14910" w:dyaOrig="11745" w14:anchorId="01C9CC8E">
          <v:shape id="_x0000_i1043" type="#_x0000_t75" style="width:498.75pt;height:588.75pt" o:ole="">
            <v:imagedata r:id="rId106" o:title=""/>
          </v:shape>
          <o:OLEObject Type="Embed" ProgID="Visio.Drawing.15" ShapeID="_x0000_i1043" DrawAspect="Content" ObjectID="_1747754246" r:id="rId107"/>
        </w:object>
      </w:r>
    </w:p>
    <w:p w14:paraId="7F75D8A0" w14:textId="48AC4EFF" w:rsidR="000C6255" w:rsidRPr="00771341" w:rsidRDefault="000C6255" w:rsidP="00771341">
      <w:pPr>
        <w:pStyle w:val="Caption"/>
        <w:rPr>
          <w:rFonts w:ascii="Times New Roman" w:hAnsi="Times New Roman" w:cs="Times New Roman"/>
        </w:rPr>
      </w:pPr>
      <w:bookmarkStart w:id="693" w:name="_Toc12374511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70</w:t>
      </w:r>
      <w:r w:rsidR="00252667">
        <w:rPr>
          <w:noProof/>
        </w:rPr>
        <w:fldChar w:fldCharType="end"/>
      </w:r>
      <w:r>
        <w:t xml:space="preserve"> </w:t>
      </w:r>
      <w:r w:rsidRPr="003348C9">
        <w:t>View Blood Request Sequence Diagram</w:t>
      </w:r>
      <w:bookmarkEnd w:id="693"/>
    </w:p>
    <w:p w14:paraId="4D9CE6F8" w14:textId="3D7528A0" w:rsidR="006D28F1" w:rsidRDefault="006D28F1" w:rsidP="006D28F1">
      <w:pPr>
        <w:pStyle w:val="Heading3"/>
        <w:numPr>
          <w:ilvl w:val="2"/>
          <w:numId w:val="4"/>
        </w:numPr>
        <w:rPr>
          <w:rFonts w:ascii="Times New Roman" w:hAnsi="Times New Roman" w:cs="Times New Roman"/>
          <w:sz w:val="28"/>
          <w:szCs w:val="28"/>
        </w:rPr>
      </w:pPr>
      <w:bookmarkStart w:id="694" w:name="_Toc137078918"/>
      <w:r w:rsidRPr="007061D3">
        <w:rPr>
          <w:rFonts w:ascii="Times New Roman" w:hAnsi="Times New Roman" w:cs="Times New Roman"/>
          <w:sz w:val="28"/>
          <w:szCs w:val="28"/>
        </w:rPr>
        <w:lastRenderedPageBreak/>
        <w:t>Update Personal Information</w:t>
      </w:r>
      <w:bookmarkEnd w:id="694"/>
    </w:p>
    <w:p w14:paraId="1048421E" w14:textId="77777777" w:rsidR="000C6255" w:rsidRDefault="004769C0" w:rsidP="000C6255">
      <w:pPr>
        <w:keepNext/>
        <w:jc w:val="center"/>
      </w:pPr>
      <w:r>
        <w:rPr>
          <w:noProof/>
        </w:rPr>
        <w:object w:dxaOrig="18255" w:dyaOrig="10830" w14:anchorId="33DD7D78">
          <v:shape id="_x0000_i1044" type="#_x0000_t75" style="width:503.25pt;height:441pt" o:ole="">
            <v:imagedata r:id="rId108" o:title=""/>
          </v:shape>
          <o:OLEObject Type="Embed" ProgID="Visio.Drawing.15" ShapeID="_x0000_i1044" DrawAspect="Content" ObjectID="_1747754247" r:id="rId109"/>
        </w:object>
      </w:r>
    </w:p>
    <w:p w14:paraId="2CCF8BDE" w14:textId="08DE2B92" w:rsidR="00742C97" w:rsidRPr="00742C97" w:rsidRDefault="000C6255" w:rsidP="000C6255">
      <w:pPr>
        <w:pStyle w:val="Caption"/>
        <w:jc w:val="center"/>
      </w:pPr>
      <w:bookmarkStart w:id="695" w:name="_Toc12374511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72</w:t>
      </w:r>
      <w:r w:rsidR="00252667">
        <w:rPr>
          <w:noProof/>
        </w:rPr>
        <w:fldChar w:fldCharType="end"/>
      </w:r>
      <w:r>
        <w:t xml:space="preserve"> </w:t>
      </w:r>
      <w:r w:rsidRPr="00FC4DA5">
        <w:t>Update Personal Information</w:t>
      </w:r>
      <w:bookmarkEnd w:id="695"/>
    </w:p>
    <w:p w14:paraId="46C406E7" w14:textId="52A46029" w:rsidR="006D28F1" w:rsidRPr="007061D3" w:rsidRDefault="006D28F1" w:rsidP="006D28F1">
      <w:pPr>
        <w:pStyle w:val="Heading3"/>
        <w:numPr>
          <w:ilvl w:val="2"/>
          <w:numId w:val="4"/>
        </w:numPr>
        <w:rPr>
          <w:rFonts w:ascii="Times New Roman" w:hAnsi="Times New Roman" w:cs="Times New Roman"/>
          <w:sz w:val="28"/>
          <w:szCs w:val="28"/>
        </w:rPr>
      </w:pPr>
      <w:bookmarkStart w:id="696" w:name="_Toc137078919"/>
      <w:r w:rsidRPr="007061D3">
        <w:rPr>
          <w:rFonts w:ascii="Times New Roman" w:hAnsi="Times New Roman" w:cs="Times New Roman"/>
          <w:sz w:val="28"/>
          <w:szCs w:val="28"/>
        </w:rPr>
        <w:lastRenderedPageBreak/>
        <w:t>Delete Personal Information</w:t>
      </w:r>
      <w:bookmarkEnd w:id="696"/>
    </w:p>
    <w:p w14:paraId="507D9D79" w14:textId="77777777" w:rsidR="000C6255" w:rsidRDefault="004769C0" w:rsidP="000C6255">
      <w:pPr>
        <w:keepNext/>
      </w:pPr>
      <w:r>
        <w:rPr>
          <w:noProof/>
        </w:rPr>
        <w:object w:dxaOrig="18255" w:dyaOrig="10455" w14:anchorId="4AF66B7E">
          <v:shape id="_x0000_i1045" type="#_x0000_t75" style="width:525pt;height:463.5pt" o:ole="">
            <v:imagedata r:id="rId110" o:title=""/>
          </v:shape>
          <o:OLEObject Type="Embed" ProgID="Visio.Drawing.15" ShapeID="_x0000_i1045" DrawAspect="Content" ObjectID="_1747754248" r:id="rId111"/>
        </w:object>
      </w:r>
    </w:p>
    <w:p w14:paraId="2EEA7547" w14:textId="547DE0E0" w:rsidR="00C21123" w:rsidRDefault="000C6255" w:rsidP="000C6255">
      <w:pPr>
        <w:pStyle w:val="Caption"/>
      </w:pPr>
      <w:bookmarkStart w:id="697" w:name="_Toc12374512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73</w:t>
      </w:r>
      <w:r w:rsidR="00252667">
        <w:rPr>
          <w:noProof/>
        </w:rPr>
        <w:fldChar w:fldCharType="end"/>
      </w:r>
      <w:r>
        <w:t xml:space="preserve"> </w:t>
      </w:r>
      <w:r w:rsidRPr="00AD266C">
        <w:t>Delete Personal Information</w:t>
      </w:r>
      <w:bookmarkEnd w:id="697"/>
    </w:p>
    <w:p w14:paraId="4BE41891" w14:textId="0709DD2A" w:rsidR="006D28F1" w:rsidRPr="007061D3" w:rsidRDefault="006D28F1" w:rsidP="006D28F1">
      <w:pPr>
        <w:pStyle w:val="Heading3"/>
        <w:numPr>
          <w:ilvl w:val="2"/>
          <w:numId w:val="4"/>
        </w:numPr>
        <w:rPr>
          <w:rFonts w:ascii="Times New Roman" w:hAnsi="Times New Roman" w:cs="Times New Roman"/>
          <w:sz w:val="28"/>
          <w:szCs w:val="28"/>
        </w:rPr>
      </w:pPr>
      <w:bookmarkStart w:id="698" w:name="_Toc137078920"/>
      <w:r w:rsidRPr="007061D3">
        <w:rPr>
          <w:rFonts w:ascii="Times New Roman" w:hAnsi="Times New Roman" w:cs="Times New Roman"/>
          <w:sz w:val="28"/>
          <w:szCs w:val="28"/>
        </w:rPr>
        <w:lastRenderedPageBreak/>
        <w:t>Get User Feedback</w:t>
      </w:r>
      <w:bookmarkEnd w:id="698"/>
    </w:p>
    <w:p w14:paraId="0D924EDB" w14:textId="77777777" w:rsidR="000C6255" w:rsidRDefault="004769C0" w:rsidP="000C6255">
      <w:pPr>
        <w:keepNext/>
      </w:pPr>
      <w:r>
        <w:rPr>
          <w:noProof/>
        </w:rPr>
        <w:object w:dxaOrig="18511" w:dyaOrig="9840" w14:anchorId="23BE301D">
          <v:shape id="_x0000_i1046" type="#_x0000_t75" style="width:523.5pt;height:532.5pt" o:ole="">
            <v:imagedata r:id="rId112" o:title=""/>
          </v:shape>
          <o:OLEObject Type="Embed" ProgID="Visio.Drawing.15" ShapeID="_x0000_i1046" DrawAspect="Content" ObjectID="_1747754249" r:id="rId113"/>
        </w:object>
      </w:r>
    </w:p>
    <w:p w14:paraId="1D028122" w14:textId="4204A397" w:rsidR="00C21123" w:rsidRDefault="000C6255" w:rsidP="000C6255">
      <w:pPr>
        <w:pStyle w:val="Caption"/>
      </w:pPr>
      <w:bookmarkStart w:id="699" w:name="_Toc12374512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74</w:t>
      </w:r>
      <w:r w:rsidR="00252667">
        <w:rPr>
          <w:noProof/>
        </w:rPr>
        <w:fldChar w:fldCharType="end"/>
      </w:r>
      <w:r>
        <w:t xml:space="preserve"> </w:t>
      </w:r>
      <w:r w:rsidRPr="00777C38">
        <w:t>Get User Feedback</w:t>
      </w:r>
      <w:bookmarkEnd w:id="699"/>
    </w:p>
    <w:p w14:paraId="7DE44532" w14:textId="207646B0" w:rsidR="006D28F1" w:rsidRPr="007061D3" w:rsidRDefault="006D28F1" w:rsidP="006D28F1">
      <w:pPr>
        <w:pStyle w:val="Heading3"/>
        <w:numPr>
          <w:ilvl w:val="2"/>
          <w:numId w:val="4"/>
        </w:numPr>
        <w:rPr>
          <w:rFonts w:ascii="Times New Roman" w:hAnsi="Times New Roman" w:cs="Times New Roman"/>
          <w:sz w:val="28"/>
          <w:szCs w:val="28"/>
        </w:rPr>
      </w:pPr>
      <w:bookmarkStart w:id="700" w:name="_Toc137078921"/>
      <w:r w:rsidRPr="007061D3">
        <w:rPr>
          <w:rFonts w:ascii="Times New Roman" w:hAnsi="Times New Roman" w:cs="Times New Roman"/>
          <w:sz w:val="28"/>
          <w:szCs w:val="28"/>
        </w:rPr>
        <w:lastRenderedPageBreak/>
        <w:t>Add User Information</w:t>
      </w:r>
      <w:bookmarkEnd w:id="700"/>
    </w:p>
    <w:p w14:paraId="5DA25C20" w14:textId="77777777" w:rsidR="000C6255" w:rsidRDefault="004769C0" w:rsidP="000C6255">
      <w:pPr>
        <w:keepNext/>
      </w:pPr>
      <w:r>
        <w:rPr>
          <w:noProof/>
        </w:rPr>
        <w:object w:dxaOrig="14581" w:dyaOrig="9660" w14:anchorId="16D9A668">
          <v:shape id="_x0000_i1047" type="#_x0000_t75" style="width:518.25pt;height:512.25pt" o:ole="">
            <v:imagedata r:id="rId114" o:title=""/>
          </v:shape>
          <o:OLEObject Type="Embed" ProgID="Visio.Drawing.15" ShapeID="_x0000_i1047" DrawAspect="Content" ObjectID="_1747754250" r:id="rId115"/>
        </w:object>
      </w:r>
    </w:p>
    <w:p w14:paraId="5D3BBE4F" w14:textId="2A896227" w:rsidR="00C21123" w:rsidRDefault="000C6255" w:rsidP="000C6255">
      <w:pPr>
        <w:pStyle w:val="Caption"/>
      </w:pPr>
      <w:bookmarkStart w:id="701" w:name="_Toc12374512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75</w:t>
      </w:r>
      <w:r w:rsidR="00252667">
        <w:rPr>
          <w:noProof/>
        </w:rPr>
        <w:fldChar w:fldCharType="end"/>
      </w:r>
      <w:r>
        <w:t xml:space="preserve"> </w:t>
      </w:r>
      <w:r w:rsidRPr="004D0898">
        <w:t xml:space="preserve">Add Information of blood </w:t>
      </w:r>
      <w:bookmarkEnd w:id="701"/>
      <w:r w:rsidR="00916413" w:rsidRPr="004D0898">
        <w:t>Donors.</w:t>
      </w:r>
    </w:p>
    <w:p w14:paraId="5868A3EE" w14:textId="4873101A" w:rsidR="006D28F1" w:rsidRPr="007061D3" w:rsidRDefault="00EB0E3D" w:rsidP="00EB0E3D">
      <w:pPr>
        <w:pStyle w:val="Heading3"/>
        <w:numPr>
          <w:ilvl w:val="2"/>
          <w:numId w:val="4"/>
        </w:numPr>
        <w:rPr>
          <w:rFonts w:ascii="Times New Roman" w:hAnsi="Times New Roman" w:cs="Times New Roman"/>
          <w:sz w:val="28"/>
          <w:szCs w:val="28"/>
        </w:rPr>
      </w:pPr>
      <w:bookmarkStart w:id="702" w:name="_Toc137078922"/>
      <w:r>
        <w:rPr>
          <w:rFonts w:ascii="Times New Roman" w:hAnsi="Times New Roman" w:cs="Times New Roman"/>
          <w:sz w:val="28"/>
          <w:szCs w:val="28"/>
        </w:rPr>
        <w:lastRenderedPageBreak/>
        <w:t>Generate</w:t>
      </w:r>
      <w:r w:rsidR="006D28F1" w:rsidRPr="007061D3">
        <w:rPr>
          <w:rFonts w:ascii="Times New Roman" w:hAnsi="Times New Roman" w:cs="Times New Roman"/>
          <w:sz w:val="28"/>
          <w:szCs w:val="28"/>
        </w:rPr>
        <w:t xml:space="preserve"> Report on Blood Stocks</w:t>
      </w:r>
      <w:bookmarkEnd w:id="702"/>
    </w:p>
    <w:p w14:paraId="4E753AAB" w14:textId="77777777" w:rsidR="000C6255" w:rsidRDefault="004769C0" w:rsidP="000C6255">
      <w:pPr>
        <w:keepNext/>
      </w:pPr>
      <w:r>
        <w:rPr>
          <w:noProof/>
        </w:rPr>
        <w:object w:dxaOrig="15420" w:dyaOrig="9585" w14:anchorId="24FE1F6F">
          <v:shape id="_x0000_i1048" type="#_x0000_t75" style="width:510.75pt;height:453pt" o:ole="">
            <v:imagedata r:id="rId116" o:title=""/>
          </v:shape>
          <o:OLEObject Type="Embed" ProgID="Visio.Drawing.15" ShapeID="_x0000_i1048" DrawAspect="Content" ObjectID="_1747754251" r:id="rId117"/>
        </w:object>
      </w:r>
    </w:p>
    <w:p w14:paraId="5BFFD566" w14:textId="63F38331" w:rsidR="006B3251" w:rsidRDefault="000C6255" w:rsidP="000C6255">
      <w:pPr>
        <w:pStyle w:val="Caption"/>
      </w:pPr>
      <w:bookmarkStart w:id="703" w:name="_Toc12374512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76</w:t>
      </w:r>
      <w:r w:rsidR="00252667">
        <w:rPr>
          <w:noProof/>
        </w:rPr>
        <w:fldChar w:fldCharType="end"/>
      </w:r>
      <w:r>
        <w:t xml:space="preserve"> </w:t>
      </w:r>
      <w:r w:rsidRPr="00EE6C06">
        <w:t>Generate Report on Blood Stock</w:t>
      </w:r>
      <w:bookmarkEnd w:id="703"/>
    </w:p>
    <w:p w14:paraId="76A9EC53" w14:textId="4FCCAE8A" w:rsidR="006D28F1" w:rsidRPr="007061D3" w:rsidRDefault="006D28F1" w:rsidP="00EB0E3D">
      <w:pPr>
        <w:pStyle w:val="Heading3"/>
        <w:numPr>
          <w:ilvl w:val="2"/>
          <w:numId w:val="4"/>
        </w:numPr>
        <w:rPr>
          <w:rFonts w:ascii="Times New Roman" w:hAnsi="Times New Roman" w:cs="Times New Roman"/>
          <w:sz w:val="28"/>
          <w:szCs w:val="28"/>
        </w:rPr>
      </w:pPr>
      <w:bookmarkStart w:id="704" w:name="_Toc137078923"/>
      <w:r w:rsidRPr="007061D3">
        <w:rPr>
          <w:rFonts w:ascii="Times New Roman" w:hAnsi="Times New Roman" w:cs="Times New Roman"/>
          <w:sz w:val="28"/>
          <w:szCs w:val="28"/>
        </w:rPr>
        <w:lastRenderedPageBreak/>
        <w:t>Update Blood Stock</w:t>
      </w:r>
      <w:bookmarkEnd w:id="704"/>
    </w:p>
    <w:p w14:paraId="7FA55134" w14:textId="77777777" w:rsidR="000C6255" w:rsidRDefault="004769C0" w:rsidP="000C6255">
      <w:pPr>
        <w:pStyle w:val="Caption"/>
        <w:keepNext/>
        <w:jc w:val="center"/>
      </w:pPr>
      <w:r>
        <w:rPr>
          <w:noProof/>
        </w:rPr>
        <w:object w:dxaOrig="19111" w:dyaOrig="9586" w14:anchorId="209EB51D">
          <v:shape id="_x0000_i1049" type="#_x0000_t75" style="width:519pt;height:525pt" o:ole="">
            <v:imagedata r:id="rId118" o:title=""/>
          </v:shape>
          <o:OLEObject Type="Embed" ProgID="Visio.Drawing.15" ShapeID="_x0000_i1049" DrawAspect="Content" ObjectID="_1747754252" r:id="rId119"/>
        </w:object>
      </w:r>
    </w:p>
    <w:p w14:paraId="04293866" w14:textId="677CD6D1" w:rsidR="000C6255" w:rsidRDefault="000C6255" w:rsidP="000C6255">
      <w:pPr>
        <w:pStyle w:val="Caption"/>
      </w:pPr>
      <w:bookmarkStart w:id="705" w:name="_Toc12374512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77</w:t>
      </w:r>
      <w:r w:rsidR="00252667">
        <w:rPr>
          <w:noProof/>
        </w:rPr>
        <w:fldChar w:fldCharType="end"/>
      </w:r>
      <w:r>
        <w:t xml:space="preserve"> </w:t>
      </w:r>
      <w:r w:rsidRPr="00865AA8">
        <w:t>Update Blood Stock</w:t>
      </w:r>
      <w:bookmarkEnd w:id="705"/>
    </w:p>
    <w:p w14:paraId="6914F977" w14:textId="7CA89681" w:rsidR="006D28F1" w:rsidRPr="007061D3" w:rsidRDefault="006D28F1" w:rsidP="00EB0E3D">
      <w:pPr>
        <w:pStyle w:val="Heading3"/>
        <w:numPr>
          <w:ilvl w:val="2"/>
          <w:numId w:val="4"/>
        </w:numPr>
        <w:rPr>
          <w:rFonts w:ascii="Times New Roman" w:hAnsi="Times New Roman" w:cs="Times New Roman"/>
          <w:sz w:val="28"/>
          <w:szCs w:val="28"/>
        </w:rPr>
      </w:pPr>
      <w:bookmarkStart w:id="706" w:name="_Toc137078924"/>
      <w:r w:rsidRPr="007061D3">
        <w:rPr>
          <w:rFonts w:ascii="Times New Roman" w:hAnsi="Times New Roman" w:cs="Times New Roman"/>
          <w:sz w:val="28"/>
          <w:szCs w:val="28"/>
        </w:rPr>
        <w:lastRenderedPageBreak/>
        <w:t>Download Weekly/Monthly Appointment Report</w:t>
      </w:r>
      <w:bookmarkEnd w:id="706"/>
    </w:p>
    <w:p w14:paraId="5EA8C0E1" w14:textId="77777777" w:rsidR="00EE7252" w:rsidRDefault="004769C0" w:rsidP="00EE7252">
      <w:pPr>
        <w:keepNext/>
      </w:pPr>
      <w:r>
        <w:rPr>
          <w:noProof/>
        </w:rPr>
        <w:object w:dxaOrig="15420" w:dyaOrig="9585" w14:anchorId="2B47FECF">
          <v:shape id="_x0000_i1050" type="#_x0000_t75" style="width:528pt;height:418.5pt" o:ole="">
            <v:imagedata r:id="rId120" o:title=""/>
          </v:shape>
          <o:OLEObject Type="Embed" ProgID="Visio.Drawing.15" ShapeID="_x0000_i1050" DrawAspect="Content" ObjectID="_1747754253" r:id="rId121"/>
        </w:object>
      </w:r>
    </w:p>
    <w:p w14:paraId="2F3139F5" w14:textId="60F4A97E" w:rsidR="006B3251" w:rsidRDefault="00EE7252" w:rsidP="00EE7252">
      <w:pPr>
        <w:pStyle w:val="Caption"/>
      </w:pPr>
      <w:bookmarkStart w:id="707" w:name="_Toc12374512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78</w:t>
      </w:r>
      <w:r w:rsidR="00252667">
        <w:rPr>
          <w:noProof/>
        </w:rPr>
        <w:fldChar w:fldCharType="end"/>
      </w:r>
      <w:r>
        <w:t xml:space="preserve"> </w:t>
      </w:r>
      <w:r w:rsidRPr="000C2D9D">
        <w:t>Download Appointment Reports</w:t>
      </w:r>
      <w:bookmarkEnd w:id="707"/>
    </w:p>
    <w:p w14:paraId="3D95C590" w14:textId="14AA2178" w:rsidR="00EE7252" w:rsidRDefault="00EE7252" w:rsidP="00EE7252">
      <w:pPr>
        <w:keepNext/>
      </w:pPr>
    </w:p>
    <w:p w14:paraId="4B15D5ED" w14:textId="1255C133" w:rsidR="006D28F1" w:rsidRPr="007061D3" w:rsidRDefault="006D28F1" w:rsidP="00EB0E3D">
      <w:pPr>
        <w:pStyle w:val="Heading3"/>
        <w:numPr>
          <w:ilvl w:val="2"/>
          <w:numId w:val="4"/>
        </w:numPr>
        <w:rPr>
          <w:rFonts w:ascii="Times New Roman" w:hAnsi="Times New Roman" w:cs="Times New Roman"/>
          <w:sz w:val="28"/>
          <w:szCs w:val="28"/>
        </w:rPr>
      </w:pPr>
      <w:bookmarkStart w:id="708" w:name="_Toc137078925"/>
      <w:r w:rsidRPr="007061D3">
        <w:rPr>
          <w:rFonts w:ascii="Times New Roman" w:hAnsi="Times New Roman" w:cs="Times New Roman"/>
          <w:sz w:val="28"/>
          <w:szCs w:val="28"/>
        </w:rPr>
        <w:t xml:space="preserve">Manage NGOs or Blood Donation </w:t>
      </w:r>
      <w:bookmarkEnd w:id="708"/>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16A0BB3E" w14:textId="77777777" w:rsidR="00EE7252" w:rsidRDefault="004769C0" w:rsidP="00EE7252">
      <w:pPr>
        <w:keepNext/>
      </w:pPr>
      <w:r>
        <w:rPr>
          <w:noProof/>
        </w:rPr>
        <w:object w:dxaOrig="13725" w:dyaOrig="18691" w14:anchorId="039E540D">
          <v:shape id="_x0000_i1051" type="#_x0000_t75" style="width:467.25pt;height:544.5pt" o:ole="">
            <v:imagedata r:id="rId122" o:title=""/>
          </v:shape>
          <o:OLEObject Type="Embed" ProgID="Visio.Drawing.15" ShapeID="_x0000_i1051" DrawAspect="Content" ObjectID="_1747754254" r:id="rId123"/>
        </w:object>
      </w:r>
    </w:p>
    <w:p w14:paraId="3BDBCBE1" w14:textId="2A36FC47" w:rsidR="00F669AF" w:rsidRDefault="00EE7252" w:rsidP="00EE7252">
      <w:pPr>
        <w:pStyle w:val="Caption"/>
      </w:pPr>
      <w:bookmarkStart w:id="709" w:name="_Toc12374512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80</w:t>
      </w:r>
      <w:r w:rsidR="00252667">
        <w:rPr>
          <w:noProof/>
        </w:rPr>
        <w:fldChar w:fldCharType="end"/>
      </w:r>
      <w:r>
        <w:t xml:space="preserve"> </w:t>
      </w:r>
      <w:r w:rsidRPr="00FE7677">
        <w:t xml:space="preserve">Manage NGO </w:t>
      </w:r>
      <w:r w:rsidR="00CE64CB" w:rsidRPr="00FE7677">
        <w:t>or Blood</w:t>
      </w:r>
      <w:r w:rsidR="00CE64CB">
        <w:t xml:space="preserve"> </w:t>
      </w:r>
      <w:r w:rsidRPr="00FE7677">
        <w:t>Don</w:t>
      </w:r>
      <w:r w:rsidR="00CE64CB">
        <w:t>a</w:t>
      </w:r>
      <w:r w:rsidRPr="00FE7677">
        <w:t xml:space="preserve">tion </w:t>
      </w:r>
      <w:r w:rsidR="001D685A">
        <w:t>Center</w:t>
      </w:r>
      <w:bookmarkEnd w:id="709"/>
    </w:p>
    <w:p w14:paraId="1FBCB3D9" w14:textId="0A5A6723" w:rsidR="008A42AE" w:rsidRDefault="008A42AE" w:rsidP="00C32588">
      <w:pPr>
        <w:jc w:val="center"/>
        <w:rPr>
          <w:rFonts w:ascii="Times New Roman" w:hAnsi="Times New Roman" w:cs="Times New Roman"/>
        </w:rPr>
      </w:pPr>
    </w:p>
    <w:p w14:paraId="33D63A54" w14:textId="1522F53A" w:rsidR="0077682C" w:rsidRPr="007061D3" w:rsidRDefault="0077682C" w:rsidP="00D123D9">
      <w:pPr>
        <w:pStyle w:val="Caption"/>
        <w:rPr>
          <w:rFonts w:ascii="Times New Roman" w:hAnsi="Times New Roman" w:cs="Times New Roman"/>
        </w:rPr>
      </w:pPr>
    </w:p>
    <w:p w14:paraId="21BA1848" w14:textId="3594AD72" w:rsidR="005C783C" w:rsidRPr="00F669AF" w:rsidRDefault="00F536C6" w:rsidP="00EB0E3D">
      <w:pPr>
        <w:pStyle w:val="Heading3"/>
        <w:numPr>
          <w:ilvl w:val="2"/>
          <w:numId w:val="4"/>
        </w:numPr>
        <w:rPr>
          <w:rFonts w:ascii="Times New Roman" w:hAnsi="Times New Roman" w:cs="Times New Roman"/>
          <w:sz w:val="28"/>
          <w:szCs w:val="28"/>
        </w:rPr>
      </w:pPr>
      <w:bookmarkStart w:id="710" w:name="_Toc137078926"/>
      <w:r w:rsidRPr="007061D3">
        <w:rPr>
          <w:rFonts w:ascii="Times New Roman" w:hAnsi="Times New Roman" w:cs="Times New Roman"/>
          <w:sz w:val="28"/>
          <w:szCs w:val="28"/>
        </w:rPr>
        <w:lastRenderedPageBreak/>
        <w:t>Manage</w:t>
      </w:r>
      <w:r w:rsidR="006D28F1" w:rsidRPr="007061D3">
        <w:rPr>
          <w:rFonts w:ascii="Times New Roman" w:hAnsi="Times New Roman" w:cs="Times New Roman"/>
          <w:sz w:val="28"/>
          <w:szCs w:val="28"/>
        </w:rPr>
        <w:t xml:space="preserve"> News</w:t>
      </w:r>
      <w:bookmarkEnd w:id="710"/>
    </w:p>
    <w:p w14:paraId="256944DE" w14:textId="77777777" w:rsidR="00EE7252" w:rsidRDefault="004769C0" w:rsidP="00EE7252">
      <w:pPr>
        <w:keepNext/>
      </w:pPr>
      <w:r>
        <w:rPr>
          <w:noProof/>
        </w:rPr>
        <w:object w:dxaOrig="13725" w:dyaOrig="18691" w14:anchorId="5209B4A1">
          <v:shape id="_x0000_i1052" type="#_x0000_t75" style="width:510.75pt;height:582pt" o:ole="">
            <v:imagedata r:id="rId124" o:title=""/>
          </v:shape>
          <o:OLEObject Type="Embed" ProgID="Visio.Drawing.15" ShapeID="_x0000_i1052" DrawAspect="Content" ObjectID="_1747754255" r:id="rId125"/>
        </w:object>
      </w:r>
    </w:p>
    <w:p w14:paraId="0ECCDA9B" w14:textId="6BB807D6" w:rsidR="00993B58" w:rsidRDefault="00EE7252" w:rsidP="00EE7252">
      <w:pPr>
        <w:pStyle w:val="Caption"/>
      </w:pPr>
      <w:bookmarkStart w:id="711" w:name="_Toc12374512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81</w:t>
      </w:r>
      <w:r w:rsidR="00252667">
        <w:rPr>
          <w:noProof/>
        </w:rPr>
        <w:fldChar w:fldCharType="end"/>
      </w:r>
      <w:r>
        <w:t xml:space="preserve"> </w:t>
      </w:r>
      <w:r w:rsidRPr="008E7FA5">
        <w:t>Manage News</w:t>
      </w:r>
      <w:bookmarkEnd w:id="711"/>
    </w:p>
    <w:p w14:paraId="489CA849" w14:textId="79267A99" w:rsidR="00993B58" w:rsidRDefault="00993B58" w:rsidP="00993B58"/>
    <w:p w14:paraId="79BE354B" w14:textId="7F6BAC3D" w:rsidR="002E030E" w:rsidRPr="002E030E" w:rsidRDefault="002E030E" w:rsidP="00EB0E3D">
      <w:pPr>
        <w:pStyle w:val="Heading3"/>
        <w:numPr>
          <w:ilvl w:val="2"/>
          <w:numId w:val="4"/>
        </w:numPr>
      </w:pPr>
      <w:bookmarkStart w:id="712" w:name="_Toc137078927"/>
      <w:r>
        <w:lastRenderedPageBreak/>
        <w:t>Manage Advertisement</w:t>
      </w:r>
      <w:bookmarkEnd w:id="712"/>
    </w:p>
    <w:p w14:paraId="22D8C990" w14:textId="77777777" w:rsidR="00F96C96" w:rsidRDefault="004769C0" w:rsidP="00F96C96">
      <w:pPr>
        <w:keepNext/>
        <w:jc w:val="center"/>
      </w:pPr>
      <w:r>
        <w:rPr>
          <w:noProof/>
        </w:rPr>
        <w:object w:dxaOrig="13816" w:dyaOrig="22170" w14:anchorId="573079D1">
          <v:shape id="_x0000_i1053" type="#_x0000_t75" style="width:491.25pt;height:598.5pt" o:ole="">
            <v:imagedata r:id="rId126" o:title=""/>
          </v:shape>
          <o:OLEObject Type="Embed" ProgID="Visio.Drawing.15" ShapeID="_x0000_i1053" DrawAspect="Content" ObjectID="_1747754256" r:id="rId127"/>
        </w:object>
      </w:r>
    </w:p>
    <w:p w14:paraId="62518594" w14:textId="0F9F1602" w:rsidR="002E030E" w:rsidRDefault="00F96C96" w:rsidP="00F96C96">
      <w:pPr>
        <w:pStyle w:val="Caption"/>
        <w:jc w:val="center"/>
      </w:pPr>
      <w:bookmarkStart w:id="713" w:name="_Toc12374512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82</w:t>
      </w:r>
      <w:r w:rsidR="00252667">
        <w:rPr>
          <w:noProof/>
        </w:rPr>
        <w:fldChar w:fldCharType="end"/>
      </w:r>
      <w:r>
        <w:t xml:space="preserve"> </w:t>
      </w:r>
      <w:r w:rsidRPr="003621B5">
        <w:t>Manage Advertisement</w:t>
      </w:r>
      <w:bookmarkEnd w:id="713"/>
    </w:p>
    <w:p w14:paraId="4AC9A68B" w14:textId="1E27CFEC" w:rsidR="002E030E" w:rsidRPr="002E030E" w:rsidRDefault="002E030E" w:rsidP="00EB0E3D">
      <w:pPr>
        <w:pStyle w:val="Heading3"/>
        <w:numPr>
          <w:ilvl w:val="2"/>
          <w:numId w:val="4"/>
        </w:numPr>
      </w:pPr>
      <w:bookmarkStart w:id="714" w:name="_Toc137078928"/>
      <w:r>
        <w:lastRenderedPageBreak/>
        <w:t>Handling Blood Request</w:t>
      </w:r>
      <w:bookmarkEnd w:id="714"/>
    </w:p>
    <w:p w14:paraId="48627F1B" w14:textId="4CD20D7A" w:rsidR="00F27976" w:rsidRDefault="00BB4958" w:rsidP="00F27976">
      <w:pPr>
        <w:pStyle w:val="ListParagraph"/>
        <w:keepNext/>
      </w:pPr>
      <w:r>
        <w:rPr>
          <w:noProof/>
        </w:rPr>
        <w:object w:dxaOrig="13771" w:dyaOrig="13126" w14:anchorId="42DF3E5A">
          <v:shape id="_x0000_i1054" type="#_x0000_t75" style="width:467.25pt;height:510pt" o:ole="">
            <v:imagedata r:id="rId128" o:title=""/>
          </v:shape>
          <o:OLEObject Type="Embed" ProgID="Visio.Drawing.15" ShapeID="_x0000_i1054" DrawAspect="Content" ObjectID="_1747754257" r:id="rId129"/>
        </w:object>
      </w:r>
    </w:p>
    <w:p w14:paraId="3889EE16" w14:textId="104C4C9E" w:rsidR="002E030E" w:rsidRDefault="00F27976" w:rsidP="00F27976">
      <w:pPr>
        <w:pStyle w:val="Caption"/>
      </w:pPr>
      <w:bookmarkStart w:id="715" w:name="_Toc12374513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83</w:t>
      </w:r>
      <w:r w:rsidR="00252667">
        <w:rPr>
          <w:noProof/>
        </w:rPr>
        <w:fldChar w:fldCharType="end"/>
      </w:r>
      <w:r>
        <w:t xml:space="preserve"> </w:t>
      </w:r>
      <w:r w:rsidRPr="00AE34E6">
        <w:t>Handling Blood Request</w:t>
      </w:r>
      <w:bookmarkEnd w:id="715"/>
    </w:p>
    <w:p w14:paraId="361D740C" w14:textId="245D478E" w:rsidR="005C783C" w:rsidRDefault="005C783C" w:rsidP="008A42AE">
      <w:pPr>
        <w:rPr>
          <w:rFonts w:ascii="Times New Roman" w:hAnsi="Times New Roman" w:cs="Times New Roman"/>
        </w:rPr>
      </w:pPr>
    </w:p>
    <w:p w14:paraId="298ECA2F" w14:textId="65EF3E5F" w:rsidR="00A34143" w:rsidRDefault="00A34143" w:rsidP="008A42AE">
      <w:pPr>
        <w:rPr>
          <w:rFonts w:ascii="Times New Roman" w:hAnsi="Times New Roman" w:cs="Times New Roman"/>
        </w:rPr>
      </w:pPr>
    </w:p>
    <w:p w14:paraId="26389F6D" w14:textId="6548D510" w:rsidR="00A34143" w:rsidRDefault="00A34143" w:rsidP="008A42AE">
      <w:pPr>
        <w:rPr>
          <w:rFonts w:ascii="Times New Roman" w:hAnsi="Times New Roman" w:cs="Times New Roman"/>
        </w:rPr>
      </w:pPr>
    </w:p>
    <w:p w14:paraId="52B3E520" w14:textId="66902E95" w:rsidR="00DB21DD" w:rsidRDefault="00DB21DD" w:rsidP="00DB21DD"/>
    <w:p w14:paraId="4457FD98" w14:textId="1F277A8F" w:rsidR="00DB21DD" w:rsidRDefault="00DB21DD" w:rsidP="00EB0E3D">
      <w:pPr>
        <w:pStyle w:val="Heading3"/>
        <w:numPr>
          <w:ilvl w:val="2"/>
          <w:numId w:val="4"/>
        </w:numPr>
      </w:pPr>
      <w:bookmarkStart w:id="716" w:name="_Toc137078929"/>
      <w:r>
        <w:lastRenderedPageBreak/>
        <w:t>Managing User’s Personal Information</w:t>
      </w:r>
      <w:bookmarkEnd w:id="716"/>
    </w:p>
    <w:p w14:paraId="4721CF35" w14:textId="77777777" w:rsidR="00F27976" w:rsidRDefault="004769C0" w:rsidP="00F27976">
      <w:pPr>
        <w:pStyle w:val="ListParagraph"/>
        <w:keepNext/>
      </w:pPr>
      <w:r>
        <w:rPr>
          <w:noProof/>
        </w:rPr>
        <w:object w:dxaOrig="13816" w:dyaOrig="21811" w14:anchorId="343A784B">
          <v:shape id="_x0000_i1055" type="#_x0000_t75" style="width:463.5pt;height:605.25pt" o:ole="">
            <v:imagedata r:id="rId130" o:title=""/>
          </v:shape>
          <o:OLEObject Type="Embed" ProgID="Visio.Drawing.15" ShapeID="_x0000_i1055" DrawAspect="Content" ObjectID="_1747754258" r:id="rId131"/>
        </w:object>
      </w:r>
    </w:p>
    <w:p w14:paraId="52D7E8F8" w14:textId="6FD82D90" w:rsidR="00DB21DD" w:rsidRDefault="00F27976" w:rsidP="00F27976">
      <w:pPr>
        <w:pStyle w:val="Caption"/>
      </w:pPr>
      <w:bookmarkStart w:id="717" w:name="_Toc12374513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85</w:t>
      </w:r>
      <w:r w:rsidR="00252667">
        <w:rPr>
          <w:noProof/>
        </w:rPr>
        <w:fldChar w:fldCharType="end"/>
      </w:r>
      <w:r>
        <w:t xml:space="preserve"> </w:t>
      </w:r>
      <w:r w:rsidRPr="00B61995">
        <w:t>Managing User’s Personal Information</w:t>
      </w:r>
      <w:bookmarkEnd w:id="717"/>
    </w:p>
    <w:p w14:paraId="5632881B" w14:textId="3F939169" w:rsidR="00F20211" w:rsidRDefault="00F20211" w:rsidP="00EB0E3D">
      <w:pPr>
        <w:pStyle w:val="Heading3"/>
        <w:numPr>
          <w:ilvl w:val="2"/>
          <w:numId w:val="4"/>
        </w:numPr>
      </w:pPr>
      <w:bookmarkStart w:id="718" w:name="_Toc137078930"/>
      <w:r>
        <w:lastRenderedPageBreak/>
        <w:t>Managing Campaigns</w:t>
      </w:r>
      <w:bookmarkEnd w:id="718"/>
    </w:p>
    <w:p w14:paraId="5599335B" w14:textId="77777777" w:rsidR="00F27976" w:rsidRDefault="004769C0" w:rsidP="00F27976">
      <w:pPr>
        <w:keepNext/>
      </w:pPr>
      <w:r>
        <w:rPr>
          <w:noProof/>
        </w:rPr>
        <w:object w:dxaOrig="13816" w:dyaOrig="21900" w14:anchorId="558E305F">
          <v:shape id="_x0000_i1056" type="#_x0000_t75" style="width:525pt;height:599.25pt" o:ole="">
            <v:imagedata r:id="rId132" o:title=""/>
          </v:shape>
          <o:OLEObject Type="Embed" ProgID="Visio.Drawing.15" ShapeID="_x0000_i1056" DrawAspect="Content" ObjectID="_1747754259" r:id="rId133"/>
        </w:object>
      </w:r>
    </w:p>
    <w:p w14:paraId="26E4FDAA" w14:textId="7DE1D4D7" w:rsidR="00F20211" w:rsidRDefault="00F27976" w:rsidP="00F27976">
      <w:pPr>
        <w:pStyle w:val="Caption"/>
      </w:pPr>
      <w:bookmarkStart w:id="719" w:name="_Toc12374513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86</w:t>
      </w:r>
      <w:r w:rsidR="00252667">
        <w:rPr>
          <w:noProof/>
        </w:rPr>
        <w:fldChar w:fldCharType="end"/>
      </w:r>
      <w:r>
        <w:t xml:space="preserve"> </w:t>
      </w:r>
      <w:r w:rsidRPr="00F1764E">
        <w:t>Managing Campaigns</w:t>
      </w:r>
      <w:bookmarkEnd w:id="719"/>
    </w:p>
    <w:p w14:paraId="655B8CC7" w14:textId="37D5009B" w:rsidR="00800D66" w:rsidRDefault="00F20211" w:rsidP="00EB0E3D">
      <w:pPr>
        <w:pStyle w:val="Heading3"/>
        <w:numPr>
          <w:ilvl w:val="2"/>
          <w:numId w:val="4"/>
        </w:numPr>
      </w:pPr>
      <w:bookmarkStart w:id="720" w:name="_Toc137078931"/>
      <w:r>
        <w:lastRenderedPageBreak/>
        <w:t>Manage Donor List</w:t>
      </w:r>
      <w:bookmarkEnd w:id="720"/>
    </w:p>
    <w:p w14:paraId="12596D4D" w14:textId="77777777" w:rsidR="00F27976" w:rsidRDefault="004769C0" w:rsidP="00F27976">
      <w:pPr>
        <w:pStyle w:val="ListParagraph"/>
        <w:keepNext/>
      </w:pPr>
      <w:r>
        <w:rPr>
          <w:noProof/>
        </w:rPr>
        <w:object w:dxaOrig="13726" w:dyaOrig="19561" w14:anchorId="5A52FEF5">
          <v:shape id="_x0000_i1057" type="#_x0000_t75" style="width:486.75pt;height:604.5pt" o:ole="">
            <v:imagedata r:id="rId134" o:title=""/>
          </v:shape>
          <o:OLEObject Type="Embed" ProgID="Visio.Drawing.15" ShapeID="_x0000_i1057" DrawAspect="Content" ObjectID="_1747754260" r:id="rId135"/>
        </w:object>
      </w:r>
    </w:p>
    <w:p w14:paraId="29CF0E40" w14:textId="02984AA4" w:rsidR="00F20211" w:rsidRDefault="00F27976" w:rsidP="00F27976">
      <w:pPr>
        <w:pStyle w:val="Caption"/>
      </w:pPr>
      <w:bookmarkStart w:id="721" w:name="_Toc12374513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87</w:t>
      </w:r>
      <w:r w:rsidR="00252667">
        <w:rPr>
          <w:noProof/>
        </w:rPr>
        <w:fldChar w:fldCharType="end"/>
      </w:r>
      <w:r>
        <w:t xml:space="preserve"> </w:t>
      </w:r>
      <w:r w:rsidRPr="002D615C">
        <w:t>Manage Donor List</w:t>
      </w:r>
      <w:bookmarkEnd w:id="721"/>
    </w:p>
    <w:p w14:paraId="663819CD" w14:textId="539A4690" w:rsidR="00F20211" w:rsidRDefault="00F20211" w:rsidP="00EB0E3D">
      <w:pPr>
        <w:pStyle w:val="Heading3"/>
        <w:numPr>
          <w:ilvl w:val="2"/>
          <w:numId w:val="4"/>
        </w:numPr>
      </w:pPr>
      <w:bookmarkStart w:id="722" w:name="_Toc137078932"/>
      <w:r>
        <w:lastRenderedPageBreak/>
        <w:t>Manage Sponsors</w:t>
      </w:r>
      <w:bookmarkEnd w:id="722"/>
    </w:p>
    <w:p w14:paraId="7A5EAC2B" w14:textId="77777777" w:rsidR="00F27976" w:rsidRDefault="004769C0" w:rsidP="00F27976">
      <w:pPr>
        <w:keepNext/>
      </w:pPr>
      <w:r>
        <w:rPr>
          <w:noProof/>
        </w:rPr>
        <w:object w:dxaOrig="13816" w:dyaOrig="21900" w14:anchorId="2CBC8CA6">
          <v:shape id="_x0000_i1058" type="#_x0000_t75" style="width:483pt;height:612pt" o:ole="">
            <v:imagedata r:id="rId136" o:title=""/>
          </v:shape>
          <o:OLEObject Type="Embed" ProgID="Visio.Drawing.15" ShapeID="_x0000_i1058" DrawAspect="Content" ObjectID="_1747754261" r:id="rId137"/>
        </w:object>
      </w:r>
    </w:p>
    <w:p w14:paraId="332660F6" w14:textId="7C103DAC" w:rsidR="00F860E2" w:rsidRDefault="00F27976" w:rsidP="00F27976">
      <w:pPr>
        <w:pStyle w:val="Caption"/>
      </w:pPr>
      <w:bookmarkStart w:id="723" w:name="_Toc12374513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88</w:t>
      </w:r>
      <w:r w:rsidR="00252667">
        <w:rPr>
          <w:noProof/>
        </w:rPr>
        <w:fldChar w:fldCharType="end"/>
      </w:r>
      <w:r>
        <w:t xml:space="preserve"> </w:t>
      </w:r>
      <w:r w:rsidRPr="00DE67D0">
        <w:t>Manage Sponsors</w:t>
      </w:r>
      <w:bookmarkEnd w:id="723"/>
    </w:p>
    <w:p w14:paraId="51A74B64" w14:textId="6AA42ABD" w:rsidR="00F20211" w:rsidRDefault="00F20211" w:rsidP="00EB0E3D">
      <w:pPr>
        <w:pStyle w:val="Heading3"/>
        <w:numPr>
          <w:ilvl w:val="2"/>
          <w:numId w:val="4"/>
        </w:numPr>
      </w:pPr>
      <w:bookmarkStart w:id="724" w:name="_Toc137078933"/>
      <w:r w:rsidRPr="00F20211">
        <w:lastRenderedPageBreak/>
        <w:t xml:space="preserve">Manage </w:t>
      </w:r>
      <w:r>
        <w:t>Financial Donations</w:t>
      </w:r>
      <w:bookmarkEnd w:id="724"/>
    </w:p>
    <w:p w14:paraId="317E2222" w14:textId="77777777" w:rsidR="00F27976" w:rsidRDefault="004769C0" w:rsidP="00F27976">
      <w:pPr>
        <w:keepNext/>
      </w:pPr>
      <w:r>
        <w:rPr>
          <w:noProof/>
        </w:rPr>
        <w:object w:dxaOrig="13711" w:dyaOrig="10231" w14:anchorId="6BDAAB5F">
          <v:shape id="_x0000_i1059" type="#_x0000_t75" style="width:508.5pt;height:347.25pt" o:ole="">
            <v:imagedata r:id="rId138" o:title=""/>
          </v:shape>
          <o:OLEObject Type="Embed" ProgID="Visio.Drawing.15" ShapeID="_x0000_i1059" DrawAspect="Content" ObjectID="_1747754262" r:id="rId139"/>
        </w:object>
      </w:r>
    </w:p>
    <w:p w14:paraId="12A2EAFE" w14:textId="00AC38A9" w:rsidR="00F860E2" w:rsidRDefault="00F27976" w:rsidP="00F27976">
      <w:pPr>
        <w:pStyle w:val="Caption"/>
      </w:pPr>
      <w:bookmarkStart w:id="725" w:name="_Toc12374513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89</w:t>
      </w:r>
      <w:r w:rsidR="00252667">
        <w:rPr>
          <w:noProof/>
        </w:rPr>
        <w:fldChar w:fldCharType="end"/>
      </w:r>
      <w:r>
        <w:t xml:space="preserve"> </w:t>
      </w:r>
      <w:r w:rsidRPr="005E58A1">
        <w:t>Manage Financial Donations</w:t>
      </w:r>
      <w:bookmarkEnd w:id="725"/>
    </w:p>
    <w:p w14:paraId="1EDBF5ED" w14:textId="385173C2" w:rsidR="00F20211" w:rsidRDefault="00F20211" w:rsidP="00F860E2">
      <w:pPr>
        <w:pStyle w:val="Heading3"/>
      </w:pPr>
      <w:bookmarkStart w:id="726" w:name="_Toc137078934"/>
      <w:r w:rsidRPr="00F20211">
        <w:lastRenderedPageBreak/>
        <w:t>3.3.2</w:t>
      </w:r>
      <w:r w:rsidR="00600048">
        <w:t>6</w:t>
      </w:r>
      <w:r w:rsidR="005C70AF">
        <w:tab/>
      </w:r>
      <w:r w:rsidRPr="00F20211">
        <w:t xml:space="preserve">Manage </w:t>
      </w:r>
      <w:r>
        <w:t>Job Posts</w:t>
      </w:r>
      <w:bookmarkEnd w:id="726"/>
    </w:p>
    <w:p w14:paraId="7E7CC881" w14:textId="77777777" w:rsidR="00F27976" w:rsidRDefault="004769C0" w:rsidP="00F27976">
      <w:pPr>
        <w:keepNext/>
      </w:pPr>
      <w:r>
        <w:rPr>
          <w:noProof/>
        </w:rPr>
        <w:object w:dxaOrig="13635" w:dyaOrig="21721" w14:anchorId="71D8942C">
          <v:shape id="_x0000_i1060" type="#_x0000_t75" style="width:487.5pt;height:595.5pt" o:ole="">
            <v:imagedata r:id="rId140" o:title=""/>
          </v:shape>
          <o:OLEObject Type="Embed" ProgID="Visio.Drawing.15" ShapeID="_x0000_i1060" DrawAspect="Content" ObjectID="_1747754263" r:id="rId141"/>
        </w:object>
      </w:r>
    </w:p>
    <w:p w14:paraId="7697B177" w14:textId="0CB0E8F1" w:rsidR="00F860E2" w:rsidRDefault="00F27976" w:rsidP="00F27976">
      <w:pPr>
        <w:pStyle w:val="Caption"/>
      </w:pPr>
      <w:bookmarkStart w:id="727" w:name="_Toc12374513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90</w:t>
      </w:r>
      <w:r w:rsidR="00252667">
        <w:rPr>
          <w:noProof/>
        </w:rPr>
        <w:fldChar w:fldCharType="end"/>
      </w:r>
      <w:r>
        <w:t xml:space="preserve"> </w:t>
      </w:r>
      <w:r w:rsidRPr="00317202">
        <w:t>Manage Job Posts</w:t>
      </w:r>
      <w:bookmarkEnd w:id="727"/>
    </w:p>
    <w:p w14:paraId="21BCA0FC" w14:textId="55F181BB" w:rsidR="00F20211" w:rsidRDefault="00F20211" w:rsidP="00F860E2">
      <w:pPr>
        <w:pStyle w:val="Heading3"/>
      </w:pPr>
      <w:bookmarkStart w:id="728" w:name="_Toc137078935"/>
      <w:r w:rsidRPr="00F20211">
        <w:lastRenderedPageBreak/>
        <w:t>3.3.</w:t>
      </w:r>
      <w:r w:rsidR="00D123D9">
        <w:t>2</w:t>
      </w:r>
      <w:r w:rsidR="00600048">
        <w:t>7</w:t>
      </w:r>
      <w:r w:rsidR="005C70AF">
        <w:tab/>
      </w:r>
      <w:r w:rsidRPr="00F20211">
        <w:t xml:space="preserve">Manage </w:t>
      </w:r>
      <w:r>
        <w:t>Frequently Asked Questions</w:t>
      </w:r>
      <w:bookmarkEnd w:id="728"/>
    </w:p>
    <w:p w14:paraId="030A39D2" w14:textId="77777777" w:rsidR="00F27976" w:rsidRDefault="004769C0" w:rsidP="00F27976">
      <w:pPr>
        <w:keepNext/>
      </w:pPr>
      <w:r>
        <w:rPr>
          <w:noProof/>
        </w:rPr>
        <w:object w:dxaOrig="13635" w:dyaOrig="21991" w14:anchorId="2FB89A21">
          <v:shape id="_x0000_i1061" type="#_x0000_t75" style="width:460.5pt;height:609pt" o:ole="">
            <v:imagedata r:id="rId142" o:title=""/>
          </v:shape>
          <o:OLEObject Type="Embed" ProgID="Visio.Drawing.15" ShapeID="_x0000_i1061" DrawAspect="Content" ObjectID="_1747754264" r:id="rId143"/>
        </w:object>
      </w:r>
    </w:p>
    <w:p w14:paraId="33026596" w14:textId="1A814FEB" w:rsidR="00F860E2" w:rsidRDefault="00F27976" w:rsidP="00F27976">
      <w:pPr>
        <w:pStyle w:val="Caption"/>
      </w:pPr>
      <w:bookmarkStart w:id="729" w:name="_Toc12374513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91</w:t>
      </w:r>
      <w:r w:rsidR="00252667">
        <w:rPr>
          <w:noProof/>
        </w:rPr>
        <w:fldChar w:fldCharType="end"/>
      </w:r>
      <w:r>
        <w:t xml:space="preserve"> </w:t>
      </w:r>
      <w:r w:rsidRPr="00EB54D1">
        <w:t>Manage Frequently Asked Questions</w:t>
      </w:r>
      <w:bookmarkEnd w:id="729"/>
    </w:p>
    <w:p w14:paraId="6D72C0AF" w14:textId="77777777" w:rsidR="0080272E" w:rsidRPr="007061D3" w:rsidRDefault="006D28F1">
      <w:pPr>
        <w:pStyle w:val="Heading2"/>
        <w:numPr>
          <w:ilvl w:val="1"/>
          <w:numId w:val="73"/>
        </w:numPr>
        <w:rPr>
          <w:rFonts w:ascii="Times New Roman" w:hAnsi="Times New Roman" w:cs="Times New Roman"/>
          <w:sz w:val="32"/>
          <w:szCs w:val="32"/>
        </w:rPr>
        <w:pPrChange w:id="730" w:author="Akash Ur Rehman" w:date="2023-06-08T17:47:00Z">
          <w:pPr>
            <w:pStyle w:val="Heading2"/>
            <w:numPr>
              <w:ilvl w:val="1"/>
              <w:numId w:val="89"/>
            </w:numPr>
            <w:tabs>
              <w:tab w:val="num" w:pos="360"/>
              <w:tab w:val="num" w:pos="1440"/>
            </w:tabs>
            <w:ind w:left="1440" w:hanging="720"/>
          </w:pPr>
        </w:pPrChange>
      </w:pPr>
      <w:bookmarkStart w:id="731" w:name="_Toc137078936"/>
      <w:r w:rsidRPr="007061D3">
        <w:rPr>
          <w:rFonts w:ascii="Times New Roman" w:hAnsi="Times New Roman" w:cs="Times New Roman"/>
          <w:sz w:val="32"/>
          <w:szCs w:val="32"/>
        </w:rPr>
        <w:lastRenderedPageBreak/>
        <w:t>Software Architecture</w:t>
      </w:r>
      <w:bookmarkEnd w:id="731"/>
    </w:p>
    <w:p w14:paraId="526DECE5" w14:textId="77777777" w:rsidR="00DF6368" w:rsidRDefault="0080272E" w:rsidP="00DF6368">
      <w:pPr>
        <w:keepNext/>
      </w:pPr>
      <w:r w:rsidRPr="007061D3">
        <w:rPr>
          <w:rFonts w:ascii="Times New Roman" w:hAnsi="Times New Roman" w:cs="Times New Roman"/>
          <w:i/>
          <w:iCs/>
          <w:noProof/>
          <w:sz w:val="24"/>
          <w:szCs w:val="28"/>
          <w:lang w:val="en-GB" w:eastAsia="en-GB"/>
        </w:rPr>
        <w:drawing>
          <wp:inline distT="0" distB="0" distL="0" distR="0" wp14:anchorId="101869C4" wp14:editId="3B23E50A">
            <wp:extent cx="6231835" cy="29931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1 (1).png"/>
                    <pic:cNvPicPr/>
                  </pic:nvPicPr>
                  <pic:blipFill>
                    <a:blip r:embed="rId144">
                      <a:grayscl/>
                      <a:extLst>
                        <a:ext uri="{28A0092B-C50C-407E-A947-70E740481C1C}">
                          <a14:useLocalDpi xmlns:a14="http://schemas.microsoft.com/office/drawing/2010/main" val="0"/>
                        </a:ext>
                      </a:extLst>
                    </a:blip>
                    <a:stretch>
                      <a:fillRect/>
                    </a:stretch>
                  </pic:blipFill>
                  <pic:spPr>
                    <a:xfrm>
                      <a:off x="0" y="0"/>
                      <a:ext cx="6243050" cy="2998538"/>
                    </a:xfrm>
                    <a:prstGeom prst="rect">
                      <a:avLst/>
                    </a:prstGeom>
                  </pic:spPr>
                </pic:pic>
              </a:graphicData>
            </a:graphic>
          </wp:inline>
        </w:drawing>
      </w:r>
    </w:p>
    <w:p w14:paraId="2A9C2E83" w14:textId="3C7B2F2F" w:rsidR="00AA6AE9" w:rsidRPr="007061D3" w:rsidRDefault="00DF6368" w:rsidP="00DF6368">
      <w:pPr>
        <w:pStyle w:val="Caption"/>
        <w:rPr>
          <w:rFonts w:ascii="Times New Roman" w:hAnsi="Times New Roman" w:cs="Times New Roman"/>
        </w:rPr>
      </w:pPr>
      <w:bookmarkStart w:id="732" w:name="_Toc12374513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92</w:t>
      </w:r>
      <w:r w:rsidR="00252667">
        <w:rPr>
          <w:noProof/>
        </w:rPr>
        <w:fldChar w:fldCharType="end"/>
      </w:r>
      <w:r>
        <w:t xml:space="preserve"> </w:t>
      </w:r>
      <w:r w:rsidRPr="00645078">
        <w:t>Software Architecture Diagram</w:t>
      </w:r>
      <w:bookmarkEnd w:id="732"/>
    </w:p>
    <w:p w14:paraId="478455C9" w14:textId="3E7E1BCB" w:rsidR="00E635A4" w:rsidRPr="007061D3" w:rsidRDefault="00E635A4" w:rsidP="0085609E">
      <w:pPr>
        <w:pStyle w:val="Caption"/>
        <w:jc w:val="center"/>
        <w:rPr>
          <w:rFonts w:ascii="Times New Roman" w:hAnsi="Times New Roman" w:cs="Times New Roman"/>
        </w:rPr>
      </w:pPr>
    </w:p>
    <w:p w14:paraId="057D57C3" w14:textId="3ADBCF85" w:rsidR="001A3C9A" w:rsidRPr="007061D3" w:rsidRDefault="001A3C9A" w:rsidP="0080272E">
      <w:pPr>
        <w:rPr>
          <w:rFonts w:ascii="Times New Roman" w:hAnsi="Times New Roman" w:cs="Times New Roman"/>
        </w:rPr>
      </w:pPr>
    </w:p>
    <w:p w14:paraId="1DB4F071" w14:textId="4178F1B2" w:rsidR="00E635A4" w:rsidRPr="007061D3" w:rsidRDefault="00E635A4" w:rsidP="0080272E">
      <w:pPr>
        <w:rPr>
          <w:rFonts w:ascii="Times New Roman" w:hAnsi="Times New Roman" w:cs="Times New Roman"/>
        </w:rPr>
      </w:pPr>
    </w:p>
    <w:p w14:paraId="57DD20EA" w14:textId="326A796A" w:rsidR="00E635A4" w:rsidRPr="007061D3" w:rsidRDefault="00E635A4" w:rsidP="0080272E">
      <w:pPr>
        <w:rPr>
          <w:rFonts w:ascii="Times New Roman" w:hAnsi="Times New Roman" w:cs="Times New Roman"/>
        </w:rPr>
      </w:pPr>
    </w:p>
    <w:p w14:paraId="39C0B911" w14:textId="77777777" w:rsidR="00E635A4" w:rsidRPr="007061D3" w:rsidRDefault="00E635A4" w:rsidP="0080272E">
      <w:pPr>
        <w:rPr>
          <w:rFonts w:ascii="Times New Roman" w:hAnsi="Times New Roman" w:cs="Times New Roman"/>
        </w:rPr>
      </w:pPr>
    </w:p>
    <w:p w14:paraId="290E7755" w14:textId="77777777" w:rsidR="006D28F1" w:rsidRPr="007061D3" w:rsidRDefault="00AB3D0F">
      <w:pPr>
        <w:pStyle w:val="Heading2"/>
        <w:numPr>
          <w:ilvl w:val="1"/>
          <w:numId w:val="73"/>
        </w:numPr>
        <w:rPr>
          <w:rFonts w:ascii="Times New Roman" w:hAnsi="Times New Roman" w:cs="Times New Roman"/>
          <w:sz w:val="32"/>
          <w:szCs w:val="32"/>
        </w:rPr>
        <w:pPrChange w:id="733" w:author="Akash Ur Rehman" w:date="2023-06-08T17:47:00Z">
          <w:pPr>
            <w:pStyle w:val="Heading2"/>
            <w:numPr>
              <w:ilvl w:val="1"/>
              <w:numId w:val="89"/>
            </w:numPr>
            <w:tabs>
              <w:tab w:val="num" w:pos="360"/>
              <w:tab w:val="num" w:pos="1440"/>
            </w:tabs>
            <w:ind w:left="1440" w:hanging="720"/>
          </w:pPr>
        </w:pPrChange>
      </w:pPr>
      <w:bookmarkStart w:id="734" w:name="_Toc137078937"/>
      <w:r w:rsidRPr="007061D3">
        <w:rPr>
          <w:rFonts w:ascii="Times New Roman" w:hAnsi="Times New Roman" w:cs="Times New Roman"/>
          <w:sz w:val="32"/>
          <w:szCs w:val="32"/>
        </w:rPr>
        <w:lastRenderedPageBreak/>
        <w:t xml:space="preserve">Class </w:t>
      </w:r>
      <w:r w:rsidR="006D28F1" w:rsidRPr="007061D3">
        <w:rPr>
          <w:rFonts w:ascii="Times New Roman" w:hAnsi="Times New Roman" w:cs="Times New Roman"/>
          <w:sz w:val="32"/>
          <w:szCs w:val="32"/>
        </w:rPr>
        <w:t>Diagram</w:t>
      </w:r>
      <w:bookmarkEnd w:id="734"/>
    </w:p>
    <w:p w14:paraId="01F73BB3" w14:textId="77777777" w:rsidR="008C3567" w:rsidRDefault="004769C0" w:rsidP="008C3567">
      <w:pPr>
        <w:keepNext/>
      </w:pPr>
      <w:r w:rsidRPr="007061D3">
        <w:rPr>
          <w:rFonts w:ascii="Times New Roman" w:hAnsi="Times New Roman" w:cs="Times New Roman"/>
          <w:noProof/>
        </w:rPr>
        <w:object w:dxaOrig="27841" w:dyaOrig="18541" w14:anchorId="43C1E173">
          <v:shape id="_x0000_i1062" type="#_x0000_t75" style="width:526.5pt;height:482.25pt" o:ole="">
            <v:imagedata r:id="rId145" o:title="" grayscale="t"/>
          </v:shape>
          <o:OLEObject Type="Embed" ProgID="Visio.Drawing.15" ShapeID="_x0000_i1062" DrawAspect="Content" ObjectID="_1747754265" r:id="rId146"/>
        </w:object>
      </w:r>
    </w:p>
    <w:p w14:paraId="2B04D29E" w14:textId="3A4B6012" w:rsidR="00137278" w:rsidRPr="007061D3" w:rsidRDefault="008C3567" w:rsidP="008C3567">
      <w:pPr>
        <w:pStyle w:val="Caption"/>
        <w:rPr>
          <w:rFonts w:ascii="Times New Roman" w:hAnsi="Times New Roman" w:cs="Times New Roman"/>
        </w:rPr>
      </w:pPr>
      <w:bookmarkStart w:id="735" w:name="_Toc12374514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93</w:t>
      </w:r>
      <w:r w:rsidR="00252667">
        <w:rPr>
          <w:noProof/>
        </w:rPr>
        <w:fldChar w:fldCharType="end"/>
      </w:r>
      <w:r>
        <w:t xml:space="preserve"> </w:t>
      </w:r>
      <w:r w:rsidRPr="00DE6233">
        <w:t>Class Diagram</w:t>
      </w:r>
      <w:bookmarkEnd w:id="735"/>
    </w:p>
    <w:p w14:paraId="7310CFF6" w14:textId="77777777" w:rsidR="00A559D4" w:rsidRPr="007061D3" w:rsidRDefault="006D28F1">
      <w:pPr>
        <w:pStyle w:val="Heading2"/>
        <w:numPr>
          <w:ilvl w:val="1"/>
          <w:numId w:val="73"/>
        </w:numPr>
        <w:rPr>
          <w:rFonts w:ascii="Times New Roman" w:hAnsi="Times New Roman" w:cs="Times New Roman"/>
          <w:sz w:val="32"/>
          <w:szCs w:val="32"/>
        </w:rPr>
        <w:pPrChange w:id="736" w:author="Akash Ur Rehman" w:date="2023-06-08T17:47:00Z">
          <w:pPr>
            <w:pStyle w:val="Heading2"/>
            <w:numPr>
              <w:ilvl w:val="1"/>
              <w:numId w:val="89"/>
            </w:numPr>
            <w:tabs>
              <w:tab w:val="num" w:pos="360"/>
              <w:tab w:val="num" w:pos="1440"/>
            </w:tabs>
            <w:ind w:left="1440" w:hanging="720"/>
          </w:pPr>
        </w:pPrChange>
      </w:pPr>
      <w:bookmarkStart w:id="737" w:name="_Toc137078938"/>
      <w:r w:rsidRPr="007061D3">
        <w:rPr>
          <w:rFonts w:ascii="Times New Roman" w:hAnsi="Times New Roman" w:cs="Times New Roman"/>
          <w:sz w:val="32"/>
          <w:szCs w:val="32"/>
        </w:rPr>
        <w:lastRenderedPageBreak/>
        <w:t>Database Diagram</w:t>
      </w:r>
      <w:bookmarkEnd w:id="737"/>
    </w:p>
    <w:p w14:paraId="158F462D" w14:textId="77777777" w:rsidR="00F22768" w:rsidRDefault="004769C0" w:rsidP="00F22768">
      <w:pPr>
        <w:keepNext/>
      </w:pPr>
      <w:r w:rsidRPr="007061D3">
        <w:rPr>
          <w:rFonts w:ascii="Times New Roman" w:hAnsi="Times New Roman" w:cs="Times New Roman"/>
          <w:noProof/>
        </w:rPr>
        <w:object w:dxaOrig="28125" w:dyaOrig="24406" w14:anchorId="438479D5">
          <v:shape id="_x0000_i1063" type="#_x0000_t75" style="width:530.25pt;height:555pt" o:ole="">
            <v:imagedata r:id="rId147" o:title=""/>
          </v:shape>
          <o:OLEObject Type="Embed" ProgID="Visio.Drawing.15" ShapeID="_x0000_i1063" DrawAspect="Content" ObjectID="_1747754266" r:id="rId148"/>
        </w:object>
      </w:r>
    </w:p>
    <w:p w14:paraId="18116155" w14:textId="2A9FEB36" w:rsidR="00E635A4" w:rsidRPr="007061D3" w:rsidRDefault="00F22768" w:rsidP="00F22768">
      <w:pPr>
        <w:pStyle w:val="Caption"/>
        <w:rPr>
          <w:rFonts w:ascii="Times New Roman" w:hAnsi="Times New Roman" w:cs="Times New Roman"/>
        </w:rPr>
      </w:pPr>
      <w:bookmarkStart w:id="738" w:name="_Toc12374514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94</w:t>
      </w:r>
      <w:r w:rsidR="00252667">
        <w:rPr>
          <w:noProof/>
        </w:rPr>
        <w:fldChar w:fldCharType="end"/>
      </w:r>
      <w:r>
        <w:t xml:space="preserve"> </w:t>
      </w:r>
      <w:r w:rsidRPr="00F61A42">
        <w:t>Database Diagram</w:t>
      </w:r>
      <w:bookmarkEnd w:id="738"/>
    </w:p>
    <w:p w14:paraId="17D1B248" w14:textId="14D3585F" w:rsidR="00E635A4" w:rsidRPr="007061D3" w:rsidRDefault="00E635A4" w:rsidP="00E635A4">
      <w:pPr>
        <w:rPr>
          <w:rFonts w:ascii="Times New Roman" w:hAnsi="Times New Roman" w:cs="Times New Roman"/>
          <w:b/>
          <w:sz w:val="20"/>
          <w:szCs w:val="20"/>
        </w:rPr>
      </w:pP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0"/>
          <w:szCs w:val="20"/>
        </w:rPr>
        <w:t xml:space="preserve"> </w:t>
      </w:r>
    </w:p>
    <w:p w14:paraId="52318637" w14:textId="4E089865" w:rsidR="00976D21" w:rsidRPr="007061D3" w:rsidRDefault="00976D21" w:rsidP="00976D21">
      <w:pPr>
        <w:rPr>
          <w:rFonts w:ascii="Times New Roman" w:hAnsi="Times New Roman" w:cs="Times New Roman"/>
        </w:rPr>
      </w:pPr>
    </w:p>
    <w:p w14:paraId="50F6C91E" w14:textId="77777777" w:rsidR="006D28F1" w:rsidRPr="007061D3" w:rsidRDefault="006D28F1">
      <w:pPr>
        <w:pStyle w:val="Heading2"/>
        <w:numPr>
          <w:ilvl w:val="1"/>
          <w:numId w:val="73"/>
        </w:numPr>
        <w:rPr>
          <w:rFonts w:ascii="Times New Roman" w:hAnsi="Times New Roman" w:cs="Times New Roman"/>
          <w:sz w:val="32"/>
          <w:szCs w:val="32"/>
        </w:rPr>
        <w:pPrChange w:id="739" w:author="Akash Ur Rehman" w:date="2023-06-08T17:47:00Z">
          <w:pPr>
            <w:pStyle w:val="Heading2"/>
            <w:numPr>
              <w:ilvl w:val="1"/>
              <w:numId w:val="89"/>
            </w:numPr>
            <w:tabs>
              <w:tab w:val="num" w:pos="360"/>
              <w:tab w:val="num" w:pos="1440"/>
            </w:tabs>
            <w:ind w:left="1440" w:hanging="720"/>
          </w:pPr>
        </w:pPrChange>
      </w:pPr>
      <w:bookmarkStart w:id="740" w:name="_Toc137078939"/>
      <w:r w:rsidRPr="007061D3">
        <w:rPr>
          <w:rFonts w:ascii="Times New Roman" w:hAnsi="Times New Roman" w:cs="Times New Roman"/>
          <w:sz w:val="32"/>
          <w:szCs w:val="32"/>
        </w:rPr>
        <w:lastRenderedPageBreak/>
        <w:t>Collaboration Diagram</w:t>
      </w:r>
      <w:bookmarkEnd w:id="740"/>
      <w:r w:rsidRPr="007061D3">
        <w:rPr>
          <w:rFonts w:ascii="Times New Roman" w:hAnsi="Times New Roman" w:cs="Times New Roman"/>
          <w:sz w:val="32"/>
          <w:szCs w:val="32"/>
        </w:rPr>
        <w:t xml:space="preserve"> </w:t>
      </w:r>
    </w:p>
    <w:p w14:paraId="268E5546" w14:textId="6DD1EEC2" w:rsidR="006D28F1" w:rsidRPr="007061D3" w:rsidRDefault="006D28F1">
      <w:pPr>
        <w:pStyle w:val="Heading3"/>
        <w:numPr>
          <w:ilvl w:val="2"/>
          <w:numId w:val="74"/>
        </w:numPr>
        <w:rPr>
          <w:rFonts w:ascii="Times New Roman" w:hAnsi="Times New Roman" w:cs="Times New Roman"/>
          <w:sz w:val="28"/>
          <w:szCs w:val="28"/>
        </w:rPr>
        <w:pPrChange w:id="741" w:author="Akash Ur Rehman" w:date="2023-06-08T17:47:00Z">
          <w:pPr>
            <w:pStyle w:val="Heading3"/>
            <w:numPr>
              <w:ilvl w:val="2"/>
              <w:numId w:val="90"/>
            </w:numPr>
            <w:tabs>
              <w:tab w:val="num" w:pos="360"/>
              <w:tab w:val="num" w:pos="2160"/>
            </w:tabs>
            <w:ind w:left="2160" w:hanging="720"/>
          </w:pPr>
        </w:pPrChange>
      </w:pPr>
      <w:bookmarkStart w:id="742" w:name="_Toc137078940"/>
      <w:r w:rsidRPr="007061D3">
        <w:rPr>
          <w:rFonts w:ascii="Times New Roman" w:hAnsi="Times New Roman" w:cs="Times New Roman"/>
          <w:sz w:val="28"/>
          <w:szCs w:val="28"/>
        </w:rPr>
        <w:t>Login</w:t>
      </w:r>
      <w:bookmarkEnd w:id="742"/>
    </w:p>
    <w:p w14:paraId="3D6A1BF2" w14:textId="77777777" w:rsidR="00A76C4B" w:rsidRPr="007061D3" w:rsidRDefault="00A76C4B" w:rsidP="00A76C4B">
      <w:pPr>
        <w:rPr>
          <w:rFonts w:ascii="Times New Roman" w:hAnsi="Times New Roman" w:cs="Times New Roman"/>
        </w:rPr>
      </w:pPr>
    </w:p>
    <w:p w14:paraId="7A091CB2" w14:textId="77777777" w:rsidR="00F22768" w:rsidRDefault="004769C0" w:rsidP="00F22768">
      <w:pPr>
        <w:keepNext/>
        <w:jc w:val="center"/>
      </w:pPr>
      <w:r w:rsidRPr="007061D3">
        <w:rPr>
          <w:rFonts w:ascii="Times New Roman" w:hAnsi="Times New Roman" w:cs="Times New Roman"/>
          <w:noProof/>
        </w:rPr>
        <w:object w:dxaOrig="8040" w:dyaOrig="6015" w14:anchorId="62A95A1B">
          <v:shape id="_x0000_i1064" type="#_x0000_t75" style="width:404.25pt;height:303.75pt" o:ole="">
            <v:imagedata r:id="rId149" o:title=""/>
          </v:shape>
          <o:OLEObject Type="Embed" ProgID="Visio.Drawing.15" ShapeID="_x0000_i1064" DrawAspect="Content" ObjectID="_1747754267" r:id="rId150"/>
        </w:object>
      </w:r>
    </w:p>
    <w:p w14:paraId="1B8C9899" w14:textId="23B597A5" w:rsidR="00A22D2E" w:rsidRPr="007061D3" w:rsidRDefault="00F22768" w:rsidP="00F22768">
      <w:pPr>
        <w:pStyle w:val="Caption"/>
        <w:jc w:val="center"/>
        <w:rPr>
          <w:rFonts w:ascii="Times New Roman" w:hAnsi="Times New Roman" w:cs="Times New Roman"/>
        </w:rPr>
      </w:pPr>
      <w:bookmarkStart w:id="743" w:name="_Toc12374514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95</w:t>
      </w:r>
      <w:r w:rsidR="00252667">
        <w:rPr>
          <w:noProof/>
        </w:rPr>
        <w:fldChar w:fldCharType="end"/>
      </w:r>
      <w:r>
        <w:t xml:space="preserve"> </w:t>
      </w:r>
      <w:r w:rsidRPr="00CF7874">
        <w:t>Login Collaboration Diagram</w:t>
      </w:r>
      <w:bookmarkEnd w:id="743"/>
    </w:p>
    <w:p w14:paraId="1509A0D4" w14:textId="2D6BA634" w:rsidR="008353DC" w:rsidRPr="007061D3" w:rsidRDefault="008353DC" w:rsidP="008353DC">
      <w:pPr>
        <w:pStyle w:val="Heading3"/>
        <w:rPr>
          <w:rFonts w:ascii="Times New Roman" w:hAnsi="Times New Roman" w:cs="Times New Roman"/>
          <w:sz w:val="28"/>
          <w:szCs w:val="28"/>
        </w:rPr>
      </w:pPr>
    </w:p>
    <w:p w14:paraId="15D3F3C8" w14:textId="7F3BFFCB" w:rsidR="008353DC" w:rsidRPr="007061D3" w:rsidRDefault="008353DC" w:rsidP="008353DC">
      <w:pPr>
        <w:rPr>
          <w:rFonts w:ascii="Times New Roman" w:hAnsi="Times New Roman" w:cs="Times New Roman"/>
        </w:rPr>
      </w:pPr>
    </w:p>
    <w:p w14:paraId="3BD0FB2B" w14:textId="5B40742A" w:rsidR="008353DC" w:rsidRPr="007061D3" w:rsidRDefault="008353DC" w:rsidP="008353DC">
      <w:pPr>
        <w:rPr>
          <w:rFonts w:ascii="Times New Roman" w:hAnsi="Times New Roman" w:cs="Times New Roman"/>
        </w:rPr>
      </w:pPr>
    </w:p>
    <w:p w14:paraId="52B55D67" w14:textId="12CD12B6" w:rsidR="008353DC" w:rsidRPr="007061D3" w:rsidRDefault="008353DC" w:rsidP="008353DC">
      <w:pPr>
        <w:rPr>
          <w:rFonts w:ascii="Times New Roman" w:hAnsi="Times New Roman" w:cs="Times New Roman"/>
        </w:rPr>
      </w:pPr>
    </w:p>
    <w:p w14:paraId="60537EDF" w14:textId="7E371809" w:rsidR="008353DC" w:rsidRPr="007061D3" w:rsidRDefault="008353DC" w:rsidP="008353DC">
      <w:pPr>
        <w:rPr>
          <w:rFonts w:ascii="Times New Roman" w:hAnsi="Times New Roman" w:cs="Times New Roman"/>
        </w:rPr>
      </w:pPr>
    </w:p>
    <w:p w14:paraId="22A2081C" w14:textId="6A6B4195" w:rsidR="008353DC" w:rsidRDefault="008353DC" w:rsidP="008353DC">
      <w:pPr>
        <w:rPr>
          <w:rFonts w:ascii="Times New Roman" w:hAnsi="Times New Roman" w:cs="Times New Roman"/>
        </w:rPr>
      </w:pPr>
    </w:p>
    <w:p w14:paraId="2FBFD66F" w14:textId="7E81E19D" w:rsidR="00241D12" w:rsidRDefault="00241D12" w:rsidP="008353DC">
      <w:pPr>
        <w:rPr>
          <w:rFonts w:ascii="Times New Roman" w:hAnsi="Times New Roman" w:cs="Times New Roman"/>
        </w:rPr>
      </w:pPr>
    </w:p>
    <w:p w14:paraId="57B9425D" w14:textId="7933CD36" w:rsidR="00241D12" w:rsidRDefault="00241D12" w:rsidP="008353DC">
      <w:pPr>
        <w:rPr>
          <w:rFonts w:ascii="Times New Roman" w:hAnsi="Times New Roman" w:cs="Times New Roman"/>
        </w:rPr>
      </w:pPr>
    </w:p>
    <w:p w14:paraId="5354923E" w14:textId="6E7B37A7" w:rsidR="00241D12" w:rsidRDefault="00241D12" w:rsidP="008353DC">
      <w:pPr>
        <w:rPr>
          <w:rFonts w:ascii="Times New Roman" w:hAnsi="Times New Roman" w:cs="Times New Roman"/>
        </w:rPr>
      </w:pPr>
    </w:p>
    <w:p w14:paraId="0812E76D" w14:textId="77777777" w:rsidR="00241D12" w:rsidRPr="007061D3" w:rsidRDefault="00241D12" w:rsidP="008353DC">
      <w:pPr>
        <w:rPr>
          <w:rFonts w:ascii="Times New Roman" w:hAnsi="Times New Roman" w:cs="Times New Roman"/>
        </w:rPr>
      </w:pPr>
    </w:p>
    <w:p w14:paraId="3BE5A549" w14:textId="77777777" w:rsidR="008353DC" w:rsidRPr="007061D3" w:rsidRDefault="008353DC" w:rsidP="008353DC">
      <w:pPr>
        <w:rPr>
          <w:rFonts w:ascii="Times New Roman" w:hAnsi="Times New Roman" w:cs="Times New Roman"/>
        </w:rPr>
      </w:pPr>
    </w:p>
    <w:p w14:paraId="7A485160" w14:textId="2A04CBC2" w:rsidR="006D28F1" w:rsidRPr="007061D3" w:rsidRDefault="006D28F1">
      <w:pPr>
        <w:pStyle w:val="Heading3"/>
        <w:numPr>
          <w:ilvl w:val="2"/>
          <w:numId w:val="74"/>
        </w:numPr>
        <w:rPr>
          <w:rFonts w:ascii="Times New Roman" w:hAnsi="Times New Roman" w:cs="Times New Roman"/>
          <w:sz w:val="28"/>
          <w:szCs w:val="28"/>
        </w:rPr>
        <w:pPrChange w:id="744" w:author="Akash Ur Rehman" w:date="2023-06-08T17:47:00Z">
          <w:pPr>
            <w:pStyle w:val="Heading3"/>
            <w:numPr>
              <w:ilvl w:val="2"/>
              <w:numId w:val="90"/>
            </w:numPr>
            <w:tabs>
              <w:tab w:val="num" w:pos="360"/>
              <w:tab w:val="num" w:pos="2160"/>
            </w:tabs>
            <w:ind w:left="2160" w:hanging="720"/>
          </w:pPr>
        </w:pPrChange>
      </w:pPr>
      <w:bookmarkStart w:id="745" w:name="_Toc137078941"/>
      <w:r w:rsidRPr="007061D3">
        <w:rPr>
          <w:rFonts w:ascii="Times New Roman" w:hAnsi="Times New Roman" w:cs="Times New Roman"/>
          <w:sz w:val="28"/>
          <w:szCs w:val="28"/>
        </w:rPr>
        <w:lastRenderedPageBreak/>
        <w:t>Registration</w:t>
      </w:r>
      <w:bookmarkEnd w:id="745"/>
    </w:p>
    <w:p w14:paraId="44E074DB" w14:textId="77777777" w:rsidR="00D02311" w:rsidRPr="007061D3" w:rsidRDefault="00D02311" w:rsidP="00D02311">
      <w:pPr>
        <w:rPr>
          <w:rFonts w:ascii="Times New Roman" w:hAnsi="Times New Roman" w:cs="Times New Roman"/>
        </w:rPr>
      </w:pPr>
    </w:p>
    <w:p w14:paraId="04BBA0F2" w14:textId="77777777" w:rsidR="00F22768" w:rsidRDefault="004769C0" w:rsidP="00F22768">
      <w:pPr>
        <w:keepNext/>
        <w:jc w:val="center"/>
      </w:pPr>
      <w:r w:rsidRPr="007061D3">
        <w:rPr>
          <w:rFonts w:ascii="Times New Roman" w:hAnsi="Times New Roman" w:cs="Times New Roman"/>
          <w:noProof/>
        </w:rPr>
        <w:object w:dxaOrig="8235" w:dyaOrig="6015" w14:anchorId="15F2B65F">
          <v:shape id="_x0000_i1065" type="#_x0000_t75" style="width:409.5pt;height:303.75pt" o:ole="">
            <v:imagedata r:id="rId151" o:title=""/>
          </v:shape>
          <o:OLEObject Type="Embed" ProgID="Visio.Drawing.15" ShapeID="_x0000_i1065" DrawAspect="Content" ObjectID="_1747754268" r:id="rId152"/>
        </w:object>
      </w:r>
    </w:p>
    <w:p w14:paraId="05A5A724" w14:textId="0C6AF03B" w:rsidR="00D02311" w:rsidRPr="007061D3" w:rsidRDefault="00F22768" w:rsidP="00F22768">
      <w:pPr>
        <w:pStyle w:val="Caption"/>
        <w:jc w:val="center"/>
        <w:rPr>
          <w:rFonts w:ascii="Times New Roman" w:hAnsi="Times New Roman" w:cs="Times New Roman"/>
        </w:rPr>
      </w:pPr>
      <w:bookmarkStart w:id="746" w:name="_Toc12374514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96</w:t>
      </w:r>
      <w:r w:rsidR="00252667">
        <w:rPr>
          <w:noProof/>
        </w:rPr>
        <w:fldChar w:fldCharType="end"/>
      </w:r>
      <w:r>
        <w:t xml:space="preserve"> </w:t>
      </w:r>
      <w:r w:rsidRPr="006F57BD">
        <w:t>Registration Collaboration Diagram</w:t>
      </w:r>
      <w:bookmarkEnd w:id="746"/>
    </w:p>
    <w:p w14:paraId="5A5200B3" w14:textId="77777777" w:rsidR="006D28F1" w:rsidRPr="007061D3" w:rsidRDefault="006D28F1">
      <w:pPr>
        <w:pStyle w:val="Heading3"/>
        <w:numPr>
          <w:ilvl w:val="2"/>
          <w:numId w:val="74"/>
        </w:numPr>
        <w:rPr>
          <w:rFonts w:ascii="Times New Roman" w:hAnsi="Times New Roman" w:cs="Times New Roman"/>
          <w:sz w:val="28"/>
          <w:szCs w:val="28"/>
        </w:rPr>
        <w:pPrChange w:id="747" w:author="Akash Ur Rehman" w:date="2023-06-08T17:47:00Z">
          <w:pPr>
            <w:pStyle w:val="Heading3"/>
            <w:numPr>
              <w:ilvl w:val="2"/>
              <w:numId w:val="90"/>
            </w:numPr>
            <w:tabs>
              <w:tab w:val="num" w:pos="360"/>
              <w:tab w:val="num" w:pos="2160"/>
            </w:tabs>
            <w:ind w:left="2160" w:hanging="720"/>
          </w:pPr>
        </w:pPrChange>
      </w:pPr>
      <w:bookmarkStart w:id="748" w:name="_Toc137078942"/>
      <w:r w:rsidRPr="007061D3">
        <w:rPr>
          <w:rFonts w:ascii="Times New Roman" w:hAnsi="Times New Roman" w:cs="Times New Roman"/>
          <w:sz w:val="28"/>
          <w:szCs w:val="28"/>
        </w:rPr>
        <w:lastRenderedPageBreak/>
        <w:t>Make the Request for Blood</w:t>
      </w:r>
      <w:bookmarkEnd w:id="748"/>
    </w:p>
    <w:p w14:paraId="0687A484" w14:textId="77777777" w:rsidR="00F22768" w:rsidRDefault="004769C0" w:rsidP="00F22768">
      <w:pPr>
        <w:keepNext/>
        <w:jc w:val="center"/>
      </w:pPr>
      <w:r w:rsidRPr="007061D3">
        <w:rPr>
          <w:rFonts w:ascii="Times New Roman" w:hAnsi="Times New Roman" w:cs="Times New Roman"/>
          <w:noProof/>
        </w:rPr>
        <w:object w:dxaOrig="8866" w:dyaOrig="9510" w14:anchorId="1B4B17F5">
          <v:shape id="_x0000_i1066" type="#_x0000_t75" style="width:446.25pt;height:471pt" o:ole="">
            <v:imagedata r:id="rId153" o:title=""/>
          </v:shape>
          <o:OLEObject Type="Embed" ProgID="Visio.Drawing.15" ShapeID="_x0000_i1066" DrawAspect="Content" ObjectID="_1747754269" r:id="rId154"/>
        </w:object>
      </w:r>
    </w:p>
    <w:p w14:paraId="63027206" w14:textId="47B63F8F" w:rsidR="00D02311" w:rsidRPr="007061D3" w:rsidRDefault="00F22768" w:rsidP="00F22768">
      <w:pPr>
        <w:pStyle w:val="Caption"/>
        <w:jc w:val="center"/>
        <w:rPr>
          <w:rFonts w:ascii="Times New Roman" w:hAnsi="Times New Roman" w:cs="Times New Roman"/>
        </w:rPr>
      </w:pPr>
      <w:bookmarkStart w:id="749" w:name="_Toc12374514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97</w:t>
      </w:r>
      <w:r w:rsidR="00252667">
        <w:rPr>
          <w:noProof/>
        </w:rPr>
        <w:fldChar w:fldCharType="end"/>
      </w:r>
      <w:r>
        <w:t xml:space="preserve"> </w:t>
      </w:r>
      <w:r w:rsidRPr="00803A05">
        <w:t>Make the request for blood Collaboration Diagram</w:t>
      </w:r>
      <w:bookmarkEnd w:id="749"/>
    </w:p>
    <w:p w14:paraId="50ACB061" w14:textId="449A55C7" w:rsidR="006D28F1" w:rsidRPr="007061D3" w:rsidRDefault="00241D12">
      <w:pPr>
        <w:pStyle w:val="Heading3"/>
        <w:numPr>
          <w:ilvl w:val="2"/>
          <w:numId w:val="74"/>
        </w:numPr>
        <w:rPr>
          <w:rFonts w:ascii="Times New Roman" w:hAnsi="Times New Roman" w:cs="Times New Roman"/>
          <w:sz w:val="28"/>
          <w:szCs w:val="28"/>
        </w:rPr>
        <w:pPrChange w:id="750" w:author="Akash Ur Rehman" w:date="2023-06-08T17:47:00Z">
          <w:pPr>
            <w:pStyle w:val="Heading3"/>
            <w:numPr>
              <w:ilvl w:val="2"/>
              <w:numId w:val="90"/>
            </w:numPr>
            <w:tabs>
              <w:tab w:val="num" w:pos="360"/>
              <w:tab w:val="num" w:pos="2160"/>
            </w:tabs>
            <w:ind w:left="2160" w:hanging="720"/>
          </w:pPr>
        </w:pPrChange>
      </w:pPr>
      <w:r>
        <w:rPr>
          <w:rFonts w:ascii="Times New Roman" w:hAnsi="Times New Roman" w:cs="Times New Roman"/>
          <w:sz w:val="28"/>
          <w:szCs w:val="28"/>
        </w:rPr>
        <w:lastRenderedPageBreak/>
        <w:t xml:space="preserve">  </w:t>
      </w:r>
      <w:bookmarkStart w:id="751" w:name="_Toc137078943"/>
      <w:r w:rsidR="006D28F1" w:rsidRPr="007061D3">
        <w:rPr>
          <w:rFonts w:ascii="Times New Roman" w:hAnsi="Times New Roman" w:cs="Times New Roman"/>
          <w:sz w:val="28"/>
          <w:szCs w:val="28"/>
        </w:rPr>
        <w:t>Donate Blood</w:t>
      </w:r>
      <w:bookmarkEnd w:id="751"/>
    </w:p>
    <w:p w14:paraId="6CB5FD8B" w14:textId="77777777" w:rsidR="00F22768" w:rsidRDefault="004769C0" w:rsidP="00F22768">
      <w:pPr>
        <w:keepNext/>
        <w:jc w:val="center"/>
      </w:pPr>
      <w:r w:rsidRPr="007061D3">
        <w:rPr>
          <w:rFonts w:ascii="Times New Roman" w:hAnsi="Times New Roman" w:cs="Times New Roman"/>
          <w:noProof/>
        </w:rPr>
        <w:object w:dxaOrig="8806" w:dyaOrig="9510" w14:anchorId="2AE2C362">
          <v:shape id="_x0000_i1067" type="#_x0000_t75" style="width:438pt;height:471pt" o:ole="">
            <v:imagedata r:id="rId155" o:title=""/>
          </v:shape>
          <o:OLEObject Type="Embed" ProgID="Visio.Drawing.15" ShapeID="_x0000_i1067" DrawAspect="Content" ObjectID="_1747754270" r:id="rId156"/>
        </w:object>
      </w:r>
    </w:p>
    <w:p w14:paraId="672A7C52" w14:textId="4FB7F2B6" w:rsidR="00D02311" w:rsidRPr="007061D3" w:rsidRDefault="00F22768" w:rsidP="00F22768">
      <w:pPr>
        <w:pStyle w:val="Caption"/>
        <w:jc w:val="center"/>
        <w:rPr>
          <w:rFonts w:ascii="Times New Roman" w:hAnsi="Times New Roman" w:cs="Times New Roman"/>
        </w:rPr>
      </w:pPr>
      <w:bookmarkStart w:id="752" w:name="_Toc12374514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98</w:t>
      </w:r>
      <w:r w:rsidR="00252667">
        <w:rPr>
          <w:noProof/>
        </w:rPr>
        <w:fldChar w:fldCharType="end"/>
      </w:r>
      <w:r>
        <w:t xml:space="preserve"> </w:t>
      </w:r>
      <w:r w:rsidRPr="00C42F4C">
        <w:t>Donate Blood Collaboration Diagram</w:t>
      </w:r>
      <w:bookmarkEnd w:id="752"/>
    </w:p>
    <w:p w14:paraId="2C65BEFB" w14:textId="316576A7" w:rsidR="006D28F1" w:rsidRPr="007061D3" w:rsidRDefault="006D28F1">
      <w:pPr>
        <w:pStyle w:val="Heading3"/>
        <w:numPr>
          <w:ilvl w:val="2"/>
          <w:numId w:val="74"/>
        </w:numPr>
        <w:rPr>
          <w:rFonts w:ascii="Times New Roman" w:hAnsi="Times New Roman" w:cs="Times New Roman"/>
          <w:sz w:val="28"/>
          <w:szCs w:val="28"/>
        </w:rPr>
        <w:pPrChange w:id="753" w:author="Akash Ur Rehman" w:date="2023-06-08T17:47:00Z">
          <w:pPr>
            <w:pStyle w:val="Heading3"/>
            <w:numPr>
              <w:ilvl w:val="2"/>
              <w:numId w:val="90"/>
            </w:numPr>
            <w:tabs>
              <w:tab w:val="num" w:pos="360"/>
              <w:tab w:val="num" w:pos="2160"/>
            </w:tabs>
            <w:ind w:left="2160" w:hanging="720"/>
          </w:pPr>
        </w:pPrChange>
      </w:pPr>
      <w:bookmarkStart w:id="754" w:name="_Toc137078944"/>
      <w:r w:rsidRPr="007061D3">
        <w:rPr>
          <w:rFonts w:ascii="Times New Roman" w:hAnsi="Times New Roman" w:cs="Times New Roman"/>
          <w:sz w:val="28"/>
          <w:szCs w:val="28"/>
        </w:rPr>
        <w:lastRenderedPageBreak/>
        <w:t xml:space="preserve">Check Eligibility of User for Blood </w:t>
      </w:r>
      <w:r w:rsidR="00D02311" w:rsidRPr="007061D3">
        <w:rPr>
          <w:rFonts w:ascii="Times New Roman" w:hAnsi="Times New Roman" w:cs="Times New Roman"/>
          <w:sz w:val="28"/>
          <w:szCs w:val="28"/>
        </w:rPr>
        <w:t>Donation</w:t>
      </w:r>
      <w:bookmarkEnd w:id="754"/>
    </w:p>
    <w:p w14:paraId="48B422D8" w14:textId="77777777" w:rsidR="00F22768" w:rsidRDefault="004769C0" w:rsidP="00F22768">
      <w:pPr>
        <w:keepNext/>
      </w:pPr>
      <w:r w:rsidRPr="007061D3">
        <w:rPr>
          <w:rFonts w:ascii="Times New Roman" w:hAnsi="Times New Roman" w:cs="Times New Roman"/>
          <w:noProof/>
        </w:rPr>
        <w:object w:dxaOrig="9076" w:dyaOrig="6811" w14:anchorId="586E54FA">
          <v:shape id="_x0000_i1068" type="#_x0000_t75" style="width:453pt;height:337.5pt" o:ole="">
            <v:imagedata r:id="rId157" o:title="" grayscale="t"/>
          </v:shape>
          <o:OLEObject Type="Embed" ProgID="Visio.Drawing.15" ShapeID="_x0000_i1068" DrawAspect="Content" ObjectID="_1747754271" r:id="rId158"/>
        </w:object>
      </w:r>
    </w:p>
    <w:p w14:paraId="2B2E5E83" w14:textId="15AF777B" w:rsidR="00D02311" w:rsidRPr="007061D3" w:rsidRDefault="00F22768" w:rsidP="00F22768">
      <w:pPr>
        <w:pStyle w:val="Caption"/>
        <w:rPr>
          <w:rFonts w:ascii="Times New Roman" w:hAnsi="Times New Roman" w:cs="Times New Roman"/>
        </w:rPr>
      </w:pPr>
      <w:bookmarkStart w:id="755" w:name="_Toc12374514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99</w:t>
      </w:r>
      <w:r w:rsidR="00252667">
        <w:rPr>
          <w:noProof/>
        </w:rPr>
        <w:fldChar w:fldCharType="end"/>
      </w:r>
      <w:r>
        <w:t xml:space="preserve"> </w:t>
      </w:r>
      <w:r w:rsidRPr="009F4333">
        <w:t>Check Eligibility of User for Blood Donation Collaboration Diagram</w:t>
      </w:r>
      <w:bookmarkEnd w:id="755"/>
    </w:p>
    <w:p w14:paraId="30EDF220" w14:textId="2F2BAC45" w:rsidR="006D28F1" w:rsidRPr="007061D3" w:rsidRDefault="006D28F1">
      <w:pPr>
        <w:pStyle w:val="Heading3"/>
        <w:numPr>
          <w:ilvl w:val="2"/>
          <w:numId w:val="74"/>
        </w:numPr>
        <w:rPr>
          <w:rFonts w:ascii="Times New Roman" w:hAnsi="Times New Roman" w:cs="Times New Roman"/>
          <w:sz w:val="28"/>
          <w:szCs w:val="28"/>
        </w:rPr>
        <w:pPrChange w:id="756" w:author="Akash Ur Rehman" w:date="2023-06-08T17:47:00Z">
          <w:pPr>
            <w:pStyle w:val="Heading3"/>
            <w:numPr>
              <w:ilvl w:val="2"/>
              <w:numId w:val="90"/>
            </w:numPr>
            <w:tabs>
              <w:tab w:val="num" w:pos="360"/>
              <w:tab w:val="num" w:pos="2160"/>
            </w:tabs>
            <w:ind w:left="2160" w:hanging="720"/>
          </w:pPr>
        </w:pPrChange>
      </w:pPr>
      <w:bookmarkStart w:id="757" w:name="_Toc137078945"/>
      <w:r w:rsidRPr="007061D3">
        <w:rPr>
          <w:rFonts w:ascii="Times New Roman" w:hAnsi="Times New Roman" w:cs="Times New Roman"/>
          <w:sz w:val="28"/>
          <w:szCs w:val="28"/>
        </w:rPr>
        <w:lastRenderedPageBreak/>
        <w:t xml:space="preserve">View Blood Donation </w:t>
      </w:r>
      <w:bookmarkEnd w:id="757"/>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2AB18953" w14:textId="77777777" w:rsidR="00F22768" w:rsidRDefault="004769C0" w:rsidP="00F22768">
      <w:pPr>
        <w:keepNext/>
      </w:pPr>
      <w:r w:rsidRPr="007061D3">
        <w:rPr>
          <w:rFonts w:ascii="Times New Roman" w:hAnsi="Times New Roman" w:cs="Times New Roman"/>
          <w:noProof/>
        </w:rPr>
        <w:object w:dxaOrig="8671" w:dyaOrig="10741" w14:anchorId="1BBED483">
          <v:shape id="_x0000_i1069" type="#_x0000_t75" style="width:6in;height:540pt" o:ole="">
            <v:imagedata r:id="rId159" o:title=""/>
          </v:shape>
          <o:OLEObject Type="Embed" ProgID="Visio.Drawing.15" ShapeID="_x0000_i1069" DrawAspect="Content" ObjectID="_1747754272" r:id="rId160"/>
        </w:object>
      </w:r>
    </w:p>
    <w:p w14:paraId="5FEF264B" w14:textId="7A9B44A5" w:rsidR="00D02311" w:rsidRPr="007061D3" w:rsidRDefault="00F22768" w:rsidP="00F22768">
      <w:pPr>
        <w:pStyle w:val="Caption"/>
        <w:rPr>
          <w:rFonts w:ascii="Times New Roman" w:hAnsi="Times New Roman" w:cs="Times New Roman"/>
        </w:rPr>
      </w:pPr>
      <w:bookmarkStart w:id="758" w:name="_Toc12374514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100</w:t>
      </w:r>
      <w:r w:rsidR="00252667">
        <w:rPr>
          <w:noProof/>
        </w:rPr>
        <w:fldChar w:fldCharType="end"/>
      </w:r>
      <w:r>
        <w:t xml:space="preserve"> </w:t>
      </w:r>
      <w:r w:rsidRPr="00CC660B">
        <w:t xml:space="preserve">View Blood Donation </w:t>
      </w:r>
      <w:r w:rsidR="001D685A">
        <w:t>Center</w:t>
      </w:r>
      <w:r w:rsidRPr="00CC660B">
        <w:t xml:space="preserve"> Collaboration Diagram</w:t>
      </w:r>
      <w:bookmarkEnd w:id="758"/>
    </w:p>
    <w:p w14:paraId="3306FF77" w14:textId="77777777" w:rsidR="006D28F1" w:rsidRPr="007061D3" w:rsidRDefault="006D28F1">
      <w:pPr>
        <w:pStyle w:val="Heading3"/>
        <w:numPr>
          <w:ilvl w:val="2"/>
          <w:numId w:val="74"/>
        </w:numPr>
        <w:rPr>
          <w:rFonts w:ascii="Times New Roman" w:hAnsi="Times New Roman" w:cs="Times New Roman"/>
          <w:sz w:val="28"/>
          <w:szCs w:val="28"/>
        </w:rPr>
        <w:pPrChange w:id="759" w:author="Akash Ur Rehman" w:date="2023-06-08T17:47:00Z">
          <w:pPr>
            <w:pStyle w:val="Heading3"/>
            <w:numPr>
              <w:ilvl w:val="2"/>
              <w:numId w:val="90"/>
            </w:numPr>
            <w:tabs>
              <w:tab w:val="num" w:pos="360"/>
              <w:tab w:val="num" w:pos="2160"/>
            </w:tabs>
            <w:ind w:left="2160" w:hanging="720"/>
          </w:pPr>
        </w:pPrChange>
      </w:pPr>
      <w:bookmarkStart w:id="760" w:name="_Toc137078946"/>
      <w:r w:rsidRPr="007061D3">
        <w:rPr>
          <w:rFonts w:ascii="Times New Roman" w:hAnsi="Times New Roman" w:cs="Times New Roman"/>
          <w:sz w:val="28"/>
          <w:szCs w:val="28"/>
        </w:rPr>
        <w:lastRenderedPageBreak/>
        <w:t>Generate Appointment Report</w:t>
      </w:r>
      <w:bookmarkEnd w:id="760"/>
    </w:p>
    <w:p w14:paraId="653F2BC3" w14:textId="77777777" w:rsidR="00F22768" w:rsidRDefault="004769C0" w:rsidP="00F22768">
      <w:pPr>
        <w:keepNext/>
      </w:pPr>
      <w:r w:rsidRPr="007061D3">
        <w:rPr>
          <w:rFonts w:ascii="Times New Roman" w:hAnsi="Times New Roman" w:cs="Times New Roman"/>
          <w:noProof/>
        </w:rPr>
        <w:object w:dxaOrig="7996" w:dyaOrig="6511" w14:anchorId="02EB6954">
          <v:shape id="_x0000_i1070" type="#_x0000_t75" style="width:402.75pt;height:4in" o:ole="">
            <v:imagedata r:id="rId161" o:title=""/>
          </v:shape>
          <o:OLEObject Type="Embed" ProgID="Visio.Drawing.15" ShapeID="_x0000_i1070" DrawAspect="Content" ObjectID="_1747754273" r:id="rId162"/>
        </w:object>
      </w:r>
    </w:p>
    <w:p w14:paraId="42D59E5A" w14:textId="3C01C2A0" w:rsidR="00D02311" w:rsidRPr="007061D3" w:rsidRDefault="00F22768" w:rsidP="00F22768">
      <w:pPr>
        <w:pStyle w:val="Caption"/>
        <w:rPr>
          <w:rFonts w:ascii="Times New Roman" w:hAnsi="Times New Roman" w:cs="Times New Roman"/>
        </w:rPr>
      </w:pPr>
      <w:bookmarkStart w:id="761" w:name="_Toc12374514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101</w:t>
      </w:r>
      <w:r w:rsidR="00252667">
        <w:rPr>
          <w:noProof/>
        </w:rPr>
        <w:fldChar w:fldCharType="end"/>
      </w:r>
      <w:r>
        <w:t xml:space="preserve"> </w:t>
      </w:r>
      <w:r w:rsidRPr="009A0CD0">
        <w:t>Generate Appointment Report Collaboration Diagram</w:t>
      </w:r>
      <w:bookmarkEnd w:id="761"/>
    </w:p>
    <w:p w14:paraId="7CAE8834" w14:textId="77777777" w:rsidR="006D28F1" w:rsidRPr="007061D3" w:rsidRDefault="006D28F1">
      <w:pPr>
        <w:pStyle w:val="Heading3"/>
        <w:numPr>
          <w:ilvl w:val="2"/>
          <w:numId w:val="74"/>
        </w:numPr>
        <w:rPr>
          <w:rFonts w:ascii="Times New Roman" w:hAnsi="Times New Roman" w:cs="Times New Roman"/>
          <w:sz w:val="28"/>
          <w:szCs w:val="28"/>
        </w:rPr>
        <w:pPrChange w:id="762" w:author="Akash Ur Rehman" w:date="2023-06-08T17:47:00Z">
          <w:pPr>
            <w:pStyle w:val="Heading3"/>
            <w:numPr>
              <w:ilvl w:val="2"/>
              <w:numId w:val="90"/>
            </w:numPr>
            <w:tabs>
              <w:tab w:val="num" w:pos="360"/>
              <w:tab w:val="num" w:pos="2160"/>
            </w:tabs>
            <w:ind w:left="2160" w:hanging="720"/>
          </w:pPr>
        </w:pPrChange>
      </w:pPr>
      <w:bookmarkStart w:id="763" w:name="_Toc137078947"/>
      <w:r w:rsidRPr="007061D3">
        <w:rPr>
          <w:rFonts w:ascii="Times New Roman" w:hAnsi="Times New Roman" w:cs="Times New Roman"/>
          <w:sz w:val="28"/>
          <w:szCs w:val="28"/>
        </w:rPr>
        <w:lastRenderedPageBreak/>
        <w:t>Display User Profile</w:t>
      </w:r>
      <w:bookmarkEnd w:id="763"/>
    </w:p>
    <w:p w14:paraId="5B06CAE8" w14:textId="77777777" w:rsidR="00F22768" w:rsidRDefault="004769C0" w:rsidP="00F22768">
      <w:pPr>
        <w:keepNext/>
      </w:pPr>
      <w:r w:rsidRPr="007061D3">
        <w:rPr>
          <w:rFonts w:ascii="Times New Roman" w:hAnsi="Times New Roman" w:cs="Times New Roman"/>
          <w:noProof/>
        </w:rPr>
        <w:object w:dxaOrig="8251" w:dyaOrig="6826" w14:anchorId="1C3476C9">
          <v:shape id="_x0000_i1071" type="#_x0000_t75" style="width:418.5pt;height:323.25pt" o:ole="">
            <v:imagedata r:id="rId163" o:title=""/>
          </v:shape>
          <o:OLEObject Type="Embed" ProgID="Visio.Drawing.15" ShapeID="_x0000_i1071" DrawAspect="Content" ObjectID="_1747754274" r:id="rId164"/>
        </w:object>
      </w:r>
    </w:p>
    <w:p w14:paraId="041D9716" w14:textId="7E2F54FD" w:rsidR="00D02311" w:rsidRPr="007061D3" w:rsidRDefault="00F22768" w:rsidP="00F22768">
      <w:pPr>
        <w:pStyle w:val="Caption"/>
        <w:rPr>
          <w:rFonts w:ascii="Times New Roman" w:hAnsi="Times New Roman" w:cs="Times New Roman"/>
        </w:rPr>
      </w:pPr>
      <w:bookmarkStart w:id="764" w:name="_Toc12374514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102</w:t>
      </w:r>
      <w:r w:rsidR="00252667">
        <w:rPr>
          <w:noProof/>
        </w:rPr>
        <w:fldChar w:fldCharType="end"/>
      </w:r>
      <w:r>
        <w:t xml:space="preserve"> </w:t>
      </w:r>
      <w:r w:rsidRPr="00B25584">
        <w:t>Display User Profile Collaboration Diagram</w:t>
      </w:r>
      <w:bookmarkEnd w:id="764"/>
    </w:p>
    <w:p w14:paraId="3CC6ED32" w14:textId="77777777" w:rsidR="006D28F1" w:rsidRPr="007061D3" w:rsidRDefault="006D28F1">
      <w:pPr>
        <w:pStyle w:val="Heading3"/>
        <w:numPr>
          <w:ilvl w:val="2"/>
          <w:numId w:val="74"/>
        </w:numPr>
        <w:rPr>
          <w:rFonts w:ascii="Times New Roman" w:hAnsi="Times New Roman" w:cs="Times New Roman"/>
          <w:sz w:val="28"/>
          <w:szCs w:val="28"/>
        </w:rPr>
        <w:pPrChange w:id="765" w:author="Akash Ur Rehman" w:date="2023-06-08T17:47:00Z">
          <w:pPr>
            <w:pStyle w:val="Heading3"/>
            <w:numPr>
              <w:ilvl w:val="2"/>
              <w:numId w:val="90"/>
            </w:numPr>
            <w:tabs>
              <w:tab w:val="num" w:pos="360"/>
              <w:tab w:val="num" w:pos="2160"/>
            </w:tabs>
            <w:ind w:left="2160" w:hanging="720"/>
          </w:pPr>
        </w:pPrChange>
      </w:pPr>
      <w:bookmarkStart w:id="766" w:name="_Toc137078948"/>
      <w:r w:rsidRPr="007061D3">
        <w:rPr>
          <w:rFonts w:ascii="Times New Roman" w:hAnsi="Times New Roman" w:cs="Times New Roman"/>
          <w:sz w:val="28"/>
          <w:szCs w:val="28"/>
        </w:rPr>
        <w:lastRenderedPageBreak/>
        <w:t>View Blood Requests</w:t>
      </w:r>
      <w:bookmarkEnd w:id="766"/>
    </w:p>
    <w:p w14:paraId="1B2F0B5B" w14:textId="77777777" w:rsidR="00F22768" w:rsidRDefault="004769C0" w:rsidP="00F22768">
      <w:pPr>
        <w:keepNext/>
      </w:pPr>
      <w:r w:rsidRPr="007061D3">
        <w:rPr>
          <w:rFonts w:ascii="Times New Roman" w:hAnsi="Times New Roman" w:cs="Times New Roman"/>
          <w:noProof/>
        </w:rPr>
        <w:object w:dxaOrig="8971" w:dyaOrig="10741" w14:anchorId="23BDCA80">
          <v:shape id="_x0000_i1072" type="#_x0000_t75" style="width:447pt;height:540pt" o:ole="">
            <v:imagedata r:id="rId165" o:title=""/>
          </v:shape>
          <o:OLEObject Type="Embed" ProgID="Visio.Drawing.15" ShapeID="_x0000_i1072" DrawAspect="Content" ObjectID="_1747754275" r:id="rId166"/>
        </w:object>
      </w:r>
    </w:p>
    <w:p w14:paraId="1F77E54A" w14:textId="50AA2724" w:rsidR="00D02311" w:rsidRPr="007061D3" w:rsidRDefault="00F22768" w:rsidP="00F22768">
      <w:pPr>
        <w:pStyle w:val="Caption"/>
        <w:rPr>
          <w:rFonts w:ascii="Times New Roman" w:hAnsi="Times New Roman" w:cs="Times New Roman"/>
        </w:rPr>
      </w:pPr>
      <w:bookmarkStart w:id="767" w:name="_Toc12374515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103</w:t>
      </w:r>
      <w:r w:rsidR="00252667">
        <w:rPr>
          <w:noProof/>
        </w:rPr>
        <w:fldChar w:fldCharType="end"/>
      </w:r>
      <w:r>
        <w:t xml:space="preserve"> </w:t>
      </w:r>
      <w:r w:rsidRPr="00945A04">
        <w:t>View Blood Request Collaboration Diagram</w:t>
      </w:r>
      <w:bookmarkEnd w:id="767"/>
    </w:p>
    <w:p w14:paraId="2B5E81C0" w14:textId="1BC23CE3" w:rsidR="00F22768" w:rsidRDefault="00F22768" w:rsidP="00F22768">
      <w:pPr>
        <w:keepNext/>
      </w:pPr>
    </w:p>
    <w:p w14:paraId="2CBAB157" w14:textId="125FCA01" w:rsidR="006D28F1" w:rsidRPr="007061D3" w:rsidRDefault="00600048">
      <w:pPr>
        <w:pStyle w:val="Heading3"/>
        <w:numPr>
          <w:ilvl w:val="2"/>
          <w:numId w:val="74"/>
        </w:numPr>
        <w:rPr>
          <w:rFonts w:ascii="Times New Roman" w:hAnsi="Times New Roman" w:cs="Times New Roman"/>
          <w:sz w:val="28"/>
          <w:szCs w:val="28"/>
        </w:rPr>
        <w:pPrChange w:id="768" w:author="Akash Ur Rehman" w:date="2023-06-08T17:47:00Z">
          <w:pPr>
            <w:pStyle w:val="Heading3"/>
            <w:numPr>
              <w:ilvl w:val="2"/>
              <w:numId w:val="90"/>
            </w:numPr>
            <w:tabs>
              <w:tab w:val="num" w:pos="360"/>
              <w:tab w:val="num" w:pos="2160"/>
            </w:tabs>
            <w:ind w:left="2160" w:hanging="720"/>
          </w:pPr>
        </w:pPrChange>
      </w:pPr>
      <w:r>
        <w:rPr>
          <w:rFonts w:ascii="Times New Roman" w:hAnsi="Times New Roman" w:cs="Times New Roman"/>
          <w:sz w:val="28"/>
          <w:szCs w:val="28"/>
        </w:rPr>
        <w:t xml:space="preserve">  </w:t>
      </w:r>
      <w:bookmarkStart w:id="769" w:name="_Toc137078949"/>
      <w:r w:rsidR="006D28F1" w:rsidRPr="007061D3">
        <w:rPr>
          <w:rFonts w:ascii="Times New Roman" w:hAnsi="Times New Roman" w:cs="Times New Roman"/>
          <w:sz w:val="28"/>
          <w:szCs w:val="28"/>
        </w:rPr>
        <w:t>Update Personal Information</w:t>
      </w:r>
      <w:bookmarkEnd w:id="769"/>
    </w:p>
    <w:p w14:paraId="017DB189" w14:textId="77777777" w:rsidR="00F22768" w:rsidRDefault="004769C0" w:rsidP="00F22768">
      <w:pPr>
        <w:keepNext/>
      </w:pPr>
      <w:r w:rsidRPr="007061D3">
        <w:rPr>
          <w:rFonts w:ascii="Times New Roman" w:hAnsi="Times New Roman" w:cs="Times New Roman"/>
          <w:noProof/>
        </w:rPr>
        <w:object w:dxaOrig="8446" w:dyaOrig="10531" w14:anchorId="17B6E3F3">
          <v:shape id="_x0000_i1073" type="#_x0000_t75" style="width:423.75pt;height:523.5pt" o:ole="">
            <v:imagedata r:id="rId167" o:title=""/>
          </v:shape>
          <o:OLEObject Type="Embed" ProgID="Visio.Drawing.15" ShapeID="_x0000_i1073" DrawAspect="Content" ObjectID="_1747754276" r:id="rId168"/>
        </w:object>
      </w:r>
    </w:p>
    <w:p w14:paraId="12F241A0" w14:textId="0B22B355" w:rsidR="00B32B81" w:rsidRPr="007061D3" w:rsidRDefault="00F22768" w:rsidP="00F22768">
      <w:pPr>
        <w:pStyle w:val="Caption"/>
        <w:rPr>
          <w:rFonts w:ascii="Times New Roman" w:hAnsi="Times New Roman" w:cs="Times New Roman"/>
        </w:rPr>
      </w:pPr>
      <w:bookmarkStart w:id="770" w:name="_Toc12374515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105</w:t>
      </w:r>
      <w:r w:rsidR="00252667">
        <w:rPr>
          <w:noProof/>
        </w:rPr>
        <w:fldChar w:fldCharType="end"/>
      </w:r>
      <w:r>
        <w:t xml:space="preserve"> </w:t>
      </w:r>
      <w:r w:rsidRPr="006E4D09">
        <w:t>Update Personal Information Collaboration Diagram</w:t>
      </w:r>
      <w:bookmarkEnd w:id="770"/>
    </w:p>
    <w:p w14:paraId="4BAA8BE8" w14:textId="7FD53312" w:rsidR="006D28F1" w:rsidRPr="007061D3" w:rsidRDefault="00600048">
      <w:pPr>
        <w:pStyle w:val="Heading3"/>
        <w:numPr>
          <w:ilvl w:val="2"/>
          <w:numId w:val="74"/>
        </w:numPr>
        <w:rPr>
          <w:rFonts w:ascii="Times New Roman" w:hAnsi="Times New Roman" w:cs="Times New Roman"/>
          <w:sz w:val="28"/>
          <w:szCs w:val="28"/>
        </w:rPr>
        <w:pPrChange w:id="771" w:author="Akash Ur Rehman" w:date="2023-06-08T17:47:00Z">
          <w:pPr>
            <w:pStyle w:val="Heading3"/>
            <w:numPr>
              <w:ilvl w:val="2"/>
              <w:numId w:val="90"/>
            </w:numPr>
            <w:tabs>
              <w:tab w:val="num" w:pos="360"/>
              <w:tab w:val="num" w:pos="2160"/>
            </w:tabs>
            <w:ind w:left="2160" w:hanging="720"/>
          </w:pPr>
        </w:pPrChange>
      </w:pPr>
      <w:r>
        <w:rPr>
          <w:rFonts w:ascii="Times New Roman" w:hAnsi="Times New Roman" w:cs="Times New Roman"/>
          <w:sz w:val="28"/>
          <w:szCs w:val="28"/>
        </w:rPr>
        <w:lastRenderedPageBreak/>
        <w:t xml:space="preserve"> </w:t>
      </w:r>
      <w:bookmarkStart w:id="772" w:name="_Toc137078950"/>
      <w:r w:rsidR="006D28F1" w:rsidRPr="007061D3">
        <w:rPr>
          <w:rFonts w:ascii="Times New Roman" w:hAnsi="Times New Roman" w:cs="Times New Roman"/>
          <w:sz w:val="28"/>
          <w:szCs w:val="28"/>
        </w:rPr>
        <w:t>Delete Personal Information</w:t>
      </w:r>
      <w:bookmarkEnd w:id="772"/>
    </w:p>
    <w:p w14:paraId="44A14CA3" w14:textId="77777777" w:rsidR="00F22768" w:rsidRDefault="004769C0" w:rsidP="00F22768">
      <w:pPr>
        <w:keepNext/>
      </w:pPr>
      <w:r w:rsidRPr="007061D3">
        <w:rPr>
          <w:rFonts w:ascii="Times New Roman" w:hAnsi="Times New Roman" w:cs="Times New Roman"/>
          <w:noProof/>
        </w:rPr>
        <w:object w:dxaOrig="8446" w:dyaOrig="10531" w14:anchorId="5E5398DF">
          <v:shape id="_x0000_i1074" type="#_x0000_t75" style="width:423.75pt;height:523.5pt" o:ole="">
            <v:imagedata r:id="rId169" o:title=""/>
          </v:shape>
          <o:OLEObject Type="Embed" ProgID="Visio.Drawing.15" ShapeID="_x0000_i1074" DrawAspect="Content" ObjectID="_1747754277" r:id="rId170"/>
        </w:object>
      </w:r>
    </w:p>
    <w:p w14:paraId="5A98D34C" w14:textId="4EBC4803" w:rsidR="00B32B81" w:rsidRPr="007061D3" w:rsidRDefault="00F22768" w:rsidP="00F22768">
      <w:pPr>
        <w:pStyle w:val="Caption"/>
        <w:rPr>
          <w:rFonts w:ascii="Times New Roman" w:hAnsi="Times New Roman" w:cs="Times New Roman"/>
        </w:rPr>
      </w:pPr>
      <w:bookmarkStart w:id="773" w:name="_Toc12374515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106</w:t>
      </w:r>
      <w:r w:rsidR="00252667">
        <w:rPr>
          <w:noProof/>
        </w:rPr>
        <w:fldChar w:fldCharType="end"/>
      </w:r>
      <w:r>
        <w:t xml:space="preserve"> </w:t>
      </w:r>
      <w:r w:rsidRPr="002378C7">
        <w:t>Delete Persona Information Collaboration Diagram</w:t>
      </w:r>
      <w:bookmarkEnd w:id="773"/>
    </w:p>
    <w:p w14:paraId="14F8CD2F" w14:textId="7D67FB32" w:rsidR="006D28F1" w:rsidRPr="007061D3" w:rsidRDefault="00600048">
      <w:pPr>
        <w:pStyle w:val="Heading3"/>
        <w:numPr>
          <w:ilvl w:val="2"/>
          <w:numId w:val="74"/>
        </w:numPr>
        <w:rPr>
          <w:rFonts w:ascii="Times New Roman" w:hAnsi="Times New Roman" w:cs="Times New Roman"/>
          <w:sz w:val="28"/>
          <w:szCs w:val="28"/>
        </w:rPr>
        <w:pPrChange w:id="774" w:author="Akash Ur Rehman" w:date="2023-06-08T17:47:00Z">
          <w:pPr>
            <w:pStyle w:val="Heading3"/>
            <w:numPr>
              <w:ilvl w:val="2"/>
              <w:numId w:val="90"/>
            </w:numPr>
            <w:tabs>
              <w:tab w:val="num" w:pos="360"/>
              <w:tab w:val="num" w:pos="2160"/>
            </w:tabs>
            <w:ind w:left="2160" w:hanging="720"/>
          </w:pPr>
        </w:pPrChange>
      </w:pPr>
      <w:r>
        <w:rPr>
          <w:rFonts w:ascii="Times New Roman" w:hAnsi="Times New Roman" w:cs="Times New Roman"/>
          <w:sz w:val="28"/>
          <w:szCs w:val="28"/>
        </w:rPr>
        <w:lastRenderedPageBreak/>
        <w:t xml:space="preserve">  </w:t>
      </w:r>
      <w:bookmarkStart w:id="775" w:name="_Toc137078951"/>
      <w:r w:rsidR="006D28F1" w:rsidRPr="007061D3">
        <w:rPr>
          <w:rFonts w:ascii="Times New Roman" w:hAnsi="Times New Roman" w:cs="Times New Roman"/>
          <w:sz w:val="28"/>
          <w:szCs w:val="28"/>
        </w:rPr>
        <w:t>Get User Feedback</w:t>
      </w:r>
      <w:bookmarkEnd w:id="775"/>
    </w:p>
    <w:p w14:paraId="2F7D3027" w14:textId="77777777" w:rsidR="00F22768" w:rsidRDefault="004769C0" w:rsidP="00F22768">
      <w:pPr>
        <w:keepNext/>
      </w:pPr>
      <w:r w:rsidRPr="007061D3">
        <w:rPr>
          <w:rFonts w:ascii="Times New Roman" w:hAnsi="Times New Roman" w:cs="Times New Roman"/>
          <w:noProof/>
        </w:rPr>
        <w:object w:dxaOrig="8446" w:dyaOrig="10531" w14:anchorId="481C9AAC">
          <v:shape id="_x0000_i1075" type="#_x0000_t75" style="width:423.75pt;height:523.5pt" o:ole="">
            <v:imagedata r:id="rId171" o:title=""/>
          </v:shape>
          <o:OLEObject Type="Embed" ProgID="Visio.Drawing.15" ShapeID="_x0000_i1075" DrawAspect="Content" ObjectID="_1747754278" r:id="rId172"/>
        </w:object>
      </w:r>
    </w:p>
    <w:p w14:paraId="32D633FC" w14:textId="1A60D9EB" w:rsidR="00B32B81" w:rsidRPr="007061D3" w:rsidRDefault="00F22768" w:rsidP="00F22768">
      <w:pPr>
        <w:pStyle w:val="Caption"/>
        <w:rPr>
          <w:rFonts w:ascii="Times New Roman" w:hAnsi="Times New Roman" w:cs="Times New Roman"/>
        </w:rPr>
      </w:pPr>
      <w:bookmarkStart w:id="776" w:name="_Toc123745154"/>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107</w:t>
      </w:r>
      <w:r w:rsidR="00252667">
        <w:rPr>
          <w:noProof/>
        </w:rPr>
        <w:fldChar w:fldCharType="end"/>
      </w:r>
      <w:r>
        <w:t xml:space="preserve"> </w:t>
      </w:r>
      <w:r w:rsidRPr="006F3B08">
        <w:t>Get User Feedback Collaboration Diagram</w:t>
      </w:r>
      <w:bookmarkEnd w:id="776"/>
    </w:p>
    <w:p w14:paraId="7B92729A" w14:textId="6C5E8252" w:rsidR="006D28F1" w:rsidRPr="007061D3" w:rsidRDefault="00683025">
      <w:pPr>
        <w:pStyle w:val="Heading3"/>
        <w:numPr>
          <w:ilvl w:val="2"/>
          <w:numId w:val="74"/>
        </w:numPr>
        <w:rPr>
          <w:rFonts w:ascii="Times New Roman" w:hAnsi="Times New Roman" w:cs="Times New Roman"/>
          <w:sz w:val="28"/>
          <w:szCs w:val="28"/>
        </w:rPr>
        <w:pPrChange w:id="777" w:author="Akash Ur Rehman" w:date="2023-06-08T17:47:00Z">
          <w:pPr>
            <w:pStyle w:val="Heading3"/>
            <w:numPr>
              <w:ilvl w:val="2"/>
              <w:numId w:val="90"/>
            </w:numPr>
            <w:tabs>
              <w:tab w:val="num" w:pos="360"/>
              <w:tab w:val="num" w:pos="2160"/>
            </w:tabs>
            <w:ind w:left="2160" w:hanging="720"/>
          </w:pPr>
        </w:pPrChange>
      </w:pPr>
      <w:r>
        <w:rPr>
          <w:rFonts w:ascii="Times New Roman" w:hAnsi="Times New Roman" w:cs="Times New Roman"/>
          <w:sz w:val="28"/>
          <w:szCs w:val="28"/>
        </w:rPr>
        <w:lastRenderedPageBreak/>
        <w:t xml:space="preserve"> </w:t>
      </w:r>
      <w:bookmarkStart w:id="778" w:name="_Toc137078952"/>
      <w:r w:rsidR="006D28F1" w:rsidRPr="007061D3">
        <w:rPr>
          <w:rFonts w:ascii="Times New Roman" w:hAnsi="Times New Roman" w:cs="Times New Roman"/>
          <w:sz w:val="28"/>
          <w:szCs w:val="28"/>
        </w:rPr>
        <w:t>Add User Information</w:t>
      </w:r>
      <w:bookmarkEnd w:id="778"/>
    </w:p>
    <w:p w14:paraId="5FE3759E" w14:textId="77777777" w:rsidR="00F22768" w:rsidRDefault="004769C0" w:rsidP="00F22768">
      <w:pPr>
        <w:keepNext/>
      </w:pPr>
      <w:r w:rsidRPr="007061D3">
        <w:rPr>
          <w:rFonts w:ascii="Times New Roman" w:hAnsi="Times New Roman" w:cs="Times New Roman"/>
          <w:noProof/>
        </w:rPr>
        <w:object w:dxaOrig="8296" w:dyaOrig="6331" w14:anchorId="0C669566">
          <v:shape id="_x0000_i1076" type="#_x0000_t75" style="width:417pt;height:4in" o:ole="">
            <v:imagedata r:id="rId173" o:title=""/>
          </v:shape>
          <o:OLEObject Type="Embed" ProgID="Visio.Drawing.15" ShapeID="_x0000_i1076" DrawAspect="Content" ObjectID="_1747754279" r:id="rId174"/>
        </w:object>
      </w:r>
    </w:p>
    <w:p w14:paraId="53524521" w14:textId="7D288758" w:rsidR="00B32B81" w:rsidRPr="007061D3" w:rsidRDefault="00F22768" w:rsidP="00F22768">
      <w:pPr>
        <w:pStyle w:val="Caption"/>
        <w:rPr>
          <w:rFonts w:ascii="Times New Roman" w:hAnsi="Times New Roman" w:cs="Times New Roman"/>
        </w:rPr>
      </w:pPr>
      <w:bookmarkStart w:id="779" w:name="_Toc12374515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108</w:t>
      </w:r>
      <w:r w:rsidR="00252667">
        <w:rPr>
          <w:noProof/>
        </w:rPr>
        <w:fldChar w:fldCharType="end"/>
      </w:r>
      <w:r>
        <w:t xml:space="preserve"> </w:t>
      </w:r>
      <w:r w:rsidRPr="00EF7D98">
        <w:t>Add User Information Collaboration Diagram</w:t>
      </w:r>
      <w:bookmarkEnd w:id="779"/>
    </w:p>
    <w:p w14:paraId="06259424" w14:textId="191C958B" w:rsidR="006D28F1" w:rsidRPr="007061D3" w:rsidRDefault="006D28F1">
      <w:pPr>
        <w:pStyle w:val="Heading3"/>
        <w:numPr>
          <w:ilvl w:val="2"/>
          <w:numId w:val="74"/>
        </w:numPr>
        <w:rPr>
          <w:rFonts w:ascii="Times New Roman" w:hAnsi="Times New Roman" w:cs="Times New Roman"/>
          <w:sz w:val="28"/>
          <w:szCs w:val="28"/>
        </w:rPr>
        <w:pPrChange w:id="780" w:author="Akash Ur Rehman" w:date="2023-06-08T17:47:00Z">
          <w:pPr>
            <w:pStyle w:val="Heading3"/>
            <w:numPr>
              <w:ilvl w:val="2"/>
              <w:numId w:val="90"/>
            </w:numPr>
            <w:tabs>
              <w:tab w:val="num" w:pos="360"/>
              <w:tab w:val="num" w:pos="2160"/>
            </w:tabs>
            <w:ind w:left="2160" w:hanging="720"/>
          </w:pPr>
        </w:pPrChange>
      </w:pPr>
      <w:bookmarkStart w:id="781" w:name="_Toc137078953"/>
      <w:r w:rsidRPr="007061D3">
        <w:rPr>
          <w:rFonts w:ascii="Times New Roman" w:hAnsi="Times New Roman" w:cs="Times New Roman"/>
          <w:sz w:val="28"/>
          <w:szCs w:val="28"/>
        </w:rPr>
        <w:lastRenderedPageBreak/>
        <w:t>Generate Report on Blood Stocks</w:t>
      </w:r>
      <w:bookmarkEnd w:id="781"/>
    </w:p>
    <w:p w14:paraId="23F44818" w14:textId="77777777" w:rsidR="00F22768" w:rsidRDefault="004769C0" w:rsidP="00F22768">
      <w:pPr>
        <w:keepNext/>
      </w:pPr>
      <w:r w:rsidRPr="007061D3">
        <w:rPr>
          <w:rFonts w:ascii="Times New Roman" w:hAnsi="Times New Roman" w:cs="Times New Roman"/>
          <w:noProof/>
        </w:rPr>
        <w:object w:dxaOrig="7891" w:dyaOrig="6585" w14:anchorId="567E2685">
          <v:shape id="_x0000_i1077" type="#_x0000_t75" style="width:397.5pt;height:332.25pt" o:ole="">
            <v:imagedata r:id="rId175" o:title=""/>
          </v:shape>
          <o:OLEObject Type="Embed" ProgID="Visio.Drawing.15" ShapeID="_x0000_i1077" DrawAspect="Content" ObjectID="_1747754280" r:id="rId176"/>
        </w:object>
      </w:r>
    </w:p>
    <w:p w14:paraId="547D9D48" w14:textId="0C970068" w:rsidR="00B32B81" w:rsidRPr="007061D3" w:rsidRDefault="00F22768" w:rsidP="00F22768">
      <w:pPr>
        <w:pStyle w:val="Caption"/>
        <w:rPr>
          <w:rFonts w:ascii="Times New Roman" w:hAnsi="Times New Roman" w:cs="Times New Roman"/>
        </w:rPr>
      </w:pPr>
      <w:bookmarkStart w:id="782" w:name="_Toc12374515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109</w:t>
      </w:r>
      <w:r w:rsidR="00252667">
        <w:rPr>
          <w:noProof/>
        </w:rPr>
        <w:fldChar w:fldCharType="end"/>
      </w:r>
      <w:r>
        <w:t xml:space="preserve"> </w:t>
      </w:r>
      <w:r w:rsidRPr="00266605">
        <w:t>Generate Report on Blood Stock Collaboration Diagram</w:t>
      </w:r>
      <w:bookmarkEnd w:id="782"/>
    </w:p>
    <w:p w14:paraId="1F8E13CD" w14:textId="78A1AA05" w:rsidR="006D28F1" w:rsidRPr="007061D3" w:rsidRDefault="006D28F1">
      <w:pPr>
        <w:pStyle w:val="Heading3"/>
        <w:numPr>
          <w:ilvl w:val="2"/>
          <w:numId w:val="74"/>
        </w:numPr>
        <w:rPr>
          <w:rFonts w:ascii="Times New Roman" w:hAnsi="Times New Roman" w:cs="Times New Roman"/>
          <w:sz w:val="28"/>
          <w:szCs w:val="28"/>
        </w:rPr>
        <w:pPrChange w:id="783" w:author="Akash Ur Rehman" w:date="2023-06-08T17:47:00Z">
          <w:pPr>
            <w:pStyle w:val="Heading3"/>
            <w:numPr>
              <w:ilvl w:val="2"/>
              <w:numId w:val="90"/>
            </w:numPr>
            <w:tabs>
              <w:tab w:val="num" w:pos="360"/>
              <w:tab w:val="num" w:pos="2160"/>
            </w:tabs>
            <w:ind w:left="2160" w:hanging="720"/>
          </w:pPr>
        </w:pPrChange>
      </w:pPr>
      <w:bookmarkStart w:id="784" w:name="_Toc137078954"/>
      <w:r w:rsidRPr="007061D3">
        <w:rPr>
          <w:rFonts w:ascii="Times New Roman" w:hAnsi="Times New Roman" w:cs="Times New Roman"/>
          <w:sz w:val="28"/>
          <w:szCs w:val="28"/>
        </w:rPr>
        <w:lastRenderedPageBreak/>
        <w:t>Update Blood Stock</w:t>
      </w:r>
      <w:bookmarkEnd w:id="784"/>
    </w:p>
    <w:p w14:paraId="446DEE02" w14:textId="77777777" w:rsidR="00F22768" w:rsidRDefault="004769C0" w:rsidP="00F22768">
      <w:pPr>
        <w:keepNext/>
      </w:pPr>
      <w:r w:rsidRPr="007061D3">
        <w:rPr>
          <w:rFonts w:ascii="Times New Roman" w:hAnsi="Times New Roman" w:cs="Times New Roman"/>
          <w:noProof/>
        </w:rPr>
        <w:object w:dxaOrig="8296" w:dyaOrig="6331" w14:anchorId="4098AC8F">
          <v:shape id="_x0000_i1078" type="#_x0000_t75" style="width:417pt;height:4in" o:ole="">
            <v:imagedata r:id="rId177" o:title=""/>
          </v:shape>
          <o:OLEObject Type="Embed" ProgID="Visio.Drawing.15" ShapeID="_x0000_i1078" DrawAspect="Content" ObjectID="_1747754281" r:id="rId178"/>
        </w:object>
      </w:r>
    </w:p>
    <w:p w14:paraId="3AD57C8D" w14:textId="0BD9F778" w:rsidR="00B32B81" w:rsidRPr="007061D3" w:rsidRDefault="00F22768" w:rsidP="00F22768">
      <w:pPr>
        <w:pStyle w:val="Caption"/>
        <w:rPr>
          <w:rFonts w:ascii="Times New Roman" w:hAnsi="Times New Roman" w:cs="Times New Roman"/>
        </w:rPr>
      </w:pPr>
      <w:bookmarkStart w:id="785" w:name="_Toc12374515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110</w:t>
      </w:r>
      <w:r w:rsidR="00252667">
        <w:rPr>
          <w:noProof/>
        </w:rPr>
        <w:fldChar w:fldCharType="end"/>
      </w:r>
      <w:r>
        <w:t xml:space="preserve"> </w:t>
      </w:r>
      <w:r w:rsidRPr="00192E02">
        <w:t>Update Blood Stock Collaboration Diagram</w:t>
      </w:r>
      <w:bookmarkEnd w:id="785"/>
    </w:p>
    <w:p w14:paraId="4638C5BF" w14:textId="6D046851" w:rsidR="006D28F1" w:rsidRPr="007061D3" w:rsidRDefault="006D28F1">
      <w:pPr>
        <w:pStyle w:val="Heading3"/>
        <w:numPr>
          <w:ilvl w:val="2"/>
          <w:numId w:val="74"/>
        </w:numPr>
        <w:rPr>
          <w:rFonts w:ascii="Times New Roman" w:hAnsi="Times New Roman" w:cs="Times New Roman"/>
          <w:sz w:val="28"/>
          <w:szCs w:val="28"/>
        </w:rPr>
        <w:pPrChange w:id="786" w:author="Akash Ur Rehman" w:date="2023-06-08T17:47:00Z">
          <w:pPr>
            <w:pStyle w:val="Heading3"/>
            <w:numPr>
              <w:ilvl w:val="2"/>
              <w:numId w:val="90"/>
            </w:numPr>
            <w:tabs>
              <w:tab w:val="num" w:pos="360"/>
              <w:tab w:val="num" w:pos="2160"/>
            </w:tabs>
            <w:ind w:left="2160" w:hanging="720"/>
          </w:pPr>
        </w:pPrChange>
      </w:pPr>
      <w:bookmarkStart w:id="787" w:name="_Toc137078955"/>
      <w:r w:rsidRPr="007061D3">
        <w:rPr>
          <w:rFonts w:ascii="Times New Roman" w:hAnsi="Times New Roman" w:cs="Times New Roman"/>
          <w:sz w:val="28"/>
          <w:szCs w:val="28"/>
        </w:rPr>
        <w:lastRenderedPageBreak/>
        <w:t>Download Weekly/Monthly Appointment Report</w:t>
      </w:r>
      <w:bookmarkEnd w:id="787"/>
    </w:p>
    <w:p w14:paraId="5A2D8CB7" w14:textId="77777777" w:rsidR="00F22768" w:rsidRDefault="004769C0" w:rsidP="00F22768">
      <w:pPr>
        <w:keepNext/>
      </w:pPr>
      <w:r w:rsidRPr="007061D3">
        <w:rPr>
          <w:rFonts w:ascii="Times New Roman" w:hAnsi="Times New Roman" w:cs="Times New Roman"/>
          <w:noProof/>
        </w:rPr>
        <w:object w:dxaOrig="7891" w:dyaOrig="6585" w14:anchorId="3C20C789">
          <v:shape id="_x0000_i1079" type="#_x0000_t75" style="width:397.5pt;height:302.25pt" o:ole="">
            <v:imagedata r:id="rId179" o:title=""/>
          </v:shape>
          <o:OLEObject Type="Embed" ProgID="Visio.Drawing.15" ShapeID="_x0000_i1079" DrawAspect="Content" ObjectID="_1747754282" r:id="rId180"/>
        </w:object>
      </w:r>
    </w:p>
    <w:p w14:paraId="6877252E" w14:textId="1B957495" w:rsidR="00B32B81" w:rsidRPr="007061D3" w:rsidRDefault="00F22768" w:rsidP="00F22768">
      <w:pPr>
        <w:pStyle w:val="Caption"/>
        <w:rPr>
          <w:rFonts w:ascii="Times New Roman" w:hAnsi="Times New Roman" w:cs="Times New Roman"/>
        </w:rPr>
      </w:pPr>
      <w:bookmarkStart w:id="788" w:name="_Toc12374515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111</w:t>
      </w:r>
      <w:r w:rsidR="00252667">
        <w:rPr>
          <w:noProof/>
        </w:rPr>
        <w:fldChar w:fldCharType="end"/>
      </w:r>
      <w:r>
        <w:t xml:space="preserve"> </w:t>
      </w:r>
      <w:r w:rsidRPr="00EF0A00">
        <w:t>Download Appointment Reports Collaboration Diagram</w:t>
      </w:r>
      <w:bookmarkEnd w:id="788"/>
    </w:p>
    <w:p w14:paraId="48C647AC" w14:textId="330F0CB9" w:rsidR="006D28F1" w:rsidRPr="007061D3" w:rsidRDefault="006D28F1">
      <w:pPr>
        <w:pStyle w:val="Heading3"/>
        <w:numPr>
          <w:ilvl w:val="2"/>
          <w:numId w:val="74"/>
        </w:numPr>
        <w:rPr>
          <w:rFonts w:ascii="Times New Roman" w:hAnsi="Times New Roman" w:cs="Times New Roman"/>
          <w:sz w:val="28"/>
          <w:szCs w:val="28"/>
        </w:rPr>
        <w:pPrChange w:id="789" w:author="Akash Ur Rehman" w:date="2023-06-08T17:47:00Z">
          <w:pPr>
            <w:pStyle w:val="Heading3"/>
            <w:numPr>
              <w:ilvl w:val="2"/>
              <w:numId w:val="90"/>
            </w:numPr>
            <w:tabs>
              <w:tab w:val="num" w:pos="360"/>
              <w:tab w:val="num" w:pos="2160"/>
            </w:tabs>
            <w:ind w:left="2160" w:hanging="720"/>
          </w:pPr>
        </w:pPrChange>
      </w:pPr>
      <w:bookmarkStart w:id="790" w:name="_Toc137078956"/>
      <w:r w:rsidRPr="007061D3">
        <w:rPr>
          <w:rFonts w:ascii="Times New Roman" w:hAnsi="Times New Roman" w:cs="Times New Roman"/>
          <w:sz w:val="28"/>
          <w:szCs w:val="28"/>
        </w:rPr>
        <w:lastRenderedPageBreak/>
        <w:t xml:space="preserve">Manage NGOs or Blood Donation </w:t>
      </w:r>
      <w:bookmarkEnd w:id="790"/>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2BD563FC" w14:textId="77777777" w:rsidR="00F22768" w:rsidRDefault="004769C0" w:rsidP="00F22768">
      <w:pPr>
        <w:keepNext/>
      </w:pPr>
      <w:r w:rsidRPr="007061D3">
        <w:rPr>
          <w:rFonts w:ascii="Times New Roman" w:hAnsi="Times New Roman" w:cs="Times New Roman"/>
          <w:noProof/>
        </w:rPr>
        <w:object w:dxaOrig="9646" w:dyaOrig="8506" w14:anchorId="4B911702">
          <v:shape id="_x0000_i1080" type="#_x0000_t75" style="width:466.5pt;height:409.5pt" o:ole="">
            <v:imagedata r:id="rId181" o:title=""/>
          </v:shape>
          <o:OLEObject Type="Embed" ProgID="Visio.Drawing.15" ShapeID="_x0000_i1080" DrawAspect="Content" ObjectID="_1747754283" r:id="rId182"/>
        </w:object>
      </w:r>
    </w:p>
    <w:p w14:paraId="7C4E2710" w14:textId="24225E5B" w:rsidR="00B32B81" w:rsidRPr="007061D3" w:rsidRDefault="00F22768" w:rsidP="00F22768">
      <w:pPr>
        <w:pStyle w:val="Caption"/>
        <w:rPr>
          <w:rFonts w:ascii="Times New Roman" w:hAnsi="Times New Roman" w:cs="Times New Roman"/>
        </w:rPr>
      </w:pPr>
      <w:bookmarkStart w:id="791" w:name="_Toc12374516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113</w:t>
      </w:r>
      <w:r w:rsidR="00252667">
        <w:rPr>
          <w:noProof/>
        </w:rPr>
        <w:fldChar w:fldCharType="end"/>
      </w:r>
      <w:r>
        <w:t xml:space="preserve"> </w:t>
      </w:r>
      <w:r w:rsidRPr="00E209D9">
        <w:t xml:space="preserve">Manage NGO’s/Blood Donation </w:t>
      </w:r>
      <w:r w:rsidR="001D685A">
        <w:t>Center</w:t>
      </w:r>
      <w:r w:rsidRPr="00E209D9">
        <w:t xml:space="preserve"> Collaboration Diagram</w:t>
      </w:r>
      <w:bookmarkEnd w:id="791"/>
    </w:p>
    <w:p w14:paraId="34F40A10" w14:textId="5D22D7D8" w:rsidR="006D28F1" w:rsidRPr="007061D3" w:rsidRDefault="006D28F1">
      <w:pPr>
        <w:pStyle w:val="Heading3"/>
        <w:numPr>
          <w:ilvl w:val="2"/>
          <w:numId w:val="74"/>
        </w:numPr>
        <w:rPr>
          <w:rFonts w:ascii="Times New Roman" w:hAnsi="Times New Roman" w:cs="Times New Roman"/>
          <w:sz w:val="28"/>
          <w:szCs w:val="28"/>
        </w:rPr>
        <w:pPrChange w:id="792" w:author="Akash Ur Rehman" w:date="2023-06-08T17:47:00Z">
          <w:pPr>
            <w:pStyle w:val="Heading3"/>
            <w:numPr>
              <w:ilvl w:val="2"/>
              <w:numId w:val="90"/>
            </w:numPr>
            <w:tabs>
              <w:tab w:val="num" w:pos="360"/>
              <w:tab w:val="num" w:pos="2160"/>
            </w:tabs>
            <w:ind w:left="2160" w:hanging="720"/>
          </w:pPr>
        </w:pPrChange>
      </w:pPr>
      <w:bookmarkStart w:id="793" w:name="_Toc137078957"/>
      <w:r w:rsidRPr="007061D3">
        <w:rPr>
          <w:rFonts w:ascii="Times New Roman" w:hAnsi="Times New Roman" w:cs="Times New Roman"/>
          <w:sz w:val="28"/>
          <w:szCs w:val="28"/>
        </w:rPr>
        <w:lastRenderedPageBreak/>
        <w:t>Add News</w:t>
      </w:r>
      <w:bookmarkEnd w:id="793"/>
    </w:p>
    <w:p w14:paraId="22DA0CF6" w14:textId="77777777" w:rsidR="00F22768" w:rsidRDefault="004769C0" w:rsidP="00F22768">
      <w:pPr>
        <w:keepNext/>
      </w:pPr>
      <w:r w:rsidRPr="007061D3">
        <w:rPr>
          <w:rFonts w:ascii="Times New Roman" w:hAnsi="Times New Roman" w:cs="Times New Roman"/>
          <w:noProof/>
        </w:rPr>
        <w:object w:dxaOrig="9646" w:dyaOrig="8295" w14:anchorId="182C88B0">
          <v:shape id="_x0000_i1081" type="#_x0000_t75" style="width:466.5pt;height:405pt" o:ole="">
            <v:imagedata r:id="rId183" o:title=""/>
          </v:shape>
          <o:OLEObject Type="Embed" ProgID="Visio.Drawing.15" ShapeID="_x0000_i1081" DrawAspect="Content" ObjectID="_1747754284" r:id="rId184"/>
        </w:object>
      </w:r>
    </w:p>
    <w:p w14:paraId="420BD648" w14:textId="6332EB72" w:rsidR="00B32B81" w:rsidRPr="007061D3" w:rsidRDefault="00F22768" w:rsidP="00F22768">
      <w:pPr>
        <w:pStyle w:val="Caption"/>
        <w:rPr>
          <w:rFonts w:ascii="Times New Roman" w:hAnsi="Times New Roman" w:cs="Times New Roman"/>
        </w:rPr>
      </w:pPr>
      <w:bookmarkStart w:id="794" w:name="_Toc12374516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114</w:t>
      </w:r>
      <w:r w:rsidR="00252667">
        <w:rPr>
          <w:noProof/>
        </w:rPr>
        <w:fldChar w:fldCharType="end"/>
      </w:r>
      <w:r>
        <w:t xml:space="preserve"> </w:t>
      </w:r>
      <w:r w:rsidRPr="001414EF">
        <w:t>Manage News Collaboration Diagram</w:t>
      </w:r>
      <w:bookmarkEnd w:id="794"/>
    </w:p>
    <w:p w14:paraId="68860FA6" w14:textId="1CBF7361" w:rsidR="006D28F1" w:rsidRPr="007061D3" w:rsidRDefault="006D28F1">
      <w:pPr>
        <w:pStyle w:val="Heading3"/>
        <w:numPr>
          <w:ilvl w:val="2"/>
          <w:numId w:val="74"/>
        </w:numPr>
        <w:rPr>
          <w:rFonts w:ascii="Times New Roman" w:hAnsi="Times New Roman" w:cs="Times New Roman"/>
          <w:sz w:val="28"/>
          <w:szCs w:val="28"/>
        </w:rPr>
        <w:pPrChange w:id="795" w:author="Akash Ur Rehman" w:date="2023-06-08T17:47:00Z">
          <w:pPr>
            <w:pStyle w:val="Heading3"/>
            <w:numPr>
              <w:ilvl w:val="2"/>
              <w:numId w:val="90"/>
            </w:numPr>
            <w:tabs>
              <w:tab w:val="num" w:pos="360"/>
              <w:tab w:val="num" w:pos="2160"/>
            </w:tabs>
            <w:ind w:left="2160" w:hanging="720"/>
          </w:pPr>
        </w:pPrChange>
      </w:pPr>
      <w:bookmarkStart w:id="796" w:name="_Toc137078958"/>
      <w:r w:rsidRPr="007061D3">
        <w:rPr>
          <w:rFonts w:ascii="Times New Roman" w:hAnsi="Times New Roman" w:cs="Times New Roman"/>
          <w:sz w:val="28"/>
          <w:szCs w:val="28"/>
        </w:rPr>
        <w:lastRenderedPageBreak/>
        <w:t>Manage Advertisement</w:t>
      </w:r>
      <w:bookmarkEnd w:id="796"/>
    </w:p>
    <w:p w14:paraId="3D013ADA" w14:textId="77777777" w:rsidR="00012F0D" w:rsidRDefault="004769C0" w:rsidP="00012F0D">
      <w:pPr>
        <w:keepNext/>
      </w:pPr>
      <w:r w:rsidRPr="007061D3">
        <w:rPr>
          <w:rFonts w:ascii="Times New Roman" w:hAnsi="Times New Roman" w:cs="Times New Roman"/>
          <w:noProof/>
        </w:rPr>
        <w:object w:dxaOrig="9646" w:dyaOrig="8295" w14:anchorId="7F847D0F">
          <v:shape id="_x0000_i1082" type="#_x0000_t75" style="width:466.5pt;height:405pt" o:ole="">
            <v:imagedata r:id="rId185" o:title=""/>
          </v:shape>
          <o:OLEObject Type="Embed" ProgID="Visio.Drawing.15" ShapeID="_x0000_i1082" DrawAspect="Content" ObjectID="_1747754285" r:id="rId186"/>
        </w:object>
      </w:r>
    </w:p>
    <w:p w14:paraId="2981CE01" w14:textId="4A0A735B" w:rsidR="00B32B81" w:rsidRPr="007061D3" w:rsidRDefault="00012F0D" w:rsidP="00012F0D">
      <w:pPr>
        <w:pStyle w:val="Caption"/>
        <w:rPr>
          <w:rFonts w:ascii="Times New Roman" w:hAnsi="Times New Roman" w:cs="Times New Roman"/>
        </w:rPr>
      </w:pPr>
      <w:bookmarkStart w:id="797" w:name="_Toc123745162"/>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115</w:t>
      </w:r>
      <w:r w:rsidR="00252667">
        <w:rPr>
          <w:noProof/>
        </w:rPr>
        <w:fldChar w:fldCharType="end"/>
      </w:r>
      <w:r>
        <w:t xml:space="preserve"> </w:t>
      </w:r>
      <w:r w:rsidRPr="000F7C98">
        <w:t>Manage Advertisement Collaboration Diagram</w:t>
      </w:r>
      <w:bookmarkEnd w:id="797"/>
    </w:p>
    <w:p w14:paraId="4E38E4C8" w14:textId="77BA1804" w:rsidR="006D28F1" w:rsidRPr="007061D3" w:rsidRDefault="006D28F1">
      <w:pPr>
        <w:pStyle w:val="Heading3"/>
        <w:numPr>
          <w:ilvl w:val="2"/>
          <w:numId w:val="74"/>
        </w:numPr>
        <w:rPr>
          <w:rFonts w:ascii="Times New Roman" w:hAnsi="Times New Roman" w:cs="Times New Roman"/>
          <w:sz w:val="28"/>
          <w:szCs w:val="28"/>
        </w:rPr>
        <w:pPrChange w:id="798" w:author="Akash Ur Rehman" w:date="2023-06-08T17:47:00Z">
          <w:pPr>
            <w:pStyle w:val="Heading3"/>
            <w:numPr>
              <w:ilvl w:val="2"/>
              <w:numId w:val="90"/>
            </w:numPr>
            <w:tabs>
              <w:tab w:val="num" w:pos="360"/>
              <w:tab w:val="num" w:pos="2160"/>
            </w:tabs>
            <w:ind w:left="2160" w:hanging="720"/>
          </w:pPr>
        </w:pPrChange>
      </w:pPr>
      <w:bookmarkStart w:id="799" w:name="_Toc137078959"/>
      <w:r w:rsidRPr="007061D3">
        <w:rPr>
          <w:rFonts w:ascii="Times New Roman" w:hAnsi="Times New Roman" w:cs="Times New Roman"/>
          <w:sz w:val="28"/>
          <w:szCs w:val="28"/>
        </w:rPr>
        <w:lastRenderedPageBreak/>
        <w:t>Handling Blood Requests</w:t>
      </w:r>
      <w:bookmarkEnd w:id="799"/>
    </w:p>
    <w:p w14:paraId="0FC65DDA" w14:textId="4DC039BC" w:rsidR="00012F0D" w:rsidRDefault="00C36502" w:rsidP="00012F0D">
      <w:pPr>
        <w:keepNext/>
      </w:pPr>
      <w:r w:rsidRPr="007061D3">
        <w:rPr>
          <w:rFonts w:ascii="Times New Roman" w:hAnsi="Times New Roman" w:cs="Times New Roman"/>
          <w:noProof/>
        </w:rPr>
        <w:object w:dxaOrig="9645" w:dyaOrig="12510" w14:anchorId="18BEA056">
          <v:shape id="_x0000_i1083" type="#_x0000_t75" style="width:466.5pt;height:606.75pt" o:ole="">
            <v:imagedata r:id="rId187" o:title=""/>
          </v:shape>
          <o:OLEObject Type="Embed" ProgID="Visio.Drawing.15" ShapeID="_x0000_i1083" DrawAspect="Content" ObjectID="_1747754286" r:id="rId188"/>
        </w:object>
      </w:r>
    </w:p>
    <w:p w14:paraId="6684AD5D" w14:textId="456C7EB8" w:rsidR="00B32B81" w:rsidRPr="007061D3" w:rsidRDefault="00012F0D" w:rsidP="00012F0D">
      <w:pPr>
        <w:pStyle w:val="Caption"/>
        <w:rPr>
          <w:rFonts w:ascii="Times New Roman" w:hAnsi="Times New Roman" w:cs="Times New Roman"/>
        </w:rPr>
      </w:pPr>
      <w:bookmarkStart w:id="800" w:name="_Toc123745163"/>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116</w:t>
      </w:r>
      <w:r w:rsidR="00252667">
        <w:rPr>
          <w:noProof/>
        </w:rPr>
        <w:fldChar w:fldCharType="end"/>
      </w:r>
      <w:r>
        <w:t xml:space="preserve"> </w:t>
      </w:r>
      <w:r w:rsidRPr="002F0C7F">
        <w:t>Handling Blood Requests Collaboration Diagram</w:t>
      </w:r>
      <w:bookmarkEnd w:id="800"/>
    </w:p>
    <w:p w14:paraId="18BE709F" w14:textId="1C623A5E" w:rsidR="006D28F1" w:rsidRPr="007061D3" w:rsidRDefault="006D28F1">
      <w:pPr>
        <w:pStyle w:val="Heading3"/>
        <w:numPr>
          <w:ilvl w:val="2"/>
          <w:numId w:val="74"/>
        </w:numPr>
        <w:rPr>
          <w:rFonts w:ascii="Times New Roman" w:hAnsi="Times New Roman" w:cs="Times New Roman"/>
          <w:sz w:val="28"/>
          <w:szCs w:val="28"/>
        </w:rPr>
        <w:pPrChange w:id="801" w:author="Akash Ur Rehman" w:date="2023-06-08T17:47:00Z">
          <w:pPr>
            <w:pStyle w:val="Heading3"/>
            <w:numPr>
              <w:ilvl w:val="2"/>
              <w:numId w:val="90"/>
            </w:numPr>
            <w:tabs>
              <w:tab w:val="num" w:pos="360"/>
              <w:tab w:val="num" w:pos="2160"/>
            </w:tabs>
            <w:ind w:left="2160" w:hanging="720"/>
          </w:pPr>
        </w:pPrChange>
      </w:pPr>
      <w:bookmarkStart w:id="802" w:name="_Toc137078960"/>
      <w:r w:rsidRPr="007061D3">
        <w:rPr>
          <w:rFonts w:ascii="Times New Roman" w:hAnsi="Times New Roman" w:cs="Times New Roman"/>
          <w:sz w:val="28"/>
          <w:szCs w:val="28"/>
        </w:rPr>
        <w:lastRenderedPageBreak/>
        <w:t>Managing User’s Personal Information</w:t>
      </w:r>
      <w:bookmarkEnd w:id="802"/>
    </w:p>
    <w:p w14:paraId="692F50B0" w14:textId="25261B25" w:rsidR="007044AC" w:rsidRDefault="00C36502" w:rsidP="007044AC">
      <w:pPr>
        <w:keepNext/>
      </w:pPr>
      <w:r w:rsidRPr="007061D3">
        <w:rPr>
          <w:rFonts w:ascii="Times New Roman" w:hAnsi="Times New Roman" w:cs="Times New Roman"/>
          <w:noProof/>
        </w:rPr>
        <w:object w:dxaOrig="9645" w:dyaOrig="8505" w14:anchorId="2D37385B">
          <v:shape id="_x0000_i1084" type="#_x0000_t75" style="width:466.5pt;height:409.5pt" o:ole="">
            <v:imagedata r:id="rId189" o:title=""/>
          </v:shape>
          <o:OLEObject Type="Embed" ProgID="Visio.Drawing.15" ShapeID="_x0000_i1084" DrawAspect="Content" ObjectID="_1747754287" r:id="rId190"/>
        </w:object>
      </w:r>
    </w:p>
    <w:p w14:paraId="280088E5" w14:textId="78959856" w:rsidR="00B32B81" w:rsidRPr="007061D3" w:rsidRDefault="007044AC" w:rsidP="007044AC">
      <w:pPr>
        <w:pStyle w:val="Caption"/>
        <w:rPr>
          <w:rFonts w:ascii="Times New Roman" w:hAnsi="Times New Roman" w:cs="Times New Roman"/>
        </w:rPr>
      </w:pPr>
      <w:bookmarkStart w:id="803" w:name="_Toc123745165"/>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118</w:t>
      </w:r>
      <w:r w:rsidR="00252667">
        <w:rPr>
          <w:noProof/>
        </w:rPr>
        <w:fldChar w:fldCharType="end"/>
      </w:r>
      <w:r>
        <w:t xml:space="preserve"> </w:t>
      </w:r>
      <w:r w:rsidRPr="00BA1A0D">
        <w:t>Manage Users Personal Information Collaboration Diagram</w:t>
      </w:r>
      <w:bookmarkEnd w:id="803"/>
    </w:p>
    <w:p w14:paraId="79C04F26" w14:textId="62BD820B" w:rsidR="006D28F1" w:rsidRPr="007061D3" w:rsidRDefault="006D28F1">
      <w:pPr>
        <w:pStyle w:val="Heading3"/>
        <w:numPr>
          <w:ilvl w:val="2"/>
          <w:numId w:val="74"/>
        </w:numPr>
        <w:rPr>
          <w:rFonts w:ascii="Times New Roman" w:hAnsi="Times New Roman" w:cs="Times New Roman"/>
          <w:sz w:val="28"/>
          <w:szCs w:val="28"/>
        </w:rPr>
        <w:pPrChange w:id="804" w:author="Akash Ur Rehman" w:date="2023-06-08T17:47:00Z">
          <w:pPr>
            <w:pStyle w:val="Heading3"/>
            <w:numPr>
              <w:ilvl w:val="2"/>
              <w:numId w:val="90"/>
            </w:numPr>
            <w:tabs>
              <w:tab w:val="num" w:pos="360"/>
              <w:tab w:val="num" w:pos="2160"/>
            </w:tabs>
            <w:ind w:left="2160" w:hanging="720"/>
          </w:pPr>
        </w:pPrChange>
      </w:pPr>
      <w:bookmarkStart w:id="805" w:name="_Toc137078961"/>
      <w:r w:rsidRPr="007061D3">
        <w:rPr>
          <w:rFonts w:ascii="Times New Roman" w:hAnsi="Times New Roman" w:cs="Times New Roman"/>
          <w:sz w:val="28"/>
          <w:szCs w:val="28"/>
        </w:rPr>
        <w:lastRenderedPageBreak/>
        <w:t>Managing Campaigns</w:t>
      </w:r>
      <w:bookmarkEnd w:id="805"/>
    </w:p>
    <w:p w14:paraId="16FB3B70" w14:textId="77777777" w:rsidR="007044AC" w:rsidRDefault="004769C0" w:rsidP="007044AC">
      <w:pPr>
        <w:keepNext/>
      </w:pPr>
      <w:r w:rsidRPr="007061D3">
        <w:rPr>
          <w:rFonts w:ascii="Times New Roman" w:hAnsi="Times New Roman" w:cs="Times New Roman"/>
          <w:noProof/>
        </w:rPr>
        <w:object w:dxaOrig="9646" w:dyaOrig="8295" w14:anchorId="3A79CE14">
          <v:shape id="_x0000_i1085" type="#_x0000_t75" style="width:466.5pt;height:405pt" o:ole="">
            <v:imagedata r:id="rId191" o:title=""/>
          </v:shape>
          <o:OLEObject Type="Embed" ProgID="Visio.Drawing.15" ShapeID="_x0000_i1085" DrawAspect="Content" ObjectID="_1747754288" r:id="rId192"/>
        </w:object>
      </w:r>
    </w:p>
    <w:p w14:paraId="202FFC20" w14:textId="6ADAF93C" w:rsidR="00B32B81" w:rsidRPr="007061D3" w:rsidRDefault="007044AC" w:rsidP="007044AC">
      <w:pPr>
        <w:pStyle w:val="Caption"/>
        <w:rPr>
          <w:rFonts w:ascii="Times New Roman" w:hAnsi="Times New Roman" w:cs="Times New Roman"/>
        </w:rPr>
      </w:pPr>
      <w:bookmarkStart w:id="806" w:name="_Toc123745166"/>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119</w:t>
      </w:r>
      <w:r w:rsidR="00252667">
        <w:rPr>
          <w:noProof/>
        </w:rPr>
        <w:fldChar w:fldCharType="end"/>
      </w:r>
      <w:r>
        <w:t xml:space="preserve"> </w:t>
      </w:r>
      <w:r w:rsidRPr="00AB08EB">
        <w:t>Manage Campaigns Collaboration Diagram</w:t>
      </w:r>
      <w:bookmarkEnd w:id="806"/>
    </w:p>
    <w:p w14:paraId="383C0A94" w14:textId="28A5265D" w:rsidR="006D28F1" w:rsidRPr="007061D3" w:rsidRDefault="006D28F1">
      <w:pPr>
        <w:pStyle w:val="Heading3"/>
        <w:numPr>
          <w:ilvl w:val="2"/>
          <w:numId w:val="74"/>
        </w:numPr>
        <w:rPr>
          <w:rFonts w:ascii="Times New Roman" w:hAnsi="Times New Roman" w:cs="Times New Roman"/>
          <w:sz w:val="28"/>
          <w:szCs w:val="28"/>
        </w:rPr>
        <w:pPrChange w:id="807" w:author="Akash Ur Rehman" w:date="2023-06-08T17:47:00Z">
          <w:pPr>
            <w:pStyle w:val="Heading3"/>
            <w:numPr>
              <w:ilvl w:val="2"/>
              <w:numId w:val="90"/>
            </w:numPr>
            <w:tabs>
              <w:tab w:val="num" w:pos="360"/>
              <w:tab w:val="num" w:pos="2160"/>
            </w:tabs>
            <w:ind w:left="2160" w:hanging="720"/>
          </w:pPr>
        </w:pPrChange>
      </w:pPr>
      <w:bookmarkStart w:id="808" w:name="_Toc137078962"/>
      <w:r w:rsidRPr="007061D3">
        <w:rPr>
          <w:rFonts w:ascii="Times New Roman" w:hAnsi="Times New Roman" w:cs="Times New Roman"/>
          <w:sz w:val="28"/>
          <w:szCs w:val="28"/>
        </w:rPr>
        <w:lastRenderedPageBreak/>
        <w:t>Managing Donors List</w:t>
      </w:r>
      <w:bookmarkEnd w:id="808"/>
    </w:p>
    <w:p w14:paraId="0CAC3237" w14:textId="77777777" w:rsidR="007044AC" w:rsidRDefault="004769C0" w:rsidP="007044AC">
      <w:pPr>
        <w:keepNext/>
      </w:pPr>
      <w:r w:rsidRPr="007061D3">
        <w:rPr>
          <w:rFonts w:ascii="Times New Roman" w:hAnsi="Times New Roman" w:cs="Times New Roman"/>
          <w:noProof/>
        </w:rPr>
        <w:object w:dxaOrig="9646" w:dyaOrig="8295" w14:anchorId="6DE3B8FE">
          <v:shape id="_x0000_i1086" type="#_x0000_t75" style="width:466.5pt;height:405pt" o:ole="">
            <v:imagedata r:id="rId193" o:title=""/>
          </v:shape>
          <o:OLEObject Type="Embed" ProgID="Visio.Drawing.15" ShapeID="_x0000_i1086" DrawAspect="Content" ObjectID="_1747754289" r:id="rId194"/>
        </w:object>
      </w:r>
    </w:p>
    <w:p w14:paraId="1B0F94AB" w14:textId="009057D8" w:rsidR="00B32B81" w:rsidRPr="007061D3" w:rsidRDefault="007044AC" w:rsidP="007044AC">
      <w:pPr>
        <w:pStyle w:val="Caption"/>
        <w:rPr>
          <w:rFonts w:ascii="Times New Roman" w:hAnsi="Times New Roman" w:cs="Times New Roman"/>
        </w:rPr>
      </w:pPr>
      <w:bookmarkStart w:id="809" w:name="_Toc123745167"/>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120</w:t>
      </w:r>
      <w:r w:rsidR="00252667">
        <w:rPr>
          <w:noProof/>
        </w:rPr>
        <w:fldChar w:fldCharType="end"/>
      </w:r>
      <w:r>
        <w:t xml:space="preserve"> </w:t>
      </w:r>
      <w:r w:rsidRPr="00BD6B18">
        <w:t>Manage Donor List Collaboration Diagram</w:t>
      </w:r>
      <w:bookmarkEnd w:id="809"/>
    </w:p>
    <w:p w14:paraId="194B1E0C" w14:textId="77198235" w:rsidR="006D28F1" w:rsidRPr="007061D3" w:rsidRDefault="006D28F1">
      <w:pPr>
        <w:pStyle w:val="Heading3"/>
        <w:numPr>
          <w:ilvl w:val="2"/>
          <w:numId w:val="74"/>
        </w:numPr>
        <w:rPr>
          <w:rFonts w:ascii="Times New Roman" w:hAnsi="Times New Roman" w:cs="Times New Roman"/>
          <w:sz w:val="28"/>
          <w:szCs w:val="28"/>
        </w:rPr>
        <w:pPrChange w:id="810" w:author="Akash Ur Rehman" w:date="2023-06-08T17:47:00Z">
          <w:pPr>
            <w:pStyle w:val="Heading3"/>
            <w:numPr>
              <w:ilvl w:val="2"/>
              <w:numId w:val="90"/>
            </w:numPr>
            <w:tabs>
              <w:tab w:val="num" w:pos="360"/>
              <w:tab w:val="num" w:pos="2160"/>
            </w:tabs>
            <w:ind w:left="2160" w:hanging="720"/>
          </w:pPr>
        </w:pPrChange>
      </w:pPr>
      <w:bookmarkStart w:id="811" w:name="_Toc137078963"/>
      <w:r w:rsidRPr="007061D3">
        <w:rPr>
          <w:rFonts w:ascii="Times New Roman" w:hAnsi="Times New Roman" w:cs="Times New Roman"/>
          <w:sz w:val="28"/>
          <w:szCs w:val="28"/>
        </w:rPr>
        <w:lastRenderedPageBreak/>
        <w:t>Manage Sponsors</w:t>
      </w:r>
      <w:bookmarkEnd w:id="811"/>
    </w:p>
    <w:p w14:paraId="07AEF096" w14:textId="77777777" w:rsidR="00083C2B" w:rsidRDefault="004769C0" w:rsidP="00083C2B">
      <w:pPr>
        <w:keepNext/>
      </w:pPr>
      <w:r w:rsidRPr="007061D3">
        <w:rPr>
          <w:rFonts w:ascii="Times New Roman" w:hAnsi="Times New Roman" w:cs="Times New Roman"/>
          <w:noProof/>
        </w:rPr>
        <w:object w:dxaOrig="9646" w:dyaOrig="8295" w14:anchorId="543CDF69">
          <v:shape id="_x0000_i1087" type="#_x0000_t75" style="width:466.5pt;height:405pt" o:ole="">
            <v:imagedata r:id="rId195" o:title=""/>
          </v:shape>
          <o:OLEObject Type="Embed" ProgID="Visio.Drawing.15" ShapeID="_x0000_i1087" DrawAspect="Content" ObjectID="_1747754290" r:id="rId196"/>
        </w:object>
      </w:r>
    </w:p>
    <w:p w14:paraId="420B33E1" w14:textId="25B47E1B" w:rsidR="00B32B81" w:rsidRPr="007061D3" w:rsidRDefault="00083C2B" w:rsidP="00083C2B">
      <w:pPr>
        <w:pStyle w:val="Caption"/>
        <w:rPr>
          <w:rFonts w:ascii="Times New Roman" w:hAnsi="Times New Roman" w:cs="Times New Roman"/>
        </w:rPr>
      </w:pPr>
      <w:bookmarkStart w:id="812" w:name="_Toc123745168"/>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121</w:t>
      </w:r>
      <w:r w:rsidR="00252667">
        <w:rPr>
          <w:noProof/>
        </w:rPr>
        <w:fldChar w:fldCharType="end"/>
      </w:r>
      <w:r>
        <w:t xml:space="preserve"> </w:t>
      </w:r>
      <w:r w:rsidRPr="00556DB1">
        <w:t>Manage Sponsors Collaboration Diagram</w:t>
      </w:r>
      <w:bookmarkEnd w:id="812"/>
    </w:p>
    <w:p w14:paraId="487FDF05" w14:textId="6FADBC30" w:rsidR="006D28F1" w:rsidRPr="007061D3" w:rsidRDefault="006D28F1">
      <w:pPr>
        <w:pStyle w:val="Heading3"/>
        <w:numPr>
          <w:ilvl w:val="2"/>
          <w:numId w:val="74"/>
        </w:numPr>
        <w:rPr>
          <w:rFonts w:ascii="Times New Roman" w:hAnsi="Times New Roman" w:cs="Times New Roman"/>
          <w:sz w:val="28"/>
          <w:szCs w:val="28"/>
        </w:rPr>
        <w:pPrChange w:id="813" w:author="Akash Ur Rehman" w:date="2023-06-08T17:47:00Z">
          <w:pPr>
            <w:pStyle w:val="Heading3"/>
            <w:numPr>
              <w:ilvl w:val="2"/>
              <w:numId w:val="90"/>
            </w:numPr>
            <w:tabs>
              <w:tab w:val="num" w:pos="360"/>
              <w:tab w:val="num" w:pos="2160"/>
            </w:tabs>
            <w:ind w:left="2160" w:hanging="720"/>
          </w:pPr>
        </w:pPrChange>
      </w:pPr>
      <w:bookmarkStart w:id="814" w:name="_Toc137078964"/>
      <w:r w:rsidRPr="007061D3">
        <w:rPr>
          <w:rFonts w:ascii="Times New Roman" w:hAnsi="Times New Roman" w:cs="Times New Roman"/>
          <w:sz w:val="28"/>
          <w:szCs w:val="28"/>
        </w:rPr>
        <w:lastRenderedPageBreak/>
        <w:t>Manage Financial Donation</w:t>
      </w:r>
      <w:bookmarkEnd w:id="814"/>
    </w:p>
    <w:p w14:paraId="5B7F1946" w14:textId="77777777" w:rsidR="00625F1E" w:rsidRDefault="004769C0" w:rsidP="00625F1E">
      <w:pPr>
        <w:keepNext/>
      </w:pPr>
      <w:r w:rsidRPr="007061D3">
        <w:rPr>
          <w:rFonts w:ascii="Times New Roman" w:hAnsi="Times New Roman" w:cs="Times New Roman"/>
          <w:noProof/>
        </w:rPr>
        <w:object w:dxaOrig="9646" w:dyaOrig="8086" w14:anchorId="3E5391CA">
          <v:shape id="_x0000_i1088" type="#_x0000_t75" style="width:466.5pt;height:389.25pt" o:ole="">
            <v:imagedata r:id="rId197" o:title=""/>
          </v:shape>
          <o:OLEObject Type="Embed" ProgID="Visio.Drawing.15" ShapeID="_x0000_i1088" DrawAspect="Content" ObjectID="_1747754291" r:id="rId198"/>
        </w:object>
      </w:r>
    </w:p>
    <w:p w14:paraId="3BD1B8BB" w14:textId="58BF8027" w:rsidR="00B32B81" w:rsidRPr="007061D3" w:rsidRDefault="00625F1E" w:rsidP="00625F1E">
      <w:pPr>
        <w:pStyle w:val="Caption"/>
        <w:rPr>
          <w:rFonts w:ascii="Times New Roman" w:hAnsi="Times New Roman" w:cs="Times New Roman"/>
        </w:rPr>
      </w:pPr>
      <w:bookmarkStart w:id="815" w:name="_Toc123745169"/>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122</w:t>
      </w:r>
      <w:r w:rsidR="00252667">
        <w:rPr>
          <w:noProof/>
        </w:rPr>
        <w:fldChar w:fldCharType="end"/>
      </w:r>
      <w:r>
        <w:t xml:space="preserve"> </w:t>
      </w:r>
      <w:r w:rsidRPr="005E100E">
        <w:t>Manage Financial Donation Collaboration Diagram</w:t>
      </w:r>
      <w:bookmarkEnd w:id="815"/>
    </w:p>
    <w:p w14:paraId="27AAB828" w14:textId="5A5450D4" w:rsidR="006D28F1" w:rsidRPr="007061D3" w:rsidRDefault="006D28F1">
      <w:pPr>
        <w:pStyle w:val="Heading3"/>
        <w:numPr>
          <w:ilvl w:val="2"/>
          <w:numId w:val="74"/>
        </w:numPr>
        <w:rPr>
          <w:rFonts w:ascii="Times New Roman" w:hAnsi="Times New Roman" w:cs="Times New Roman"/>
          <w:sz w:val="28"/>
          <w:szCs w:val="28"/>
        </w:rPr>
        <w:pPrChange w:id="816" w:author="Akash Ur Rehman" w:date="2023-06-08T17:47:00Z">
          <w:pPr>
            <w:pStyle w:val="Heading3"/>
            <w:numPr>
              <w:ilvl w:val="2"/>
              <w:numId w:val="90"/>
            </w:numPr>
            <w:tabs>
              <w:tab w:val="num" w:pos="360"/>
              <w:tab w:val="num" w:pos="2160"/>
            </w:tabs>
            <w:ind w:left="2160" w:hanging="720"/>
          </w:pPr>
        </w:pPrChange>
      </w:pPr>
      <w:bookmarkStart w:id="817" w:name="_Toc137078965"/>
      <w:r w:rsidRPr="007061D3">
        <w:rPr>
          <w:rFonts w:ascii="Times New Roman" w:hAnsi="Times New Roman" w:cs="Times New Roman"/>
          <w:sz w:val="28"/>
          <w:szCs w:val="28"/>
        </w:rPr>
        <w:lastRenderedPageBreak/>
        <w:t>Manage Job Posts</w:t>
      </w:r>
      <w:bookmarkEnd w:id="817"/>
    </w:p>
    <w:p w14:paraId="764B68E5" w14:textId="77777777" w:rsidR="00625F1E" w:rsidRDefault="004769C0" w:rsidP="00625F1E">
      <w:pPr>
        <w:keepNext/>
      </w:pPr>
      <w:r w:rsidRPr="007061D3">
        <w:rPr>
          <w:rFonts w:ascii="Times New Roman" w:hAnsi="Times New Roman" w:cs="Times New Roman"/>
          <w:noProof/>
        </w:rPr>
        <w:object w:dxaOrig="9646" w:dyaOrig="8295" w14:anchorId="270CD9A3">
          <v:shape id="_x0000_i1089" type="#_x0000_t75" style="width:466.5pt;height:405pt" o:ole="">
            <v:imagedata r:id="rId199" o:title=""/>
          </v:shape>
          <o:OLEObject Type="Embed" ProgID="Visio.Drawing.15" ShapeID="_x0000_i1089" DrawAspect="Content" ObjectID="_1747754292" r:id="rId200"/>
        </w:object>
      </w:r>
    </w:p>
    <w:p w14:paraId="64830A13" w14:textId="52DF986C" w:rsidR="00B32B81" w:rsidRPr="007061D3" w:rsidRDefault="00625F1E" w:rsidP="00625F1E">
      <w:pPr>
        <w:pStyle w:val="Caption"/>
        <w:rPr>
          <w:rFonts w:ascii="Times New Roman" w:hAnsi="Times New Roman" w:cs="Times New Roman"/>
        </w:rPr>
      </w:pPr>
      <w:bookmarkStart w:id="818" w:name="_Toc123745170"/>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123</w:t>
      </w:r>
      <w:r w:rsidR="00252667">
        <w:rPr>
          <w:noProof/>
        </w:rPr>
        <w:fldChar w:fldCharType="end"/>
      </w:r>
      <w:r>
        <w:t xml:space="preserve"> </w:t>
      </w:r>
      <w:r w:rsidRPr="00A840F6">
        <w:t>Managing Job Posts Collaboration Diagram</w:t>
      </w:r>
      <w:bookmarkEnd w:id="818"/>
    </w:p>
    <w:p w14:paraId="2F17B589" w14:textId="487F650C" w:rsidR="006D28F1" w:rsidRPr="007061D3" w:rsidRDefault="006D28F1">
      <w:pPr>
        <w:pStyle w:val="Heading3"/>
        <w:numPr>
          <w:ilvl w:val="2"/>
          <w:numId w:val="74"/>
        </w:numPr>
        <w:rPr>
          <w:rFonts w:ascii="Times New Roman" w:hAnsi="Times New Roman" w:cs="Times New Roman"/>
          <w:sz w:val="28"/>
          <w:szCs w:val="28"/>
        </w:rPr>
        <w:pPrChange w:id="819" w:author="Akash Ur Rehman" w:date="2023-06-08T17:47:00Z">
          <w:pPr>
            <w:pStyle w:val="Heading3"/>
            <w:numPr>
              <w:ilvl w:val="2"/>
              <w:numId w:val="90"/>
            </w:numPr>
            <w:tabs>
              <w:tab w:val="num" w:pos="360"/>
              <w:tab w:val="num" w:pos="2160"/>
            </w:tabs>
            <w:ind w:left="2160" w:hanging="720"/>
          </w:pPr>
        </w:pPrChange>
      </w:pPr>
      <w:bookmarkStart w:id="820" w:name="_Toc137078966"/>
      <w:r w:rsidRPr="007061D3">
        <w:rPr>
          <w:rFonts w:ascii="Times New Roman" w:hAnsi="Times New Roman" w:cs="Times New Roman"/>
          <w:sz w:val="28"/>
          <w:szCs w:val="28"/>
        </w:rPr>
        <w:lastRenderedPageBreak/>
        <w:t>Managing Frequently Asked Questions</w:t>
      </w:r>
      <w:bookmarkEnd w:id="820"/>
    </w:p>
    <w:p w14:paraId="268A465A" w14:textId="77777777" w:rsidR="00625F1E" w:rsidRDefault="004769C0" w:rsidP="00625F1E">
      <w:pPr>
        <w:keepNext/>
      </w:pPr>
      <w:r w:rsidRPr="007061D3">
        <w:rPr>
          <w:rFonts w:ascii="Times New Roman" w:hAnsi="Times New Roman" w:cs="Times New Roman"/>
          <w:noProof/>
        </w:rPr>
        <w:object w:dxaOrig="9646" w:dyaOrig="8506" w14:anchorId="3306013B">
          <v:shape id="_x0000_i1090" type="#_x0000_t75" style="width:466.5pt;height:409.5pt" o:ole="">
            <v:imagedata r:id="rId201" o:title=""/>
          </v:shape>
          <o:OLEObject Type="Embed" ProgID="Visio.Drawing.15" ShapeID="_x0000_i1090" DrawAspect="Content" ObjectID="_1747754293" r:id="rId202"/>
        </w:object>
      </w:r>
    </w:p>
    <w:p w14:paraId="201EA119" w14:textId="65399C8F" w:rsidR="00D72022" w:rsidRPr="007061D3" w:rsidRDefault="00625F1E" w:rsidP="00625F1E">
      <w:pPr>
        <w:pStyle w:val="Caption"/>
        <w:rPr>
          <w:rFonts w:ascii="Times New Roman" w:hAnsi="Times New Roman" w:cs="Times New Roman"/>
        </w:rPr>
      </w:pPr>
      <w:bookmarkStart w:id="821" w:name="_Toc123745171"/>
      <w:r>
        <w:t xml:space="preserve">Figure </w:t>
      </w:r>
      <w:r w:rsidR="00252667">
        <w:rPr>
          <w:noProof/>
        </w:rPr>
        <w:fldChar w:fldCharType="begin"/>
      </w:r>
      <w:r w:rsidR="00252667">
        <w:rPr>
          <w:noProof/>
        </w:rPr>
        <w:instrText xml:space="preserve"> SEQ Figure \* ARABIC </w:instrText>
      </w:r>
      <w:r w:rsidR="00252667">
        <w:rPr>
          <w:noProof/>
        </w:rPr>
        <w:fldChar w:fldCharType="separate"/>
      </w:r>
      <w:r w:rsidR="000562DB">
        <w:rPr>
          <w:noProof/>
        </w:rPr>
        <w:t>124</w:t>
      </w:r>
      <w:r w:rsidR="00252667">
        <w:rPr>
          <w:noProof/>
        </w:rPr>
        <w:fldChar w:fldCharType="end"/>
      </w:r>
      <w:r>
        <w:t xml:space="preserve"> </w:t>
      </w:r>
      <w:r w:rsidRPr="005F51F8">
        <w:t>manage Frequently Asked Questions Collaboration Diagram</w:t>
      </w:r>
      <w:bookmarkEnd w:id="821"/>
    </w:p>
    <w:p w14:paraId="6FB4CEAB" w14:textId="39748232" w:rsidR="00A559D4" w:rsidRPr="007061D3" w:rsidRDefault="00A559D4" w:rsidP="00491EF7">
      <w:pPr>
        <w:rPr>
          <w:rFonts w:ascii="Times New Roman" w:hAnsi="Times New Roman" w:cs="Times New Roman"/>
        </w:rPr>
      </w:pPr>
    </w:p>
    <w:p w14:paraId="45B3784D" w14:textId="111B0E66" w:rsidR="008353DC" w:rsidRPr="007061D3" w:rsidRDefault="008353DC" w:rsidP="00491EF7">
      <w:pPr>
        <w:rPr>
          <w:rFonts w:ascii="Times New Roman" w:hAnsi="Times New Roman" w:cs="Times New Roman"/>
        </w:rPr>
      </w:pPr>
    </w:p>
    <w:p w14:paraId="36996F19" w14:textId="5DF0D210" w:rsidR="008353DC" w:rsidRPr="007061D3" w:rsidRDefault="008353DC" w:rsidP="00491EF7">
      <w:pPr>
        <w:rPr>
          <w:rFonts w:ascii="Times New Roman" w:hAnsi="Times New Roman" w:cs="Times New Roman"/>
        </w:rPr>
      </w:pPr>
    </w:p>
    <w:p w14:paraId="7AB7AB5E" w14:textId="4BB2BE28" w:rsidR="008353DC" w:rsidRDefault="008353DC" w:rsidP="00491EF7">
      <w:pPr>
        <w:rPr>
          <w:rFonts w:ascii="Times New Roman" w:hAnsi="Times New Roman" w:cs="Times New Roman"/>
        </w:rPr>
      </w:pPr>
    </w:p>
    <w:p w14:paraId="2335D2D5" w14:textId="5C598C3A" w:rsidR="009522E9" w:rsidRDefault="009522E9" w:rsidP="00491EF7">
      <w:pPr>
        <w:rPr>
          <w:rFonts w:ascii="Times New Roman" w:hAnsi="Times New Roman" w:cs="Times New Roman"/>
        </w:rPr>
      </w:pPr>
    </w:p>
    <w:p w14:paraId="7265846E" w14:textId="1C0CB60B" w:rsidR="009522E9" w:rsidRDefault="009522E9" w:rsidP="00491EF7">
      <w:pPr>
        <w:rPr>
          <w:rFonts w:ascii="Times New Roman" w:hAnsi="Times New Roman" w:cs="Times New Roman"/>
        </w:rPr>
      </w:pPr>
    </w:p>
    <w:p w14:paraId="2EB0894E" w14:textId="52A3A939" w:rsidR="009522E9" w:rsidRDefault="009522E9" w:rsidP="00491EF7">
      <w:pPr>
        <w:rPr>
          <w:rFonts w:ascii="Times New Roman" w:hAnsi="Times New Roman" w:cs="Times New Roman"/>
        </w:rPr>
      </w:pPr>
    </w:p>
    <w:p w14:paraId="6B9FC14D" w14:textId="1B5B903E" w:rsidR="009522E9" w:rsidRDefault="009522E9" w:rsidP="00491EF7">
      <w:pPr>
        <w:rPr>
          <w:rFonts w:ascii="Times New Roman" w:hAnsi="Times New Roman" w:cs="Times New Roman"/>
        </w:rPr>
      </w:pPr>
    </w:p>
    <w:p w14:paraId="22B96B73" w14:textId="22E2E14A" w:rsidR="00272D23" w:rsidRDefault="00272D23" w:rsidP="00491EF7">
      <w:pPr>
        <w:rPr>
          <w:rFonts w:ascii="Times New Roman" w:hAnsi="Times New Roman" w:cs="Times New Roman"/>
        </w:rPr>
      </w:pPr>
    </w:p>
    <w:p w14:paraId="7CBD7D20" w14:textId="5ADFBD0C" w:rsidR="00272D23" w:rsidRDefault="00272D23" w:rsidP="00272D23">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822" w:name="_Toc137078967"/>
      <w:r w:rsidRPr="00272D23">
        <w:rPr>
          <w:rFonts w:ascii="Times New Roman" w:eastAsiaTheme="majorEastAsia" w:hAnsi="Times New Roman" w:cs="Times New Roman"/>
          <w:color w:val="2E74B5" w:themeColor="accent1" w:themeShade="BF"/>
          <w:sz w:val="36"/>
          <w:szCs w:val="36"/>
        </w:rPr>
        <w:lastRenderedPageBreak/>
        <w:t>Chapter 4: System Testing</w:t>
      </w:r>
      <w:bookmarkEnd w:id="822"/>
    </w:p>
    <w:p w14:paraId="546461DB" w14:textId="7609051E" w:rsidR="007C4845" w:rsidRPr="00233C38" w:rsidRDefault="007C4845" w:rsidP="00233C38">
      <w:pPr>
        <w:keepNext/>
        <w:keepLines/>
        <w:numPr>
          <w:ilvl w:val="1"/>
          <w:numId w:val="5"/>
        </w:numPr>
        <w:spacing w:before="240" w:after="0"/>
        <w:outlineLvl w:val="0"/>
        <w:rPr>
          <w:rFonts w:ascii="Times New Roman" w:eastAsiaTheme="majorEastAsia" w:hAnsi="Times New Roman" w:cs="Times New Roman"/>
          <w:color w:val="2E74B5" w:themeColor="accent1" w:themeShade="BF"/>
          <w:sz w:val="30"/>
          <w:szCs w:val="30"/>
        </w:rPr>
      </w:pPr>
      <w:bookmarkStart w:id="823" w:name="_Toc137078968"/>
      <w:r w:rsidRPr="00233C38">
        <w:rPr>
          <w:rFonts w:ascii="Times New Roman" w:eastAsiaTheme="majorEastAsia" w:hAnsi="Times New Roman" w:cs="Times New Roman"/>
          <w:color w:val="2E74B5" w:themeColor="accent1" w:themeShade="BF"/>
          <w:sz w:val="30"/>
          <w:szCs w:val="30"/>
        </w:rPr>
        <w:t>Test Cases</w:t>
      </w:r>
      <w:bookmarkEnd w:id="823"/>
    </w:p>
    <w:p w14:paraId="0C76320F" w14:textId="77777777" w:rsidR="00272D23" w:rsidRPr="00272D23" w:rsidRDefault="00272D23" w:rsidP="00272D23"/>
    <w:p w14:paraId="2D6B1FA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24" w:name="_Toc137078969"/>
      <w:r w:rsidRPr="00272D23">
        <w:rPr>
          <w:rFonts w:asciiTheme="majorHAnsi" w:eastAsiaTheme="majorEastAsia" w:hAnsiTheme="majorHAnsi" w:cstheme="majorBidi"/>
          <w:color w:val="1F4D78" w:themeColor="accent1" w:themeShade="7F"/>
          <w:sz w:val="24"/>
          <w:szCs w:val="24"/>
        </w:rPr>
        <w:t>Test Case 4.1.1 - Login</w:t>
      </w:r>
      <w:bookmarkEnd w:id="824"/>
    </w:p>
    <w:p w14:paraId="01A8FD1E" w14:textId="77777777" w:rsidR="00272D23" w:rsidRPr="00272D23" w:rsidRDefault="00272D23" w:rsidP="00272D23">
      <w:pPr>
        <w:spacing w:after="0"/>
        <w:rPr>
          <w:b/>
          <w:sz w:val="24"/>
        </w:rPr>
      </w:pPr>
    </w:p>
    <w:tbl>
      <w:tblPr>
        <w:tblStyle w:val="TableGrid0"/>
        <w:tblW w:w="9650" w:type="dxa"/>
        <w:tblInd w:w="0" w:type="dxa"/>
        <w:tblLook w:val="04A0" w:firstRow="1" w:lastRow="0" w:firstColumn="1" w:lastColumn="0" w:noHBand="0" w:noVBand="1"/>
      </w:tblPr>
      <w:tblGrid>
        <w:gridCol w:w="737"/>
        <w:gridCol w:w="1457"/>
        <w:gridCol w:w="1027"/>
        <w:gridCol w:w="1693"/>
        <w:gridCol w:w="1772"/>
        <w:gridCol w:w="1783"/>
        <w:gridCol w:w="1181"/>
      </w:tblGrid>
      <w:tr w:rsidR="00272D23" w:rsidRPr="00272D23" w14:paraId="798DEA32" w14:textId="77777777" w:rsidTr="00BE015C">
        <w:trPr>
          <w:trHeight w:val="835"/>
        </w:trPr>
        <w:tc>
          <w:tcPr>
            <w:tcW w:w="737" w:type="dxa"/>
            <w:shd w:val="clear" w:color="auto" w:fill="999999" w:themeFill="text1" w:themeFillTint="66"/>
          </w:tcPr>
          <w:p w14:paraId="4B032005"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ID</w:t>
            </w:r>
          </w:p>
        </w:tc>
        <w:tc>
          <w:tcPr>
            <w:tcW w:w="1457" w:type="dxa"/>
            <w:shd w:val="clear" w:color="auto" w:fill="999999" w:themeFill="text1" w:themeFillTint="66"/>
          </w:tcPr>
          <w:p w14:paraId="51F03B87"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Scenario</w:t>
            </w:r>
          </w:p>
        </w:tc>
        <w:tc>
          <w:tcPr>
            <w:tcW w:w="1027" w:type="dxa"/>
            <w:shd w:val="clear" w:color="auto" w:fill="999999" w:themeFill="text1" w:themeFillTint="66"/>
          </w:tcPr>
          <w:p w14:paraId="08289BF0"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w:t>
            </w:r>
          </w:p>
        </w:tc>
        <w:tc>
          <w:tcPr>
            <w:tcW w:w="1693" w:type="dxa"/>
            <w:shd w:val="clear" w:color="auto" w:fill="999999" w:themeFill="text1" w:themeFillTint="66"/>
          </w:tcPr>
          <w:p w14:paraId="18F2FD43"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Preconditions</w:t>
            </w:r>
          </w:p>
        </w:tc>
        <w:tc>
          <w:tcPr>
            <w:tcW w:w="1772" w:type="dxa"/>
            <w:shd w:val="clear" w:color="auto" w:fill="999999" w:themeFill="text1" w:themeFillTint="66"/>
          </w:tcPr>
          <w:p w14:paraId="3CEABA39"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Steps</w:t>
            </w:r>
          </w:p>
        </w:tc>
        <w:tc>
          <w:tcPr>
            <w:tcW w:w="1783" w:type="dxa"/>
            <w:shd w:val="clear" w:color="auto" w:fill="999999" w:themeFill="text1" w:themeFillTint="66"/>
          </w:tcPr>
          <w:p w14:paraId="13F6F01B"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Post Conditions</w:t>
            </w:r>
          </w:p>
        </w:tc>
        <w:tc>
          <w:tcPr>
            <w:tcW w:w="1181" w:type="dxa"/>
            <w:shd w:val="clear" w:color="auto" w:fill="999999" w:themeFill="text1" w:themeFillTint="66"/>
          </w:tcPr>
          <w:p w14:paraId="0365F5A8"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Pass/Fail</w:t>
            </w:r>
          </w:p>
        </w:tc>
      </w:tr>
      <w:tr w:rsidR="00272D23" w:rsidRPr="00272D23" w14:paraId="25946D1E" w14:textId="77777777" w:rsidTr="00BE015C">
        <w:trPr>
          <w:trHeight w:val="3871"/>
        </w:trPr>
        <w:tc>
          <w:tcPr>
            <w:tcW w:w="737" w:type="dxa"/>
          </w:tcPr>
          <w:p w14:paraId="545E7AE5" w14:textId="77777777" w:rsidR="00272D23" w:rsidRPr="00272D23" w:rsidRDefault="00272D23" w:rsidP="00272D23">
            <w:pPr>
              <w:rPr>
                <w:rFonts w:ascii="Times New Roman" w:hAnsi="Times New Roman" w:cs="Times New Roman"/>
                <w:b/>
                <w:sz w:val="24"/>
              </w:rPr>
            </w:pPr>
            <w:r w:rsidRPr="00272D23">
              <w:rPr>
                <w:rFonts w:ascii="Times New Roman" w:hAnsi="Times New Roman" w:cs="Times New Roman"/>
                <w:b/>
                <w:sz w:val="24"/>
              </w:rPr>
              <w:t>TC-01</w:t>
            </w:r>
          </w:p>
        </w:tc>
        <w:tc>
          <w:tcPr>
            <w:tcW w:w="1457" w:type="dxa"/>
          </w:tcPr>
          <w:p w14:paraId="479D916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User/Admin Login</w:t>
            </w:r>
          </w:p>
        </w:tc>
        <w:tc>
          <w:tcPr>
            <w:tcW w:w="1027" w:type="dxa"/>
          </w:tcPr>
          <w:p w14:paraId="02E04A68"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 xml:space="preserve">Verify whether user </w:t>
            </w:r>
            <w:proofErr w:type="gramStart"/>
            <w:r w:rsidRPr="00272D23">
              <w:rPr>
                <w:rFonts w:ascii="Times New Roman" w:hAnsi="Times New Roman" w:cs="Times New Roman"/>
                <w:bCs/>
                <w:sz w:val="24"/>
              </w:rPr>
              <w:t>is Able to</w:t>
            </w:r>
            <w:proofErr w:type="gramEnd"/>
            <w:r w:rsidRPr="00272D23">
              <w:rPr>
                <w:rFonts w:ascii="Times New Roman" w:hAnsi="Times New Roman" w:cs="Times New Roman"/>
                <w:bCs/>
                <w:sz w:val="24"/>
              </w:rPr>
              <w:t xml:space="preserve"> login into the system or not.</w:t>
            </w:r>
          </w:p>
        </w:tc>
        <w:tc>
          <w:tcPr>
            <w:tcW w:w="1693" w:type="dxa"/>
          </w:tcPr>
          <w:p w14:paraId="7193226A" w14:textId="3D2601F3"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 xml:space="preserve">The User or Blood Donation </w:t>
            </w:r>
            <w:r w:rsidR="001D685A">
              <w:rPr>
                <w:rFonts w:ascii="Times New Roman" w:hAnsi="Times New Roman" w:cs="Times New Roman"/>
                <w:bCs/>
                <w:sz w:val="24"/>
              </w:rPr>
              <w:t>Center</w:t>
            </w:r>
            <w:r w:rsidRPr="00272D23">
              <w:rPr>
                <w:rFonts w:ascii="Times New Roman" w:hAnsi="Times New Roman" w:cs="Times New Roman"/>
                <w:bCs/>
                <w:sz w:val="24"/>
              </w:rPr>
              <w:t xml:space="preserve"> or Admin be registered in the system </w:t>
            </w:r>
            <w:proofErr w:type="gramStart"/>
            <w:r w:rsidRPr="00272D23">
              <w:rPr>
                <w:rFonts w:ascii="Times New Roman" w:hAnsi="Times New Roman" w:cs="Times New Roman"/>
                <w:bCs/>
                <w:sz w:val="24"/>
              </w:rPr>
              <w:t>in order to</w:t>
            </w:r>
            <w:proofErr w:type="gramEnd"/>
            <w:r w:rsidRPr="00272D23">
              <w:rPr>
                <w:rFonts w:ascii="Times New Roman" w:hAnsi="Times New Roman" w:cs="Times New Roman"/>
                <w:bCs/>
                <w:sz w:val="24"/>
              </w:rPr>
              <w:t xml:space="preserve"> login the system.</w:t>
            </w:r>
          </w:p>
        </w:tc>
        <w:tc>
          <w:tcPr>
            <w:tcW w:w="1772" w:type="dxa"/>
          </w:tcPr>
          <w:p w14:paraId="349C23E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 This test case starts when the user enters the required fields in the sign-in form.</w:t>
            </w:r>
          </w:p>
          <w:p w14:paraId="651A85A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This User hits the login button</w:t>
            </w:r>
          </w:p>
          <w:p w14:paraId="45870421"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This test case ends.</w:t>
            </w:r>
          </w:p>
        </w:tc>
        <w:tc>
          <w:tcPr>
            <w:tcW w:w="1783" w:type="dxa"/>
          </w:tcPr>
          <w:p w14:paraId="67B64E5C" w14:textId="1D2427C1"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 xml:space="preserve">The User (only in Online Blood Donation System) or Blood Donation </w:t>
            </w:r>
            <w:r w:rsidR="001D685A">
              <w:rPr>
                <w:rFonts w:ascii="Times New Roman" w:hAnsi="Times New Roman" w:cs="Times New Roman"/>
                <w:bCs/>
                <w:sz w:val="24"/>
              </w:rPr>
              <w:t>Center</w:t>
            </w:r>
            <w:r w:rsidRPr="00272D23">
              <w:rPr>
                <w:rFonts w:ascii="Times New Roman" w:hAnsi="Times New Roman" w:cs="Times New Roman"/>
                <w:bCs/>
                <w:sz w:val="24"/>
              </w:rPr>
              <w:t xml:space="preserve"> or Admin has successfully gained access to his/her user account/system profile.</w:t>
            </w:r>
          </w:p>
        </w:tc>
        <w:tc>
          <w:tcPr>
            <w:tcW w:w="1181" w:type="dxa"/>
          </w:tcPr>
          <w:p w14:paraId="57E92099" w14:textId="77777777" w:rsidR="00272D23" w:rsidRPr="00272D23" w:rsidRDefault="00272D23" w:rsidP="00272D23">
            <w:pPr>
              <w:keepNext/>
              <w:rPr>
                <w:rFonts w:ascii="Times New Roman" w:hAnsi="Times New Roman" w:cs="Times New Roman"/>
                <w:bCs/>
                <w:sz w:val="24"/>
              </w:rPr>
            </w:pPr>
            <w:r w:rsidRPr="00272D23">
              <w:rPr>
                <w:rFonts w:ascii="Times New Roman" w:hAnsi="Times New Roman" w:cs="Times New Roman"/>
                <w:bCs/>
                <w:sz w:val="24"/>
              </w:rPr>
              <w:t>Pass</w:t>
            </w:r>
          </w:p>
        </w:tc>
      </w:tr>
    </w:tbl>
    <w:p w14:paraId="4A2AE214" w14:textId="6E830279" w:rsidR="00272D23" w:rsidRPr="00272D23" w:rsidRDefault="00272D23" w:rsidP="00272D23">
      <w:pPr>
        <w:spacing w:after="200" w:line="240" w:lineRule="auto"/>
        <w:rPr>
          <w:i/>
          <w:iCs/>
          <w:color w:val="44546A" w:themeColor="text2"/>
          <w:sz w:val="18"/>
          <w:szCs w:val="18"/>
        </w:rPr>
      </w:pPr>
      <w:bookmarkStart w:id="825" w:name="_Toc12374523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68</w:t>
      </w:r>
      <w:r w:rsidRPr="00272D23">
        <w:rPr>
          <w:i/>
          <w:iCs/>
          <w:noProof/>
          <w:color w:val="44546A" w:themeColor="text2"/>
          <w:sz w:val="18"/>
          <w:szCs w:val="18"/>
        </w:rPr>
        <w:fldChar w:fldCharType="end"/>
      </w:r>
      <w:r w:rsidRPr="00272D23">
        <w:rPr>
          <w:i/>
          <w:iCs/>
          <w:color w:val="44546A" w:themeColor="text2"/>
          <w:sz w:val="18"/>
          <w:szCs w:val="18"/>
        </w:rPr>
        <w:t>: Test Case 4.1.1 - Login</w:t>
      </w:r>
      <w:bookmarkEnd w:id="825"/>
    </w:p>
    <w:p w14:paraId="6A2FEC5C" w14:textId="77777777" w:rsidR="00272D23" w:rsidRPr="00272D23" w:rsidRDefault="00272D23" w:rsidP="00272D23">
      <w:pPr>
        <w:spacing w:after="0"/>
        <w:rPr>
          <w:b/>
          <w:bCs/>
          <w:sz w:val="24"/>
        </w:rPr>
      </w:pPr>
    </w:p>
    <w:p w14:paraId="4B8B701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26" w:name="_Toc137078970"/>
      <w:r w:rsidRPr="00272D23">
        <w:rPr>
          <w:rFonts w:asciiTheme="majorHAnsi" w:eastAsiaTheme="majorEastAsia" w:hAnsiTheme="majorHAnsi" w:cstheme="majorBidi"/>
          <w:color w:val="1F4D78" w:themeColor="accent1" w:themeShade="7F"/>
          <w:sz w:val="24"/>
          <w:szCs w:val="24"/>
        </w:rPr>
        <w:t>Test Case 4.1.2 - Register</w:t>
      </w:r>
      <w:bookmarkEnd w:id="826"/>
    </w:p>
    <w:p w14:paraId="3F5921EA" w14:textId="77777777" w:rsidR="00272D23" w:rsidRPr="00272D23" w:rsidRDefault="00272D23" w:rsidP="00272D23">
      <w:pPr>
        <w:spacing w:after="0"/>
        <w:rPr>
          <w:b/>
          <w:sz w:val="24"/>
        </w:rPr>
      </w:pPr>
    </w:p>
    <w:tbl>
      <w:tblPr>
        <w:tblStyle w:val="TableGrid0"/>
        <w:tblW w:w="9634" w:type="dxa"/>
        <w:tblInd w:w="0" w:type="dxa"/>
        <w:tblLook w:val="04A0" w:firstRow="1" w:lastRow="0" w:firstColumn="1" w:lastColumn="0" w:noHBand="0" w:noVBand="1"/>
      </w:tblPr>
      <w:tblGrid>
        <w:gridCol w:w="893"/>
        <w:gridCol w:w="1485"/>
        <w:gridCol w:w="989"/>
        <w:gridCol w:w="1630"/>
        <w:gridCol w:w="1944"/>
        <w:gridCol w:w="1556"/>
        <w:gridCol w:w="1137"/>
      </w:tblGrid>
      <w:tr w:rsidR="00272D23" w:rsidRPr="00272D23" w14:paraId="4B0B575C" w14:textId="77777777" w:rsidTr="00BE015C">
        <w:tc>
          <w:tcPr>
            <w:tcW w:w="893" w:type="dxa"/>
            <w:shd w:val="clear" w:color="auto" w:fill="999999" w:themeFill="text1" w:themeFillTint="66"/>
          </w:tcPr>
          <w:p w14:paraId="5976E0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5" w:type="dxa"/>
            <w:shd w:val="clear" w:color="auto" w:fill="999999" w:themeFill="text1" w:themeFillTint="66"/>
          </w:tcPr>
          <w:p w14:paraId="409DED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989" w:type="dxa"/>
            <w:shd w:val="clear" w:color="auto" w:fill="999999" w:themeFill="text1" w:themeFillTint="66"/>
          </w:tcPr>
          <w:p w14:paraId="05AE536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BC327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944" w:type="dxa"/>
            <w:shd w:val="clear" w:color="auto" w:fill="999999" w:themeFill="text1" w:themeFillTint="66"/>
          </w:tcPr>
          <w:p w14:paraId="58E1A88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6" w:type="dxa"/>
            <w:shd w:val="clear" w:color="auto" w:fill="999999" w:themeFill="text1" w:themeFillTint="66"/>
          </w:tcPr>
          <w:p w14:paraId="640BA6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032E1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6B3440" w14:textId="77777777" w:rsidTr="00BE015C">
        <w:tc>
          <w:tcPr>
            <w:tcW w:w="893" w:type="dxa"/>
          </w:tcPr>
          <w:p w14:paraId="0D2330B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TC-02</w:t>
            </w:r>
          </w:p>
        </w:tc>
        <w:tc>
          <w:tcPr>
            <w:tcW w:w="1485" w:type="dxa"/>
          </w:tcPr>
          <w:p w14:paraId="1A10196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User/ Admin registration</w:t>
            </w:r>
          </w:p>
        </w:tc>
        <w:tc>
          <w:tcPr>
            <w:tcW w:w="989" w:type="dxa"/>
          </w:tcPr>
          <w:p w14:paraId="76AC08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user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register into the system or not. </w:t>
            </w:r>
          </w:p>
        </w:tc>
        <w:tc>
          <w:tcPr>
            <w:tcW w:w="1630" w:type="dxa"/>
          </w:tcPr>
          <w:p w14:paraId="40C61635" w14:textId="52EFCA2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fill and submit their online registration form </w:t>
            </w:r>
            <w:proofErr w:type="gramStart"/>
            <w:r w:rsidRPr="00272D23">
              <w:rPr>
                <w:rFonts w:ascii="Times New Roman" w:eastAsia="Times New Roman" w:hAnsi="Times New Roman" w:cs="Times New Roman"/>
                <w:bCs/>
                <w:sz w:val="24"/>
              </w:rPr>
              <w:t>in order to</w:t>
            </w:r>
            <w:proofErr w:type="gramEnd"/>
            <w:r w:rsidRPr="00272D23">
              <w:rPr>
                <w:rFonts w:ascii="Times New Roman" w:eastAsia="Times New Roman" w:hAnsi="Times New Roman" w:cs="Times New Roman"/>
                <w:bCs/>
                <w:sz w:val="24"/>
              </w:rPr>
              <w:t xml:space="preserve"> get registered in the system.</w:t>
            </w:r>
          </w:p>
        </w:tc>
        <w:tc>
          <w:tcPr>
            <w:tcW w:w="1944" w:type="dxa"/>
          </w:tcPr>
          <w:p w14:paraId="0A4ED2B0"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w:t>
            </w:r>
            <w:r w:rsidRPr="00272D23">
              <w:rPr>
                <w:rFonts w:ascii="Times New Roman" w:eastAsia="Times New Roman" w:hAnsi="Times New Roman" w:cs="Times New Roman"/>
                <w:bCs/>
                <w:sz w:val="24"/>
              </w:rPr>
              <w:t xml:space="preserve"> </w:t>
            </w:r>
            <w:r w:rsidRPr="00272D23">
              <w:rPr>
                <w:rFonts w:ascii="Times New Roman" w:hAnsi="Times New Roman" w:cs="Times New Roman"/>
                <w:bCs/>
                <w:sz w:val="24"/>
              </w:rPr>
              <w:t>This test case starts when the user fills the form to get access to the system.</w:t>
            </w:r>
          </w:p>
          <w:p w14:paraId="0CF55ED7"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The form is submitted after correctly filling out the fields.</w:t>
            </w:r>
          </w:p>
          <w:p w14:paraId="3C441AB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The user hits the register button and Test case Ends</w:t>
            </w:r>
          </w:p>
        </w:tc>
        <w:tc>
          <w:tcPr>
            <w:tcW w:w="1556" w:type="dxa"/>
          </w:tcPr>
          <w:p w14:paraId="1BC20307" w14:textId="3E2E38C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been registered in the system.</w:t>
            </w:r>
          </w:p>
        </w:tc>
        <w:tc>
          <w:tcPr>
            <w:tcW w:w="1137" w:type="dxa"/>
          </w:tcPr>
          <w:p w14:paraId="7CFAD28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4C03F82" w14:textId="0BADF17B" w:rsidR="00272D23" w:rsidRPr="00272D23" w:rsidRDefault="00272D23" w:rsidP="00272D23">
      <w:pPr>
        <w:spacing w:after="200" w:line="240" w:lineRule="auto"/>
        <w:rPr>
          <w:i/>
          <w:iCs/>
          <w:color w:val="44546A" w:themeColor="text2"/>
          <w:sz w:val="18"/>
          <w:szCs w:val="18"/>
        </w:rPr>
      </w:pPr>
      <w:bookmarkStart w:id="827" w:name="_Toc12374524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69</w:t>
      </w:r>
      <w:r w:rsidRPr="00272D23">
        <w:rPr>
          <w:i/>
          <w:iCs/>
          <w:noProof/>
          <w:color w:val="44546A" w:themeColor="text2"/>
          <w:sz w:val="18"/>
          <w:szCs w:val="18"/>
        </w:rPr>
        <w:fldChar w:fldCharType="end"/>
      </w:r>
      <w:r w:rsidRPr="00272D23">
        <w:rPr>
          <w:i/>
          <w:iCs/>
          <w:color w:val="44546A" w:themeColor="text2"/>
          <w:sz w:val="18"/>
          <w:szCs w:val="18"/>
        </w:rPr>
        <w:t>: Test Case 4.1.2 - Register</w:t>
      </w:r>
      <w:bookmarkEnd w:id="827"/>
    </w:p>
    <w:p w14:paraId="6E514A45" w14:textId="25487F4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28" w:name="_Toc137078971"/>
      <w:r w:rsidRPr="00272D23">
        <w:rPr>
          <w:rFonts w:asciiTheme="majorHAnsi" w:eastAsiaTheme="majorEastAsia" w:hAnsiTheme="majorHAnsi" w:cstheme="majorBidi"/>
          <w:color w:val="1F4D78" w:themeColor="accent1" w:themeShade="7F"/>
          <w:sz w:val="24"/>
          <w:szCs w:val="24"/>
        </w:rPr>
        <w:lastRenderedPageBreak/>
        <w:t xml:space="preserve">Test Case 4.1.3 – Make Request </w:t>
      </w:r>
      <w:r w:rsidR="00916413" w:rsidRPr="00272D23">
        <w:rPr>
          <w:rFonts w:asciiTheme="majorHAnsi" w:eastAsiaTheme="majorEastAsia" w:hAnsiTheme="majorHAnsi" w:cstheme="majorBidi"/>
          <w:color w:val="1F4D78" w:themeColor="accent1" w:themeShade="7F"/>
          <w:sz w:val="24"/>
          <w:szCs w:val="24"/>
        </w:rPr>
        <w:t>for</w:t>
      </w:r>
      <w:r w:rsidRPr="00272D23">
        <w:rPr>
          <w:rFonts w:asciiTheme="majorHAnsi" w:eastAsiaTheme="majorEastAsia" w:hAnsiTheme="majorHAnsi" w:cstheme="majorBidi"/>
          <w:color w:val="1F4D78" w:themeColor="accent1" w:themeShade="7F"/>
          <w:sz w:val="24"/>
          <w:szCs w:val="24"/>
        </w:rPr>
        <w:t xml:space="preserve"> Blood</w:t>
      </w:r>
      <w:bookmarkEnd w:id="828"/>
    </w:p>
    <w:p w14:paraId="3F9B366C" w14:textId="77777777" w:rsidR="00272D23" w:rsidRPr="00272D23" w:rsidRDefault="00272D23" w:rsidP="00272D23">
      <w:pPr>
        <w:spacing w:after="0"/>
        <w:rPr>
          <w:b/>
          <w:sz w:val="24"/>
        </w:rPr>
      </w:pPr>
    </w:p>
    <w:tbl>
      <w:tblPr>
        <w:tblStyle w:val="TableGrid0"/>
        <w:tblW w:w="9715" w:type="dxa"/>
        <w:tblInd w:w="0" w:type="dxa"/>
        <w:tblLook w:val="04A0" w:firstRow="1" w:lastRow="0" w:firstColumn="1" w:lastColumn="0" w:noHBand="0" w:noVBand="1"/>
      </w:tblPr>
      <w:tblGrid>
        <w:gridCol w:w="1108"/>
        <w:gridCol w:w="1323"/>
        <w:gridCol w:w="1259"/>
        <w:gridCol w:w="1835"/>
        <w:gridCol w:w="1348"/>
        <w:gridCol w:w="1505"/>
        <w:gridCol w:w="1337"/>
      </w:tblGrid>
      <w:tr w:rsidR="00272D23" w:rsidRPr="00272D23" w14:paraId="583E916C" w14:textId="77777777" w:rsidTr="00BE015C">
        <w:trPr>
          <w:trHeight w:val="574"/>
        </w:trPr>
        <w:tc>
          <w:tcPr>
            <w:tcW w:w="1108" w:type="dxa"/>
            <w:shd w:val="clear" w:color="auto" w:fill="999999" w:themeFill="text1" w:themeFillTint="66"/>
          </w:tcPr>
          <w:p w14:paraId="4083A2B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23" w:type="dxa"/>
            <w:shd w:val="clear" w:color="auto" w:fill="999999" w:themeFill="text1" w:themeFillTint="66"/>
          </w:tcPr>
          <w:p w14:paraId="15069D1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59" w:type="dxa"/>
            <w:shd w:val="clear" w:color="auto" w:fill="999999" w:themeFill="text1" w:themeFillTint="66"/>
          </w:tcPr>
          <w:p w14:paraId="39C4C42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35" w:type="dxa"/>
            <w:shd w:val="clear" w:color="auto" w:fill="999999" w:themeFill="text1" w:themeFillTint="66"/>
          </w:tcPr>
          <w:p w14:paraId="4CA52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348" w:type="dxa"/>
            <w:shd w:val="clear" w:color="auto" w:fill="999999" w:themeFill="text1" w:themeFillTint="66"/>
          </w:tcPr>
          <w:p w14:paraId="77778E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05" w:type="dxa"/>
            <w:shd w:val="clear" w:color="auto" w:fill="999999" w:themeFill="text1" w:themeFillTint="66"/>
          </w:tcPr>
          <w:p w14:paraId="40AE6D0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37" w:type="dxa"/>
            <w:shd w:val="clear" w:color="auto" w:fill="999999" w:themeFill="text1" w:themeFillTint="66"/>
          </w:tcPr>
          <w:p w14:paraId="7E9940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A695F9" w14:textId="77777777" w:rsidTr="00BE015C">
        <w:trPr>
          <w:trHeight w:val="6350"/>
        </w:trPr>
        <w:tc>
          <w:tcPr>
            <w:tcW w:w="1108" w:type="dxa"/>
          </w:tcPr>
          <w:p w14:paraId="735DCF3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TC-03</w:t>
            </w:r>
          </w:p>
        </w:tc>
        <w:tc>
          <w:tcPr>
            <w:tcW w:w="1323" w:type="dxa"/>
          </w:tcPr>
          <w:p w14:paraId="70E49D1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Making of Blood Request</w:t>
            </w:r>
          </w:p>
        </w:tc>
        <w:tc>
          <w:tcPr>
            <w:tcW w:w="1259" w:type="dxa"/>
          </w:tcPr>
          <w:p w14:paraId="0D6C84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the blood request or not</w:t>
            </w:r>
          </w:p>
        </w:tc>
        <w:tc>
          <w:tcPr>
            <w:tcW w:w="1835" w:type="dxa"/>
          </w:tcPr>
          <w:p w14:paraId="1718A5EB" w14:textId="3FA46EB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 and 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select the “Blood Request” option from the navigation bar.</w:t>
            </w:r>
          </w:p>
        </w:tc>
        <w:tc>
          <w:tcPr>
            <w:tcW w:w="1348" w:type="dxa"/>
          </w:tcPr>
          <w:p w14:paraId="27A1F8D9" w14:textId="11D090B0" w:rsidR="00272D23" w:rsidRPr="00272D23" w:rsidRDefault="00272D23" w:rsidP="00272D23">
            <w:pPr>
              <w:rPr>
                <w:bCs/>
                <w:sz w:val="24"/>
              </w:rPr>
            </w:pPr>
            <w:r w:rsidRPr="00272D23">
              <w:rPr>
                <w:b/>
                <w:sz w:val="24"/>
              </w:rPr>
              <w:t>1.</w:t>
            </w:r>
            <w:r w:rsidRPr="00272D23">
              <w:rPr>
                <w:bCs/>
                <w:sz w:val="24"/>
              </w:rPr>
              <w:t xml:space="preserve">This Test case starts when the user wants </w:t>
            </w:r>
            <w:r w:rsidR="001D685A" w:rsidRPr="00272D23">
              <w:rPr>
                <w:bCs/>
                <w:sz w:val="24"/>
              </w:rPr>
              <w:t>to</w:t>
            </w:r>
            <w:r w:rsidRPr="00272D23">
              <w:rPr>
                <w:bCs/>
                <w:sz w:val="24"/>
              </w:rPr>
              <w:t xml:space="preserve"> make Blood Request.</w:t>
            </w:r>
          </w:p>
          <w:p w14:paraId="0BD45375" w14:textId="77777777" w:rsidR="00272D23" w:rsidRPr="00272D23" w:rsidRDefault="00272D23" w:rsidP="00272D23">
            <w:pPr>
              <w:rPr>
                <w:bCs/>
                <w:sz w:val="24"/>
              </w:rPr>
            </w:pPr>
            <w:r w:rsidRPr="00272D23">
              <w:rPr>
                <w:bCs/>
                <w:sz w:val="24"/>
              </w:rPr>
              <w:t xml:space="preserve">2. The user gives his/her complete and valid details and the request of the </w:t>
            </w:r>
            <w:proofErr w:type="gramStart"/>
            <w:r w:rsidRPr="00272D23">
              <w:rPr>
                <w:bCs/>
                <w:sz w:val="24"/>
              </w:rPr>
              <w:t>particular group</w:t>
            </w:r>
            <w:proofErr w:type="gramEnd"/>
            <w:r w:rsidRPr="00272D23">
              <w:rPr>
                <w:bCs/>
                <w:sz w:val="24"/>
              </w:rPr>
              <w:t xml:space="preserve"> that he wants to get.</w:t>
            </w:r>
          </w:p>
          <w:p w14:paraId="6B9272F0" w14:textId="77777777" w:rsidR="00272D23" w:rsidRPr="00272D23" w:rsidRDefault="00272D23" w:rsidP="00272D23">
            <w:pPr>
              <w:rPr>
                <w:bCs/>
                <w:sz w:val="24"/>
              </w:rPr>
            </w:pPr>
            <w:r w:rsidRPr="00272D23">
              <w:rPr>
                <w:bCs/>
                <w:sz w:val="24"/>
              </w:rPr>
              <w:t>3. The user submits the request.</w:t>
            </w:r>
          </w:p>
          <w:p w14:paraId="6C504D4F" w14:textId="77777777" w:rsidR="00272D23" w:rsidRPr="00272D23" w:rsidRDefault="00272D23" w:rsidP="00272D23">
            <w:pPr>
              <w:rPr>
                <w:bCs/>
                <w:sz w:val="24"/>
              </w:rPr>
            </w:pPr>
            <w:r w:rsidRPr="00272D23">
              <w:rPr>
                <w:bCs/>
                <w:sz w:val="24"/>
              </w:rPr>
              <w:t>4. This test case ends</w:t>
            </w:r>
          </w:p>
        </w:tc>
        <w:tc>
          <w:tcPr>
            <w:tcW w:w="1505" w:type="dxa"/>
          </w:tcPr>
          <w:p w14:paraId="5FB2ADB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been moved to the “my requests” page.</w:t>
            </w:r>
          </w:p>
        </w:tc>
        <w:tc>
          <w:tcPr>
            <w:tcW w:w="1337" w:type="dxa"/>
          </w:tcPr>
          <w:p w14:paraId="64BFDDA3"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D4508B" w14:textId="5CE6DDB8" w:rsidR="00272D23" w:rsidRPr="00272D23" w:rsidRDefault="00272D23" w:rsidP="00272D23">
      <w:pPr>
        <w:spacing w:after="200" w:line="240" w:lineRule="auto"/>
        <w:rPr>
          <w:i/>
          <w:iCs/>
          <w:color w:val="44546A" w:themeColor="text2"/>
          <w:sz w:val="18"/>
          <w:szCs w:val="18"/>
        </w:rPr>
      </w:pPr>
      <w:bookmarkStart w:id="829" w:name="_Toc12374524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70</w:t>
      </w:r>
      <w:r w:rsidRPr="00272D23">
        <w:rPr>
          <w:i/>
          <w:iCs/>
          <w:noProof/>
          <w:color w:val="44546A" w:themeColor="text2"/>
          <w:sz w:val="18"/>
          <w:szCs w:val="18"/>
        </w:rPr>
        <w:fldChar w:fldCharType="end"/>
      </w:r>
      <w:r w:rsidRPr="00272D23">
        <w:rPr>
          <w:i/>
          <w:iCs/>
          <w:color w:val="44546A" w:themeColor="text2"/>
          <w:sz w:val="18"/>
          <w:szCs w:val="18"/>
        </w:rPr>
        <w:t xml:space="preserve">: Test Case 4.1.3 – Make Request </w:t>
      </w:r>
      <w:r w:rsidR="00916413" w:rsidRPr="00272D23">
        <w:rPr>
          <w:i/>
          <w:iCs/>
          <w:color w:val="44546A" w:themeColor="text2"/>
          <w:sz w:val="18"/>
          <w:szCs w:val="18"/>
        </w:rPr>
        <w:t>for</w:t>
      </w:r>
      <w:r w:rsidRPr="00272D23">
        <w:rPr>
          <w:i/>
          <w:iCs/>
          <w:color w:val="44546A" w:themeColor="text2"/>
          <w:sz w:val="18"/>
          <w:szCs w:val="18"/>
        </w:rPr>
        <w:t xml:space="preserve"> Blood</w:t>
      </w:r>
      <w:bookmarkEnd w:id="829"/>
    </w:p>
    <w:p w14:paraId="0022AB3C"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30" w:name="_Toc137078972"/>
      <w:r w:rsidRPr="00272D23">
        <w:rPr>
          <w:rFonts w:asciiTheme="majorHAnsi" w:eastAsiaTheme="majorEastAsia" w:hAnsiTheme="majorHAnsi" w:cstheme="majorBidi"/>
          <w:color w:val="1F4D78" w:themeColor="accent1" w:themeShade="7F"/>
          <w:sz w:val="24"/>
          <w:szCs w:val="24"/>
        </w:rPr>
        <w:t>Test Case 4.1.4 – Donate Blood</w:t>
      </w:r>
      <w:bookmarkEnd w:id="830"/>
      <w:r w:rsidRPr="00272D23">
        <w:rPr>
          <w:rFonts w:asciiTheme="majorHAnsi" w:eastAsiaTheme="majorEastAsia" w:hAnsiTheme="majorHAnsi" w:cstheme="majorBidi"/>
          <w:color w:val="1F4D78" w:themeColor="accent1" w:themeShade="7F"/>
          <w:sz w:val="24"/>
          <w:szCs w:val="24"/>
        </w:rPr>
        <w:t xml:space="preserve"> </w:t>
      </w:r>
    </w:p>
    <w:p w14:paraId="4D0FBBE4"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74"/>
        <w:gridCol w:w="1148"/>
        <w:gridCol w:w="1111"/>
        <w:gridCol w:w="1630"/>
        <w:gridCol w:w="1753"/>
        <w:gridCol w:w="1843"/>
        <w:gridCol w:w="1417"/>
      </w:tblGrid>
      <w:tr w:rsidR="00272D23" w:rsidRPr="00272D23" w14:paraId="54500800" w14:textId="77777777" w:rsidTr="00BE015C">
        <w:tc>
          <w:tcPr>
            <w:tcW w:w="874" w:type="dxa"/>
            <w:shd w:val="clear" w:color="auto" w:fill="999999" w:themeFill="text1" w:themeFillTint="66"/>
          </w:tcPr>
          <w:p w14:paraId="6FA802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8" w:type="dxa"/>
            <w:shd w:val="clear" w:color="auto" w:fill="999999" w:themeFill="text1" w:themeFillTint="66"/>
          </w:tcPr>
          <w:p w14:paraId="1B6C4D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111" w:type="dxa"/>
            <w:shd w:val="clear" w:color="auto" w:fill="999999" w:themeFill="text1" w:themeFillTint="66"/>
          </w:tcPr>
          <w:p w14:paraId="24F7AD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4CB6F85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53" w:type="dxa"/>
            <w:shd w:val="clear" w:color="auto" w:fill="999999" w:themeFill="text1" w:themeFillTint="66"/>
          </w:tcPr>
          <w:p w14:paraId="2262A81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843" w:type="dxa"/>
            <w:shd w:val="clear" w:color="auto" w:fill="999999" w:themeFill="text1" w:themeFillTint="66"/>
          </w:tcPr>
          <w:p w14:paraId="3DD6EC1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792D277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A7CA5A" w14:textId="77777777" w:rsidTr="00BE015C">
        <w:tc>
          <w:tcPr>
            <w:tcW w:w="874" w:type="dxa"/>
          </w:tcPr>
          <w:p w14:paraId="1D4FC6F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TC-04</w:t>
            </w:r>
          </w:p>
        </w:tc>
        <w:tc>
          <w:tcPr>
            <w:tcW w:w="1148" w:type="dxa"/>
          </w:tcPr>
          <w:p w14:paraId="188F9DF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Blood Donation Request</w:t>
            </w:r>
          </w:p>
        </w:tc>
        <w:tc>
          <w:tcPr>
            <w:tcW w:w="1111" w:type="dxa"/>
          </w:tcPr>
          <w:p w14:paraId="58AC9A3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request for blood donation or not.</w:t>
            </w:r>
          </w:p>
        </w:tc>
        <w:tc>
          <w:tcPr>
            <w:tcW w:w="1630" w:type="dxa"/>
          </w:tcPr>
          <w:p w14:paraId="70A64A9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select the “Donate Blood” option from the </w:t>
            </w:r>
            <w:r w:rsidRPr="00272D23">
              <w:rPr>
                <w:rFonts w:ascii="Times New Roman" w:eastAsia="Times New Roman" w:hAnsi="Times New Roman" w:cs="Times New Roman"/>
                <w:bCs/>
                <w:sz w:val="24"/>
              </w:rPr>
              <w:lastRenderedPageBreak/>
              <w:t>navigation bar.</w:t>
            </w:r>
          </w:p>
        </w:tc>
        <w:tc>
          <w:tcPr>
            <w:tcW w:w="1753" w:type="dxa"/>
          </w:tcPr>
          <w:p w14:paraId="3688455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1.This test case starts when the user wants to donate the blood.</w:t>
            </w:r>
          </w:p>
          <w:p w14:paraId="24D812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Users provides his complete and valid </w:t>
            </w:r>
            <w:r w:rsidRPr="00272D23">
              <w:rPr>
                <w:rFonts w:ascii="Times New Roman" w:eastAsia="Times New Roman" w:hAnsi="Times New Roman" w:cs="Times New Roman"/>
                <w:bCs/>
                <w:sz w:val="24"/>
              </w:rPr>
              <w:lastRenderedPageBreak/>
              <w:t>Information related to his physical health.</w:t>
            </w:r>
          </w:p>
          <w:p w14:paraId="1054909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selects submit donation request and the test case Ends.</w:t>
            </w:r>
          </w:p>
        </w:tc>
        <w:tc>
          <w:tcPr>
            <w:tcW w:w="1843" w:type="dxa"/>
          </w:tcPr>
          <w:p w14:paraId="173CC5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has been moved to the check blood eligibility page in the system.</w:t>
            </w:r>
          </w:p>
        </w:tc>
        <w:tc>
          <w:tcPr>
            <w:tcW w:w="1417" w:type="dxa"/>
          </w:tcPr>
          <w:p w14:paraId="11796F1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20AC859" w14:textId="0A7DC51D" w:rsidR="00272D23" w:rsidRPr="00272D23" w:rsidRDefault="00272D23" w:rsidP="00272D23">
      <w:pPr>
        <w:spacing w:after="200" w:line="240" w:lineRule="auto"/>
        <w:rPr>
          <w:i/>
          <w:iCs/>
          <w:color w:val="44546A" w:themeColor="text2"/>
          <w:sz w:val="18"/>
          <w:szCs w:val="18"/>
        </w:rPr>
      </w:pPr>
      <w:bookmarkStart w:id="831" w:name="_Toc12374524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71</w:t>
      </w:r>
      <w:r w:rsidRPr="00272D23">
        <w:rPr>
          <w:i/>
          <w:iCs/>
          <w:noProof/>
          <w:color w:val="44546A" w:themeColor="text2"/>
          <w:sz w:val="18"/>
          <w:szCs w:val="18"/>
        </w:rPr>
        <w:fldChar w:fldCharType="end"/>
      </w:r>
      <w:r w:rsidRPr="00272D23">
        <w:rPr>
          <w:i/>
          <w:iCs/>
          <w:color w:val="44546A" w:themeColor="text2"/>
          <w:sz w:val="18"/>
          <w:szCs w:val="18"/>
        </w:rPr>
        <w:t>: Test Case 4.1.4 – Donate Blood</w:t>
      </w:r>
      <w:bookmarkEnd w:id="831"/>
    </w:p>
    <w:p w14:paraId="42B4B64E" w14:textId="77777777" w:rsidR="00272D23" w:rsidRPr="00272D23" w:rsidRDefault="00272D23" w:rsidP="00272D23">
      <w:pPr>
        <w:spacing w:after="0"/>
        <w:rPr>
          <w:b/>
          <w:sz w:val="24"/>
        </w:rPr>
      </w:pPr>
    </w:p>
    <w:p w14:paraId="29C29C1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32" w:name="_Toc137078973"/>
      <w:r w:rsidRPr="00272D23">
        <w:rPr>
          <w:rFonts w:asciiTheme="majorHAnsi" w:eastAsiaTheme="majorEastAsia" w:hAnsiTheme="majorHAnsi" w:cstheme="majorBidi"/>
          <w:color w:val="1F4D78" w:themeColor="accent1" w:themeShade="7F"/>
          <w:sz w:val="24"/>
          <w:szCs w:val="24"/>
        </w:rPr>
        <w:t>Test Case 4.1.5 – Check Eligibility of user for Blood Donation</w:t>
      </w:r>
      <w:bookmarkEnd w:id="832"/>
    </w:p>
    <w:p w14:paraId="29EBCCD8" w14:textId="77777777" w:rsidR="00272D23" w:rsidRPr="00272D23" w:rsidRDefault="00272D23" w:rsidP="00272D23">
      <w:pPr>
        <w:spacing w:after="0"/>
        <w:rPr>
          <w:b/>
          <w:sz w:val="24"/>
        </w:rPr>
      </w:pPr>
    </w:p>
    <w:tbl>
      <w:tblPr>
        <w:tblStyle w:val="TableGrid0"/>
        <w:tblW w:w="9847" w:type="dxa"/>
        <w:tblInd w:w="0" w:type="dxa"/>
        <w:tblLook w:val="04A0" w:firstRow="1" w:lastRow="0" w:firstColumn="1" w:lastColumn="0" w:noHBand="0" w:noVBand="1"/>
      </w:tblPr>
      <w:tblGrid>
        <w:gridCol w:w="808"/>
        <w:gridCol w:w="1355"/>
        <w:gridCol w:w="1309"/>
        <w:gridCol w:w="1856"/>
        <w:gridCol w:w="1567"/>
        <w:gridCol w:w="1658"/>
        <w:gridCol w:w="1294"/>
      </w:tblGrid>
      <w:tr w:rsidR="00272D23" w:rsidRPr="00272D23" w14:paraId="79789241" w14:textId="77777777" w:rsidTr="00BE015C">
        <w:trPr>
          <w:trHeight w:val="709"/>
        </w:trPr>
        <w:tc>
          <w:tcPr>
            <w:tcW w:w="808" w:type="dxa"/>
            <w:shd w:val="clear" w:color="auto" w:fill="999999" w:themeFill="text1" w:themeFillTint="66"/>
          </w:tcPr>
          <w:p w14:paraId="561E38C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55" w:type="dxa"/>
            <w:shd w:val="clear" w:color="auto" w:fill="999999" w:themeFill="text1" w:themeFillTint="66"/>
          </w:tcPr>
          <w:p w14:paraId="60763BD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309" w:type="dxa"/>
            <w:shd w:val="clear" w:color="auto" w:fill="999999" w:themeFill="text1" w:themeFillTint="66"/>
          </w:tcPr>
          <w:p w14:paraId="32E2440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56" w:type="dxa"/>
            <w:shd w:val="clear" w:color="auto" w:fill="999999" w:themeFill="text1" w:themeFillTint="66"/>
          </w:tcPr>
          <w:p w14:paraId="2D589E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67" w:type="dxa"/>
            <w:shd w:val="clear" w:color="auto" w:fill="999999" w:themeFill="text1" w:themeFillTint="66"/>
          </w:tcPr>
          <w:p w14:paraId="3BCE2BC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58" w:type="dxa"/>
            <w:shd w:val="clear" w:color="auto" w:fill="999999" w:themeFill="text1" w:themeFillTint="66"/>
          </w:tcPr>
          <w:p w14:paraId="6F721B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94" w:type="dxa"/>
            <w:shd w:val="clear" w:color="auto" w:fill="999999" w:themeFill="text1" w:themeFillTint="66"/>
          </w:tcPr>
          <w:p w14:paraId="0794FB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3A5760A" w14:textId="77777777" w:rsidTr="00BE015C">
        <w:trPr>
          <w:trHeight w:val="6076"/>
        </w:trPr>
        <w:tc>
          <w:tcPr>
            <w:tcW w:w="808" w:type="dxa"/>
          </w:tcPr>
          <w:p w14:paraId="218FC2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TC-05</w:t>
            </w:r>
          </w:p>
        </w:tc>
        <w:tc>
          <w:tcPr>
            <w:tcW w:w="1355" w:type="dxa"/>
          </w:tcPr>
          <w:p w14:paraId="23141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Checking Eligibility for donation</w:t>
            </w:r>
          </w:p>
        </w:tc>
        <w:tc>
          <w:tcPr>
            <w:tcW w:w="1309" w:type="dxa"/>
          </w:tcPr>
          <w:p w14:paraId="5504A3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the User to check eligibility for blood donation by filling the blood analysis form.</w:t>
            </w:r>
          </w:p>
        </w:tc>
        <w:tc>
          <w:tcPr>
            <w:tcW w:w="1856" w:type="dxa"/>
          </w:tcPr>
          <w:p w14:paraId="2DF31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initial form of blood donation for checking the eligibility of blood donation.</w:t>
            </w:r>
          </w:p>
        </w:tc>
        <w:tc>
          <w:tcPr>
            <w:tcW w:w="1567" w:type="dxa"/>
          </w:tcPr>
          <w:p w14:paraId="62F36051" w14:textId="77777777" w:rsidR="00272D23" w:rsidRPr="00272D23" w:rsidRDefault="00272D23" w:rsidP="00272D23">
            <w:pPr>
              <w:rPr>
                <w:bCs/>
                <w:sz w:val="24"/>
              </w:rPr>
            </w:pPr>
            <w:r w:rsidRPr="00272D23">
              <w:rPr>
                <w:bCs/>
                <w:sz w:val="24"/>
              </w:rPr>
              <w:t>1.This test case starts when the user wants to check whether he is eligible for blood donation or not.</w:t>
            </w:r>
          </w:p>
          <w:p w14:paraId="2DC2FC70" w14:textId="77777777" w:rsidR="00272D23" w:rsidRPr="00272D23" w:rsidRDefault="00272D23" w:rsidP="00272D23">
            <w:pPr>
              <w:rPr>
                <w:bCs/>
                <w:sz w:val="24"/>
              </w:rPr>
            </w:pPr>
            <w:r w:rsidRPr="00272D23">
              <w:rPr>
                <w:bCs/>
                <w:sz w:val="24"/>
              </w:rPr>
              <w:t>2. The user gives information about his physical health.</w:t>
            </w:r>
          </w:p>
          <w:p w14:paraId="2C5B1594" w14:textId="77777777" w:rsidR="00272D23" w:rsidRPr="00272D23" w:rsidRDefault="00272D23" w:rsidP="00272D23">
            <w:pPr>
              <w:rPr>
                <w:bCs/>
                <w:sz w:val="24"/>
              </w:rPr>
            </w:pPr>
            <w:r w:rsidRPr="00272D23">
              <w:rPr>
                <w:bCs/>
                <w:sz w:val="24"/>
              </w:rPr>
              <w:t>3.The User confirms and submits the analysis form.</w:t>
            </w:r>
          </w:p>
          <w:p w14:paraId="3D578DC8" w14:textId="77777777" w:rsidR="00272D23" w:rsidRPr="00272D23" w:rsidRDefault="00272D23" w:rsidP="00272D23">
            <w:pPr>
              <w:rPr>
                <w:bCs/>
                <w:sz w:val="24"/>
              </w:rPr>
            </w:pPr>
            <w:r w:rsidRPr="00272D23">
              <w:rPr>
                <w:bCs/>
                <w:sz w:val="24"/>
              </w:rPr>
              <w:t>4.This test case Ends.</w:t>
            </w:r>
          </w:p>
        </w:tc>
        <w:tc>
          <w:tcPr>
            <w:tcW w:w="1658" w:type="dxa"/>
          </w:tcPr>
          <w:p w14:paraId="62E7024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received confirmation messages about blood analysis and moved to the check blood donation list page in the system.</w:t>
            </w:r>
          </w:p>
        </w:tc>
        <w:tc>
          <w:tcPr>
            <w:tcW w:w="1294" w:type="dxa"/>
          </w:tcPr>
          <w:p w14:paraId="534F48B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DAE2425" w14:textId="5ED033ED" w:rsidR="00272D23" w:rsidRPr="00272D23" w:rsidRDefault="00272D23" w:rsidP="00272D23">
      <w:pPr>
        <w:spacing w:after="200" w:line="240" w:lineRule="auto"/>
        <w:rPr>
          <w:i/>
          <w:iCs/>
          <w:color w:val="44546A" w:themeColor="text2"/>
          <w:sz w:val="18"/>
          <w:szCs w:val="18"/>
        </w:rPr>
      </w:pPr>
      <w:bookmarkStart w:id="833" w:name="_Toc12374524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72</w:t>
      </w:r>
      <w:r w:rsidRPr="00272D23">
        <w:rPr>
          <w:i/>
          <w:iCs/>
          <w:noProof/>
          <w:color w:val="44546A" w:themeColor="text2"/>
          <w:sz w:val="18"/>
          <w:szCs w:val="18"/>
        </w:rPr>
        <w:fldChar w:fldCharType="end"/>
      </w:r>
      <w:r w:rsidRPr="00272D23">
        <w:rPr>
          <w:i/>
          <w:iCs/>
          <w:color w:val="44546A" w:themeColor="text2"/>
          <w:sz w:val="18"/>
          <w:szCs w:val="18"/>
        </w:rPr>
        <w:t>: Test Case 4.1.5 – Check Eligibility of user for Blood Donation</w:t>
      </w:r>
      <w:bookmarkEnd w:id="833"/>
    </w:p>
    <w:p w14:paraId="3CAD4FFF" w14:textId="77777777" w:rsidR="00272D23" w:rsidRPr="00272D23" w:rsidRDefault="00272D23" w:rsidP="00272D23"/>
    <w:p w14:paraId="5FE2B816" w14:textId="77777777" w:rsidR="00272D23" w:rsidRPr="00272D23" w:rsidRDefault="00272D23" w:rsidP="00272D23"/>
    <w:p w14:paraId="17BD04A7" w14:textId="63BF3854"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34" w:name="_Toc137078974"/>
      <w:r w:rsidRPr="00272D23">
        <w:rPr>
          <w:rFonts w:asciiTheme="majorHAnsi" w:eastAsiaTheme="majorEastAsia" w:hAnsiTheme="majorHAnsi" w:cstheme="majorBidi"/>
          <w:color w:val="1F4D78" w:themeColor="accent1" w:themeShade="7F"/>
          <w:sz w:val="24"/>
          <w:szCs w:val="24"/>
        </w:rPr>
        <w:lastRenderedPageBreak/>
        <w:t xml:space="preserve">Test Case 4.1.6 – View Blood Donation </w:t>
      </w:r>
      <w:bookmarkEnd w:id="834"/>
      <w:r w:rsidR="001D685A">
        <w:rPr>
          <w:rFonts w:asciiTheme="majorHAnsi" w:eastAsiaTheme="majorEastAsia" w:hAnsiTheme="majorHAnsi" w:cstheme="majorBidi"/>
          <w:color w:val="1F4D78" w:themeColor="accent1" w:themeShade="7F"/>
          <w:sz w:val="24"/>
          <w:szCs w:val="24"/>
        </w:rPr>
        <w:t>Center</w:t>
      </w:r>
      <w:r w:rsidR="001D685A" w:rsidRPr="00272D23">
        <w:rPr>
          <w:rFonts w:asciiTheme="majorHAnsi" w:eastAsiaTheme="majorEastAsia" w:hAnsiTheme="majorHAnsi" w:cstheme="majorBidi"/>
          <w:color w:val="1F4D78" w:themeColor="accent1" w:themeShade="7F"/>
          <w:sz w:val="24"/>
          <w:szCs w:val="24"/>
        </w:rPr>
        <w:t>’s</w:t>
      </w:r>
    </w:p>
    <w:p w14:paraId="49683A48" w14:textId="77777777" w:rsidR="00272D23" w:rsidRPr="00272D23" w:rsidRDefault="00272D23" w:rsidP="00272D23">
      <w:pPr>
        <w:spacing w:after="0"/>
        <w:rPr>
          <w:b/>
          <w:sz w:val="24"/>
        </w:rPr>
      </w:pPr>
    </w:p>
    <w:tbl>
      <w:tblPr>
        <w:tblStyle w:val="TableGrid0"/>
        <w:tblW w:w="9811" w:type="dxa"/>
        <w:tblInd w:w="0" w:type="dxa"/>
        <w:tblLook w:val="04A0" w:firstRow="1" w:lastRow="0" w:firstColumn="1" w:lastColumn="0" w:noHBand="0" w:noVBand="1"/>
      </w:tblPr>
      <w:tblGrid>
        <w:gridCol w:w="759"/>
        <w:gridCol w:w="1187"/>
        <w:gridCol w:w="1614"/>
        <w:gridCol w:w="1743"/>
        <w:gridCol w:w="1679"/>
        <w:gridCol w:w="1614"/>
        <w:gridCol w:w="1215"/>
      </w:tblGrid>
      <w:tr w:rsidR="00272D23" w:rsidRPr="00272D23" w14:paraId="70256CF0" w14:textId="77777777" w:rsidTr="00BE015C">
        <w:trPr>
          <w:trHeight w:val="738"/>
        </w:trPr>
        <w:tc>
          <w:tcPr>
            <w:tcW w:w="759" w:type="dxa"/>
            <w:shd w:val="clear" w:color="auto" w:fill="999999" w:themeFill="text1" w:themeFillTint="66"/>
          </w:tcPr>
          <w:p w14:paraId="3E90BE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87" w:type="dxa"/>
            <w:shd w:val="clear" w:color="auto" w:fill="999999" w:themeFill="text1" w:themeFillTint="66"/>
          </w:tcPr>
          <w:p w14:paraId="51DC1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14" w:type="dxa"/>
            <w:shd w:val="clear" w:color="auto" w:fill="999999" w:themeFill="text1" w:themeFillTint="66"/>
          </w:tcPr>
          <w:p w14:paraId="040CC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43" w:type="dxa"/>
            <w:shd w:val="clear" w:color="auto" w:fill="999999" w:themeFill="text1" w:themeFillTint="66"/>
          </w:tcPr>
          <w:p w14:paraId="79DB27A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9" w:type="dxa"/>
            <w:shd w:val="clear" w:color="auto" w:fill="999999" w:themeFill="text1" w:themeFillTint="66"/>
          </w:tcPr>
          <w:p w14:paraId="678E30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14" w:type="dxa"/>
            <w:shd w:val="clear" w:color="auto" w:fill="999999" w:themeFill="text1" w:themeFillTint="66"/>
          </w:tcPr>
          <w:p w14:paraId="54D832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15" w:type="dxa"/>
            <w:shd w:val="clear" w:color="auto" w:fill="999999" w:themeFill="text1" w:themeFillTint="66"/>
          </w:tcPr>
          <w:p w14:paraId="0524CE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9C492AC" w14:textId="77777777" w:rsidTr="00BE015C">
        <w:trPr>
          <w:trHeight w:val="5698"/>
        </w:trPr>
        <w:tc>
          <w:tcPr>
            <w:tcW w:w="759" w:type="dxa"/>
          </w:tcPr>
          <w:p w14:paraId="66D139C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TC-06</w:t>
            </w:r>
          </w:p>
        </w:tc>
        <w:tc>
          <w:tcPr>
            <w:tcW w:w="1187" w:type="dxa"/>
          </w:tcPr>
          <w:p w14:paraId="03A1AA03" w14:textId="01DD20E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Viewing Blood Donation </w:t>
            </w:r>
            <w:r w:rsidR="001D685A">
              <w:rPr>
                <w:rFonts w:ascii="Times New Roman" w:eastAsia="Times New Roman" w:hAnsi="Times New Roman" w:cs="Times New Roman"/>
                <w:bCs/>
                <w:sz w:val="24"/>
              </w:rPr>
              <w:t>Center</w:t>
            </w:r>
            <w:r w:rsidR="001D685A" w:rsidRPr="00272D23">
              <w:rPr>
                <w:rFonts w:ascii="Times New Roman" w:eastAsia="Times New Roman" w:hAnsi="Times New Roman" w:cs="Times New Roman"/>
                <w:bCs/>
                <w:sz w:val="24"/>
              </w:rPr>
              <w:t>’s</w:t>
            </w:r>
          </w:p>
        </w:tc>
        <w:tc>
          <w:tcPr>
            <w:tcW w:w="1614" w:type="dxa"/>
          </w:tcPr>
          <w:p w14:paraId="6C03E318" w14:textId="403098F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Online User can view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list and make appointments for blood donation.</w:t>
            </w:r>
          </w:p>
        </w:tc>
        <w:tc>
          <w:tcPr>
            <w:tcW w:w="1743" w:type="dxa"/>
          </w:tcPr>
          <w:p w14:paraId="6C2BFDC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blood donation form before making appointments.</w:t>
            </w:r>
          </w:p>
        </w:tc>
        <w:tc>
          <w:tcPr>
            <w:tcW w:w="1679" w:type="dxa"/>
          </w:tcPr>
          <w:p w14:paraId="6EB401C7" w14:textId="1FC6EE6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bCs/>
              </w:rPr>
              <w:t xml:space="preserve"> </w:t>
            </w:r>
            <w:r w:rsidRPr="00272D23">
              <w:rPr>
                <w:rFonts w:ascii="Times New Roman" w:eastAsia="Times New Roman" w:hAnsi="Times New Roman" w:cs="Times New Roman"/>
                <w:bCs/>
                <w:sz w:val="24"/>
              </w:rPr>
              <w:t xml:space="preserve">This test case starts when a registered User wants to view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lists and make appointments.</w:t>
            </w:r>
          </w:p>
          <w:p w14:paraId="0AB50F94" w14:textId="2F3EDEE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 opens the list and views the Blood Donation </w:t>
            </w:r>
            <w:r w:rsidR="001D685A" w:rsidRPr="00272D23">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details.</w:t>
            </w:r>
          </w:p>
          <w:p w14:paraId="5F2363F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accepts or denies the appointment.</w:t>
            </w:r>
          </w:p>
          <w:p w14:paraId="6BBF45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614" w:type="dxa"/>
          </w:tcPr>
          <w:p w14:paraId="23C85498" w14:textId="36631A9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blood donation requests and made appointments about blood donation.</w:t>
            </w:r>
          </w:p>
        </w:tc>
        <w:tc>
          <w:tcPr>
            <w:tcW w:w="1215" w:type="dxa"/>
          </w:tcPr>
          <w:p w14:paraId="57621B7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353BC6A6" w14:textId="7B3A2799" w:rsidR="00272D23" w:rsidRPr="00272D23" w:rsidRDefault="00272D23" w:rsidP="00272D23">
      <w:pPr>
        <w:spacing w:after="200" w:line="240" w:lineRule="auto"/>
        <w:rPr>
          <w:i/>
          <w:iCs/>
          <w:color w:val="44546A" w:themeColor="text2"/>
          <w:sz w:val="18"/>
          <w:szCs w:val="18"/>
        </w:rPr>
      </w:pPr>
      <w:bookmarkStart w:id="835" w:name="_Toc12374524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73</w:t>
      </w:r>
      <w:r w:rsidRPr="00272D23">
        <w:rPr>
          <w:i/>
          <w:iCs/>
          <w:noProof/>
          <w:color w:val="44546A" w:themeColor="text2"/>
          <w:sz w:val="18"/>
          <w:szCs w:val="18"/>
        </w:rPr>
        <w:fldChar w:fldCharType="end"/>
      </w:r>
      <w:r w:rsidRPr="00272D23">
        <w:rPr>
          <w:i/>
          <w:iCs/>
          <w:color w:val="44546A" w:themeColor="text2"/>
          <w:sz w:val="18"/>
          <w:szCs w:val="18"/>
        </w:rPr>
        <w:t xml:space="preserve"> :Test Case 4.1.6 – View Blood Donation </w:t>
      </w:r>
      <w:bookmarkEnd w:id="835"/>
      <w:r w:rsidR="001D685A">
        <w:rPr>
          <w:i/>
          <w:iCs/>
          <w:color w:val="44546A" w:themeColor="text2"/>
          <w:sz w:val="18"/>
          <w:szCs w:val="18"/>
        </w:rPr>
        <w:t>Center</w:t>
      </w:r>
      <w:r w:rsidR="001D685A" w:rsidRPr="00272D23">
        <w:rPr>
          <w:i/>
          <w:iCs/>
          <w:color w:val="44546A" w:themeColor="text2"/>
          <w:sz w:val="18"/>
          <w:szCs w:val="18"/>
        </w:rPr>
        <w:t>’s</w:t>
      </w:r>
    </w:p>
    <w:p w14:paraId="514092F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36" w:name="_Toc137078975"/>
      <w:r w:rsidRPr="00272D23">
        <w:rPr>
          <w:rFonts w:asciiTheme="majorHAnsi" w:eastAsiaTheme="majorEastAsia" w:hAnsiTheme="majorHAnsi" w:cstheme="majorBidi"/>
          <w:color w:val="1F4D78" w:themeColor="accent1" w:themeShade="7F"/>
          <w:sz w:val="24"/>
          <w:szCs w:val="24"/>
        </w:rPr>
        <w:t>Test Case 4.1.7 – Generate Appointment Report</w:t>
      </w:r>
      <w:bookmarkEnd w:id="836"/>
    </w:p>
    <w:p w14:paraId="3551E9B7"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710"/>
        <w:gridCol w:w="1483"/>
        <w:gridCol w:w="1416"/>
        <w:gridCol w:w="1736"/>
        <w:gridCol w:w="1416"/>
        <w:gridCol w:w="1878"/>
        <w:gridCol w:w="1137"/>
      </w:tblGrid>
      <w:tr w:rsidR="00272D23" w:rsidRPr="00272D23" w14:paraId="2CE53C26" w14:textId="77777777" w:rsidTr="00BE015C">
        <w:tc>
          <w:tcPr>
            <w:tcW w:w="710" w:type="dxa"/>
            <w:shd w:val="clear" w:color="auto" w:fill="999999" w:themeFill="text1" w:themeFillTint="66"/>
          </w:tcPr>
          <w:p w14:paraId="227FD3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1CEFC2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6" w:type="dxa"/>
            <w:shd w:val="clear" w:color="auto" w:fill="999999" w:themeFill="text1" w:themeFillTint="66"/>
          </w:tcPr>
          <w:p w14:paraId="3516627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73" w:type="dxa"/>
            <w:shd w:val="clear" w:color="auto" w:fill="999999" w:themeFill="text1" w:themeFillTint="66"/>
          </w:tcPr>
          <w:p w14:paraId="36CCD4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273" w:type="dxa"/>
            <w:shd w:val="clear" w:color="auto" w:fill="999999" w:themeFill="text1" w:themeFillTint="66"/>
          </w:tcPr>
          <w:p w14:paraId="6B0A18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984" w:type="dxa"/>
            <w:shd w:val="clear" w:color="auto" w:fill="999999" w:themeFill="text1" w:themeFillTint="66"/>
          </w:tcPr>
          <w:p w14:paraId="7D4D3A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16BEB2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1877208" w14:textId="77777777" w:rsidTr="00BE015C">
        <w:trPr>
          <w:trHeight w:val="1691"/>
        </w:trPr>
        <w:tc>
          <w:tcPr>
            <w:tcW w:w="710" w:type="dxa"/>
          </w:tcPr>
          <w:p w14:paraId="7141460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TC-07</w:t>
            </w:r>
          </w:p>
        </w:tc>
        <w:tc>
          <w:tcPr>
            <w:tcW w:w="1483" w:type="dxa"/>
          </w:tcPr>
          <w:p w14:paraId="7028A5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Generate Appointment Report</w:t>
            </w:r>
          </w:p>
        </w:tc>
        <w:tc>
          <w:tcPr>
            <w:tcW w:w="1416" w:type="dxa"/>
          </w:tcPr>
          <w:p w14:paraId="624EFA3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User can generate the appointment receipt.</w:t>
            </w:r>
          </w:p>
        </w:tc>
        <w:tc>
          <w:tcPr>
            <w:tcW w:w="1773" w:type="dxa"/>
          </w:tcPr>
          <w:p w14:paraId="0AE11A1F" w14:textId="423E9EB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book the </w:t>
            </w:r>
            <w:r w:rsidR="00916413" w:rsidRPr="00272D23">
              <w:rPr>
                <w:rFonts w:ascii="Times New Roman" w:eastAsia="Times New Roman" w:hAnsi="Times New Roman" w:cs="Times New Roman"/>
                <w:bCs/>
                <w:sz w:val="24"/>
              </w:rPr>
              <w:t>appointment.</w:t>
            </w:r>
          </w:p>
        </w:tc>
        <w:tc>
          <w:tcPr>
            <w:tcW w:w="1273" w:type="dxa"/>
          </w:tcPr>
          <w:p w14:paraId="78B3D5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wants to generate an appointment receipt.</w:t>
            </w:r>
          </w:p>
          <w:p w14:paraId="261093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Users opens the appointment page and </w:t>
            </w:r>
            <w:r w:rsidRPr="00272D23">
              <w:rPr>
                <w:rFonts w:ascii="Times New Roman" w:eastAsia="Times New Roman" w:hAnsi="Times New Roman" w:cs="Times New Roman"/>
                <w:bCs/>
                <w:sz w:val="24"/>
              </w:rPr>
              <w:lastRenderedPageBreak/>
              <w:t>gets the appointment report.</w:t>
            </w:r>
          </w:p>
          <w:p w14:paraId="65046A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downloads the appointment report.</w:t>
            </w:r>
          </w:p>
          <w:p w14:paraId="757E862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984" w:type="dxa"/>
          </w:tcPr>
          <w:p w14:paraId="11ED95A9" w14:textId="1278443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generated and downloaded appointments.</w:t>
            </w:r>
          </w:p>
        </w:tc>
        <w:tc>
          <w:tcPr>
            <w:tcW w:w="1137" w:type="dxa"/>
          </w:tcPr>
          <w:p w14:paraId="629321E0"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42E66B7" w14:textId="3693E2E3" w:rsidR="00272D23" w:rsidRPr="00272D23" w:rsidRDefault="00272D23" w:rsidP="00272D23">
      <w:pPr>
        <w:spacing w:after="200" w:line="240" w:lineRule="auto"/>
        <w:rPr>
          <w:i/>
          <w:iCs/>
          <w:color w:val="44546A" w:themeColor="text2"/>
          <w:sz w:val="18"/>
          <w:szCs w:val="18"/>
        </w:rPr>
      </w:pPr>
      <w:bookmarkStart w:id="837" w:name="_Toc12374524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74</w:t>
      </w:r>
      <w:r w:rsidRPr="00272D23">
        <w:rPr>
          <w:i/>
          <w:iCs/>
          <w:noProof/>
          <w:color w:val="44546A" w:themeColor="text2"/>
          <w:sz w:val="18"/>
          <w:szCs w:val="18"/>
        </w:rPr>
        <w:fldChar w:fldCharType="end"/>
      </w:r>
      <w:r w:rsidRPr="00272D23">
        <w:rPr>
          <w:i/>
          <w:iCs/>
          <w:color w:val="44546A" w:themeColor="text2"/>
          <w:sz w:val="18"/>
          <w:szCs w:val="18"/>
        </w:rPr>
        <w:t>: Test Case 4.1.7 – Generate Appointment Report</w:t>
      </w:r>
      <w:bookmarkEnd w:id="837"/>
    </w:p>
    <w:p w14:paraId="03272AB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38" w:name="_Toc137078976"/>
      <w:r w:rsidRPr="00272D23">
        <w:rPr>
          <w:rFonts w:asciiTheme="majorHAnsi" w:eastAsiaTheme="majorEastAsia" w:hAnsiTheme="majorHAnsi" w:cstheme="majorBidi"/>
          <w:color w:val="1F4D78" w:themeColor="accent1" w:themeShade="7F"/>
          <w:sz w:val="24"/>
          <w:szCs w:val="24"/>
        </w:rPr>
        <w:t>Test Case 4.1.8 – Display User Profile</w:t>
      </w:r>
      <w:bookmarkEnd w:id="838"/>
    </w:p>
    <w:p w14:paraId="109F473D" w14:textId="77777777" w:rsidR="00272D23" w:rsidRPr="00272D23" w:rsidRDefault="00272D23" w:rsidP="00272D23">
      <w:pPr>
        <w:spacing w:after="0"/>
        <w:rPr>
          <w:b/>
          <w:sz w:val="24"/>
        </w:rPr>
      </w:pPr>
    </w:p>
    <w:tbl>
      <w:tblPr>
        <w:tblStyle w:val="TableGrid0"/>
        <w:tblW w:w="9842" w:type="dxa"/>
        <w:tblInd w:w="0" w:type="dxa"/>
        <w:tblLook w:val="04A0" w:firstRow="1" w:lastRow="0" w:firstColumn="1" w:lastColumn="0" w:noHBand="0" w:noVBand="1"/>
      </w:tblPr>
      <w:tblGrid>
        <w:gridCol w:w="710"/>
        <w:gridCol w:w="1403"/>
        <w:gridCol w:w="1056"/>
        <w:gridCol w:w="1630"/>
        <w:gridCol w:w="2203"/>
        <w:gridCol w:w="1696"/>
        <w:gridCol w:w="1144"/>
      </w:tblGrid>
      <w:tr w:rsidR="00272D23" w:rsidRPr="00272D23" w14:paraId="0DC75449" w14:textId="77777777" w:rsidTr="00BE015C">
        <w:trPr>
          <w:trHeight w:val="832"/>
        </w:trPr>
        <w:tc>
          <w:tcPr>
            <w:tcW w:w="704" w:type="dxa"/>
            <w:shd w:val="clear" w:color="auto" w:fill="999999" w:themeFill="text1" w:themeFillTint="66"/>
          </w:tcPr>
          <w:p w14:paraId="497CB9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92" w:type="dxa"/>
            <w:shd w:val="clear" w:color="auto" w:fill="999999" w:themeFill="text1" w:themeFillTint="66"/>
          </w:tcPr>
          <w:p w14:paraId="50F627A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48" w:type="dxa"/>
            <w:shd w:val="clear" w:color="auto" w:fill="999999" w:themeFill="text1" w:themeFillTint="66"/>
          </w:tcPr>
          <w:p w14:paraId="0E5CB22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18" w:type="dxa"/>
            <w:shd w:val="clear" w:color="auto" w:fill="999999" w:themeFill="text1" w:themeFillTint="66"/>
          </w:tcPr>
          <w:p w14:paraId="152B2C4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241" w:type="dxa"/>
            <w:shd w:val="clear" w:color="auto" w:fill="999999" w:themeFill="text1" w:themeFillTint="66"/>
          </w:tcPr>
          <w:p w14:paraId="344E7CC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95" w:type="dxa"/>
            <w:shd w:val="clear" w:color="auto" w:fill="999999" w:themeFill="text1" w:themeFillTint="66"/>
          </w:tcPr>
          <w:p w14:paraId="4215C81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44" w:type="dxa"/>
            <w:shd w:val="clear" w:color="auto" w:fill="999999" w:themeFill="text1" w:themeFillTint="66"/>
          </w:tcPr>
          <w:p w14:paraId="58AA06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85D3701" w14:textId="77777777" w:rsidTr="00BE015C">
        <w:trPr>
          <w:trHeight w:val="5310"/>
        </w:trPr>
        <w:tc>
          <w:tcPr>
            <w:tcW w:w="704" w:type="dxa"/>
          </w:tcPr>
          <w:p w14:paraId="32F91F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TC-08</w:t>
            </w:r>
          </w:p>
        </w:tc>
        <w:tc>
          <w:tcPr>
            <w:tcW w:w="1392" w:type="dxa"/>
          </w:tcPr>
          <w:p w14:paraId="1A38820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Displaying User/Admin Profile</w:t>
            </w:r>
          </w:p>
        </w:tc>
        <w:tc>
          <w:tcPr>
            <w:tcW w:w="1048" w:type="dxa"/>
          </w:tcPr>
          <w:p w14:paraId="04E20F8F" w14:textId="6B8FC9E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to view the personal details by clicking on the view profile tab.</w:t>
            </w:r>
          </w:p>
        </w:tc>
        <w:tc>
          <w:tcPr>
            <w:tcW w:w="1618" w:type="dxa"/>
          </w:tcPr>
          <w:p w14:paraId="6F7B8476" w14:textId="4464708B"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admin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w:t>
            </w:r>
          </w:p>
        </w:tc>
        <w:tc>
          <w:tcPr>
            <w:tcW w:w="2241" w:type="dxa"/>
          </w:tcPr>
          <w:p w14:paraId="7095A6D0" w14:textId="61EC216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view personal details.</w:t>
            </w:r>
          </w:p>
          <w:p w14:paraId="382D74D2" w14:textId="2FB3FB3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opens the profile page.</w:t>
            </w:r>
          </w:p>
          <w:p w14:paraId="42E76E7C" w14:textId="1F70C76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views </w:t>
            </w:r>
            <w:r w:rsidR="00916413" w:rsidRPr="00272D23">
              <w:rPr>
                <w:rFonts w:ascii="Times New Roman" w:eastAsia="Times New Roman" w:hAnsi="Times New Roman" w:cs="Times New Roman"/>
                <w:bCs/>
                <w:sz w:val="24"/>
              </w:rPr>
              <w:t>his personal</w:t>
            </w:r>
            <w:r w:rsidRPr="00272D23">
              <w:rPr>
                <w:rFonts w:ascii="Times New Roman" w:eastAsia="Times New Roman" w:hAnsi="Times New Roman" w:cs="Times New Roman"/>
                <w:bCs/>
                <w:sz w:val="24"/>
              </w:rPr>
              <w:t xml:space="preserve"> Information.</w:t>
            </w:r>
          </w:p>
          <w:p w14:paraId="43866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views his personal information and this test case ends.</w:t>
            </w:r>
          </w:p>
        </w:tc>
        <w:tc>
          <w:tcPr>
            <w:tcW w:w="1695" w:type="dxa"/>
          </w:tcPr>
          <w:p w14:paraId="175778F0" w14:textId="3B85EF3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his/her user account/system profile</w:t>
            </w:r>
          </w:p>
        </w:tc>
        <w:tc>
          <w:tcPr>
            <w:tcW w:w="1144" w:type="dxa"/>
          </w:tcPr>
          <w:p w14:paraId="11C75D9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13E51A" w14:textId="108AF1B3" w:rsidR="00272D23" w:rsidRPr="00272D23" w:rsidRDefault="00272D23" w:rsidP="00272D23">
      <w:pPr>
        <w:spacing w:after="200" w:line="240" w:lineRule="auto"/>
        <w:rPr>
          <w:i/>
          <w:iCs/>
          <w:color w:val="44546A" w:themeColor="text2"/>
          <w:sz w:val="18"/>
          <w:szCs w:val="18"/>
        </w:rPr>
      </w:pPr>
      <w:bookmarkStart w:id="839" w:name="_Toc12374524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75</w:t>
      </w:r>
      <w:r w:rsidRPr="00272D23">
        <w:rPr>
          <w:i/>
          <w:iCs/>
          <w:noProof/>
          <w:color w:val="44546A" w:themeColor="text2"/>
          <w:sz w:val="18"/>
          <w:szCs w:val="18"/>
        </w:rPr>
        <w:fldChar w:fldCharType="end"/>
      </w:r>
      <w:r w:rsidRPr="00272D23">
        <w:rPr>
          <w:i/>
          <w:iCs/>
          <w:color w:val="44546A" w:themeColor="text2"/>
          <w:sz w:val="18"/>
          <w:szCs w:val="18"/>
        </w:rPr>
        <w:t>: Test Case 4.1.8 – Display User Profile</w:t>
      </w:r>
      <w:bookmarkEnd w:id="839"/>
    </w:p>
    <w:p w14:paraId="6548D1B6" w14:textId="77777777" w:rsidR="00272D23" w:rsidRPr="00272D23" w:rsidRDefault="00272D23" w:rsidP="00272D23"/>
    <w:p w14:paraId="35A226F5" w14:textId="77777777" w:rsidR="00272D23" w:rsidRPr="00272D23" w:rsidRDefault="00272D23" w:rsidP="00272D23"/>
    <w:p w14:paraId="28BD57CD" w14:textId="77777777" w:rsidR="00272D23" w:rsidRPr="00272D23" w:rsidRDefault="00272D23" w:rsidP="00272D23"/>
    <w:p w14:paraId="02DE224D" w14:textId="77777777" w:rsidR="00272D23" w:rsidRPr="00272D23" w:rsidRDefault="00272D23" w:rsidP="00272D23"/>
    <w:p w14:paraId="1ED69AB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40" w:name="_Toc137078977"/>
      <w:r w:rsidRPr="00272D23">
        <w:rPr>
          <w:rFonts w:asciiTheme="majorHAnsi" w:eastAsiaTheme="majorEastAsia" w:hAnsiTheme="majorHAnsi" w:cstheme="majorBidi"/>
          <w:color w:val="1F4D78" w:themeColor="accent1" w:themeShade="7F"/>
          <w:sz w:val="24"/>
          <w:szCs w:val="24"/>
        </w:rPr>
        <w:t>Test Case 4.1.9 – View Blood Requests</w:t>
      </w:r>
      <w:bookmarkEnd w:id="840"/>
    </w:p>
    <w:p w14:paraId="29FB62C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52"/>
        <w:gridCol w:w="1144"/>
        <w:gridCol w:w="1269"/>
        <w:gridCol w:w="1630"/>
        <w:gridCol w:w="2330"/>
        <w:gridCol w:w="1414"/>
        <w:gridCol w:w="1137"/>
      </w:tblGrid>
      <w:tr w:rsidR="00272D23" w:rsidRPr="00272D23" w14:paraId="0AE3646C" w14:textId="77777777" w:rsidTr="00BE015C">
        <w:tc>
          <w:tcPr>
            <w:tcW w:w="852" w:type="dxa"/>
            <w:shd w:val="clear" w:color="auto" w:fill="999999" w:themeFill="text1" w:themeFillTint="66"/>
          </w:tcPr>
          <w:p w14:paraId="2C08A75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Test Case ID</w:t>
            </w:r>
          </w:p>
        </w:tc>
        <w:tc>
          <w:tcPr>
            <w:tcW w:w="1144" w:type="dxa"/>
            <w:shd w:val="clear" w:color="auto" w:fill="999999" w:themeFill="text1" w:themeFillTint="66"/>
          </w:tcPr>
          <w:p w14:paraId="63094A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9" w:type="dxa"/>
            <w:shd w:val="clear" w:color="auto" w:fill="999999" w:themeFill="text1" w:themeFillTint="66"/>
          </w:tcPr>
          <w:p w14:paraId="766B394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A804C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330" w:type="dxa"/>
            <w:shd w:val="clear" w:color="auto" w:fill="999999" w:themeFill="text1" w:themeFillTint="66"/>
          </w:tcPr>
          <w:p w14:paraId="77078FA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781DEB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E464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8147936" w14:textId="77777777" w:rsidTr="00BE015C">
        <w:tc>
          <w:tcPr>
            <w:tcW w:w="852" w:type="dxa"/>
          </w:tcPr>
          <w:p w14:paraId="5090297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TC-09</w:t>
            </w:r>
          </w:p>
        </w:tc>
        <w:tc>
          <w:tcPr>
            <w:tcW w:w="1144" w:type="dxa"/>
          </w:tcPr>
          <w:p w14:paraId="4592ECA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Requests</w:t>
            </w:r>
          </w:p>
        </w:tc>
        <w:tc>
          <w:tcPr>
            <w:tcW w:w="1269" w:type="dxa"/>
          </w:tcPr>
          <w:p w14:paraId="308EA920" w14:textId="5E3A864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view the blood requests posted by the request maker and make decisions about acceptance or rejection.</w:t>
            </w:r>
          </w:p>
        </w:tc>
        <w:tc>
          <w:tcPr>
            <w:tcW w:w="1630" w:type="dxa"/>
          </w:tcPr>
          <w:p w14:paraId="6BFB0943" w14:textId="4CEBCE5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w:t>
            </w:r>
          </w:p>
        </w:tc>
        <w:tc>
          <w:tcPr>
            <w:tcW w:w="2330" w:type="dxa"/>
          </w:tcPr>
          <w:p w14:paraId="189F4AF9" w14:textId="61E64B4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view blood requests and make decisions about them.</w:t>
            </w:r>
          </w:p>
          <w:p w14:paraId="320C0135" w14:textId="4E9DF1A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 xml:space="preserve">2. </w:t>
            </w: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views the request makers request post with complete details provided by the request maker.</w:t>
            </w:r>
          </w:p>
          <w:p w14:paraId="119724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accept or deny request.</w:t>
            </w:r>
          </w:p>
          <w:p w14:paraId="6E5D18B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414" w:type="dxa"/>
          </w:tcPr>
          <w:p w14:paraId="048A7B14" w14:textId="13944CB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blood donation requests and made decisions (Accept or Deny).</w:t>
            </w:r>
          </w:p>
        </w:tc>
        <w:tc>
          <w:tcPr>
            <w:tcW w:w="1137" w:type="dxa"/>
          </w:tcPr>
          <w:p w14:paraId="4FA06A22"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7AE4CF" w14:textId="68F8E3A6" w:rsidR="00272D23" w:rsidRPr="00272D23" w:rsidRDefault="00272D23" w:rsidP="00272D23">
      <w:pPr>
        <w:spacing w:after="200" w:line="240" w:lineRule="auto"/>
        <w:rPr>
          <w:i/>
          <w:iCs/>
          <w:color w:val="44546A" w:themeColor="text2"/>
          <w:sz w:val="18"/>
          <w:szCs w:val="18"/>
        </w:rPr>
      </w:pPr>
      <w:bookmarkStart w:id="841" w:name="_Toc12374524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76</w:t>
      </w:r>
      <w:r w:rsidRPr="00272D23">
        <w:rPr>
          <w:i/>
          <w:iCs/>
          <w:noProof/>
          <w:color w:val="44546A" w:themeColor="text2"/>
          <w:sz w:val="18"/>
          <w:szCs w:val="18"/>
        </w:rPr>
        <w:fldChar w:fldCharType="end"/>
      </w:r>
      <w:r w:rsidRPr="00272D23">
        <w:rPr>
          <w:i/>
          <w:iCs/>
          <w:color w:val="44546A" w:themeColor="text2"/>
          <w:sz w:val="18"/>
          <w:szCs w:val="18"/>
        </w:rPr>
        <w:t>: Test Case 4.1.9 – View Blood Requests</w:t>
      </w:r>
      <w:bookmarkEnd w:id="841"/>
    </w:p>
    <w:p w14:paraId="76B5C624" w14:textId="77777777" w:rsidR="00272D23" w:rsidRPr="00272D23" w:rsidRDefault="00272D23" w:rsidP="00272D23">
      <w:pPr>
        <w:spacing w:after="0"/>
        <w:rPr>
          <w:b/>
          <w:sz w:val="24"/>
        </w:rPr>
      </w:pPr>
    </w:p>
    <w:p w14:paraId="0475BA2A" w14:textId="28AE1C6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42" w:name="_Toc137078978"/>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Update Personal Information</w:t>
      </w:r>
      <w:bookmarkEnd w:id="842"/>
    </w:p>
    <w:p w14:paraId="3373A1BE" w14:textId="77777777" w:rsidR="00272D23" w:rsidRPr="00272D23" w:rsidRDefault="00272D23" w:rsidP="00272D23">
      <w:pPr>
        <w:spacing w:after="0"/>
        <w:rPr>
          <w:b/>
          <w:sz w:val="24"/>
        </w:rPr>
      </w:pPr>
    </w:p>
    <w:tbl>
      <w:tblPr>
        <w:tblStyle w:val="TableGrid0"/>
        <w:tblW w:w="9936" w:type="dxa"/>
        <w:tblInd w:w="0" w:type="dxa"/>
        <w:tblLook w:val="04A0" w:firstRow="1" w:lastRow="0" w:firstColumn="1" w:lastColumn="0" w:noHBand="0" w:noVBand="1"/>
      </w:tblPr>
      <w:tblGrid>
        <w:gridCol w:w="721"/>
        <w:gridCol w:w="1385"/>
        <w:gridCol w:w="1683"/>
        <w:gridCol w:w="1657"/>
        <w:gridCol w:w="1897"/>
        <w:gridCol w:w="1437"/>
        <w:gridCol w:w="1156"/>
      </w:tblGrid>
      <w:tr w:rsidR="00272D23" w:rsidRPr="00272D23" w14:paraId="02340624" w14:textId="77777777" w:rsidTr="00BE015C">
        <w:trPr>
          <w:trHeight w:val="751"/>
        </w:trPr>
        <w:tc>
          <w:tcPr>
            <w:tcW w:w="721" w:type="dxa"/>
            <w:shd w:val="clear" w:color="auto" w:fill="999999" w:themeFill="text1" w:themeFillTint="66"/>
          </w:tcPr>
          <w:p w14:paraId="7610D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85" w:type="dxa"/>
            <w:shd w:val="clear" w:color="auto" w:fill="999999" w:themeFill="text1" w:themeFillTint="66"/>
          </w:tcPr>
          <w:p w14:paraId="7E1FE1A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83" w:type="dxa"/>
            <w:shd w:val="clear" w:color="auto" w:fill="999999" w:themeFill="text1" w:themeFillTint="66"/>
          </w:tcPr>
          <w:p w14:paraId="28210D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57" w:type="dxa"/>
            <w:shd w:val="clear" w:color="auto" w:fill="999999" w:themeFill="text1" w:themeFillTint="66"/>
          </w:tcPr>
          <w:p w14:paraId="170815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97" w:type="dxa"/>
            <w:shd w:val="clear" w:color="auto" w:fill="999999" w:themeFill="text1" w:themeFillTint="66"/>
          </w:tcPr>
          <w:p w14:paraId="2C1B36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37" w:type="dxa"/>
            <w:shd w:val="clear" w:color="auto" w:fill="999999" w:themeFill="text1" w:themeFillTint="66"/>
          </w:tcPr>
          <w:p w14:paraId="2B0DB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56" w:type="dxa"/>
            <w:shd w:val="clear" w:color="auto" w:fill="999999" w:themeFill="text1" w:themeFillTint="66"/>
          </w:tcPr>
          <w:p w14:paraId="4847B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3275D22" w14:textId="77777777" w:rsidTr="00BE015C">
        <w:trPr>
          <w:trHeight w:val="6050"/>
        </w:trPr>
        <w:tc>
          <w:tcPr>
            <w:tcW w:w="721" w:type="dxa"/>
          </w:tcPr>
          <w:p w14:paraId="20DC334D" w14:textId="127FED4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0</w:t>
            </w:r>
          </w:p>
        </w:tc>
        <w:tc>
          <w:tcPr>
            <w:tcW w:w="1385" w:type="dxa"/>
          </w:tcPr>
          <w:p w14:paraId="3AA8C87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Personal Information</w:t>
            </w:r>
          </w:p>
        </w:tc>
        <w:tc>
          <w:tcPr>
            <w:tcW w:w="1683" w:type="dxa"/>
          </w:tcPr>
          <w:p w14:paraId="78209177" w14:textId="23F5160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update himself/herself personal information in the system.</w:t>
            </w:r>
          </w:p>
        </w:tc>
        <w:tc>
          <w:tcPr>
            <w:tcW w:w="1657" w:type="dxa"/>
          </w:tcPr>
          <w:p w14:paraId="14798090" w14:textId="1EA59C8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and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 and 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fill and submit their online </w:t>
            </w:r>
            <w:r w:rsidR="001D685A" w:rsidRPr="00272D23">
              <w:rPr>
                <w:rFonts w:ascii="Times New Roman" w:eastAsia="Times New Roman" w:hAnsi="Times New Roman" w:cs="Times New Roman"/>
                <w:bCs/>
                <w:sz w:val="24"/>
              </w:rPr>
              <w:t>updating</w:t>
            </w:r>
            <w:r w:rsidRPr="00272D23">
              <w:rPr>
                <w:rFonts w:ascii="Times New Roman" w:eastAsia="Times New Roman" w:hAnsi="Times New Roman" w:cs="Times New Roman"/>
                <w:bCs/>
                <w:sz w:val="24"/>
              </w:rPr>
              <w:t xml:space="preserve"> form </w:t>
            </w:r>
            <w:proofErr w:type="gramStart"/>
            <w:r w:rsidRPr="00272D23">
              <w:rPr>
                <w:rFonts w:ascii="Times New Roman" w:eastAsia="Times New Roman" w:hAnsi="Times New Roman" w:cs="Times New Roman"/>
                <w:bCs/>
                <w:sz w:val="24"/>
              </w:rPr>
              <w:t>in order to</w:t>
            </w:r>
            <w:proofErr w:type="gramEnd"/>
            <w:r w:rsidRPr="00272D23">
              <w:rPr>
                <w:rFonts w:ascii="Times New Roman" w:eastAsia="Times New Roman" w:hAnsi="Times New Roman" w:cs="Times New Roman"/>
                <w:bCs/>
                <w:sz w:val="24"/>
              </w:rPr>
              <w:t xml:space="preserve"> get updated in the system.</w:t>
            </w:r>
          </w:p>
        </w:tc>
        <w:tc>
          <w:tcPr>
            <w:tcW w:w="1897" w:type="dxa"/>
          </w:tcPr>
          <w:p w14:paraId="1445D162" w14:textId="0342AB1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w:t>
            </w:r>
            <w:r w:rsidR="00916413" w:rsidRPr="00272D23">
              <w:rPr>
                <w:rFonts w:ascii="Times New Roman" w:eastAsia="Times New Roman" w:hAnsi="Times New Roman" w:cs="Times New Roman"/>
                <w:bCs/>
                <w:sz w:val="24"/>
              </w:rPr>
              <w:t>a</w:t>
            </w:r>
            <w:r w:rsidRPr="00272D23">
              <w:rPr>
                <w:rFonts w:ascii="Times New Roman" w:eastAsia="Times New Roman" w:hAnsi="Times New Roman" w:cs="Times New Roman"/>
                <w:bCs/>
                <w:sz w:val="24"/>
              </w:rPr>
              <w:t xml:space="preserv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update personal information in the system.</w:t>
            </w:r>
          </w:p>
          <w:p w14:paraId="557E5180" w14:textId="77777777" w:rsidR="00272D23" w:rsidRPr="00272D23" w:rsidRDefault="00272D23" w:rsidP="00272D23">
            <w:pPr>
              <w:rPr>
                <w:rFonts w:ascii="Times New Roman" w:eastAsia="Times New Roman" w:hAnsi="Times New Roman" w:cs="Times New Roman"/>
                <w:bCs/>
                <w:sz w:val="24"/>
              </w:rPr>
            </w:pPr>
          </w:p>
          <w:p w14:paraId="6A097E7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 The user updates his profile information by providing with some newer details.</w:t>
            </w:r>
          </w:p>
          <w:p w14:paraId="09460C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add new information.</w:t>
            </w:r>
          </w:p>
          <w:p w14:paraId="5F5A5F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37" w:type="dxa"/>
          </w:tcPr>
          <w:p w14:paraId="291BB70A" w14:textId="1C3DC44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updated personal information in the system.</w:t>
            </w:r>
          </w:p>
        </w:tc>
        <w:tc>
          <w:tcPr>
            <w:tcW w:w="1156" w:type="dxa"/>
          </w:tcPr>
          <w:p w14:paraId="2749BEB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82CC096" w14:textId="6259CD3A" w:rsidR="00272D23" w:rsidRPr="00272D23" w:rsidRDefault="00272D23" w:rsidP="00272D23">
      <w:pPr>
        <w:spacing w:after="200" w:line="240" w:lineRule="auto"/>
        <w:rPr>
          <w:i/>
          <w:iCs/>
          <w:color w:val="44546A" w:themeColor="text2"/>
          <w:sz w:val="18"/>
          <w:szCs w:val="18"/>
        </w:rPr>
      </w:pPr>
      <w:bookmarkStart w:id="843" w:name="_Toc12374524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78</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0</w:t>
      </w:r>
      <w:r w:rsidRPr="00272D23">
        <w:rPr>
          <w:i/>
          <w:iCs/>
          <w:color w:val="44546A" w:themeColor="text2"/>
          <w:sz w:val="18"/>
          <w:szCs w:val="18"/>
        </w:rPr>
        <w:t xml:space="preserve"> – Update Personal Information</w:t>
      </w:r>
      <w:bookmarkEnd w:id="843"/>
    </w:p>
    <w:p w14:paraId="57E50F29" w14:textId="77777777" w:rsidR="00272D23" w:rsidRPr="00272D23" w:rsidRDefault="00272D23" w:rsidP="00272D23"/>
    <w:p w14:paraId="09837B7A" w14:textId="77777777" w:rsidR="00272D23" w:rsidRPr="00272D23" w:rsidRDefault="00272D23" w:rsidP="00272D23"/>
    <w:p w14:paraId="1424BA29" w14:textId="77777777" w:rsidR="00272D23" w:rsidRPr="00272D23" w:rsidRDefault="00272D23" w:rsidP="00272D23"/>
    <w:p w14:paraId="60066B45" w14:textId="77777777" w:rsidR="00272D23" w:rsidRPr="00272D23" w:rsidRDefault="00272D23" w:rsidP="00272D23"/>
    <w:p w14:paraId="714E0EA1" w14:textId="1D2E89C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44" w:name="_Toc137078979"/>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Delete Personal Information</w:t>
      </w:r>
      <w:bookmarkEnd w:id="844"/>
    </w:p>
    <w:p w14:paraId="5A942B26" w14:textId="77777777" w:rsidR="00272D23" w:rsidRPr="00272D23" w:rsidRDefault="00272D23" w:rsidP="00272D23">
      <w:pPr>
        <w:spacing w:after="0"/>
        <w:rPr>
          <w:b/>
          <w:sz w:val="24"/>
        </w:rPr>
      </w:pPr>
    </w:p>
    <w:tbl>
      <w:tblPr>
        <w:tblStyle w:val="TableGrid0"/>
        <w:tblW w:w="9930" w:type="dxa"/>
        <w:tblInd w:w="0" w:type="dxa"/>
        <w:tblLook w:val="04A0" w:firstRow="1" w:lastRow="0" w:firstColumn="1" w:lastColumn="0" w:noHBand="0" w:noVBand="1"/>
      </w:tblPr>
      <w:tblGrid>
        <w:gridCol w:w="746"/>
        <w:gridCol w:w="1432"/>
        <w:gridCol w:w="1279"/>
        <w:gridCol w:w="1713"/>
        <w:gridCol w:w="1782"/>
        <w:gridCol w:w="1782"/>
        <w:gridCol w:w="1196"/>
      </w:tblGrid>
      <w:tr w:rsidR="00272D23" w:rsidRPr="00272D23" w14:paraId="02B0218E" w14:textId="77777777" w:rsidTr="00BE015C">
        <w:trPr>
          <w:trHeight w:val="826"/>
        </w:trPr>
        <w:tc>
          <w:tcPr>
            <w:tcW w:w="746" w:type="dxa"/>
            <w:shd w:val="clear" w:color="auto" w:fill="999999" w:themeFill="text1" w:themeFillTint="66"/>
          </w:tcPr>
          <w:p w14:paraId="014849F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32" w:type="dxa"/>
            <w:shd w:val="clear" w:color="auto" w:fill="999999" w:themeFill="text1" w:themeFillTint="66"/>
          </w:tcPr>
          <w:p w14:paraId="4D4A578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9" w:type="dxa"/>
            <w:shd w:val="clear" w:color="auto" w:fill="999999" w:themeFill="text1" w:themeFillTint="66"/>
          </w:tcPr>
          <w:p w14:paraId="380DBF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13" w:type="dxa"/>
            <w:shd w:val="clear" w:color="auto" w:fill="999999" w:themeFill="text1" w:themeFillTint="66"/>
          </w:tcPr>
          <w:p w14:paraId="0280F9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82" w:type="dxa"/>
            <w:shd w:val="clear" w:color="auto" w:fill="999999" w:themeFill="text1" w:themeFillTint="66"/>
          </w:tcPr>
          <w:p w14:paraId="28DEF6D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82" w:type="dxa"/>
            <w:shd w:val="clear" w:color="auto" w:fill="999999" w:themeFill="text1" w:themeFillTint="66"/>
          </w:tcPr>
          <w:p w14:paraId="0CB123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96" w:type="dxa"/>
            <w:shd w:val="clear" w:color="auto" w:fill="999999" w:themeFill="text1" w:themeFillTint="66"/>
          </w:tcPr>
          <w:p w14:paraId="02BC08F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6600EF" w14:textId="77777777" w:rsidTr="00BE015C">
        <w:trPr>
          <w:trHeight w:val="6574"/>
        </w:trPr>
        <w:tc>
          <w:tcPr>
            <w:tcW w:w="746" w:type="dxa"/>
          </w:tcPr>
          <w:p w14:paraId="3A03FECF" w14:textId="1D04862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1</w:t>
            </w:r>
          </w:p>
        </w:tc>
        <w:tc>
          <w:tcPr>
            <w:tcW w:w="1432" w:type="dxa"/>
          </w:tcPr>
          <w:p w14:paraId="46531AD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Deletion of Personal Information</w:t>
            </w:r>
          </w:p>
        </w:tc>
        <w:tc>
          <w:tcPr>
            <w:tcW w:w="1279" w:type="dxa"/>
          </w:tcPr>
          <w:p w14:paraId="7D39A5E2" w14:textId="2E81DAB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to delete his/herself </w:t>
            </w:r>
            <w:r w:rsidR="00916413" w:rsidRPr="00272D23">
              <w:rPr>
                <w:rFonts w:ascii="Times New Roman" w:eastAsia="Times New Roman" w:hAnsi="Times New Roman" w:cs="Times New Roman"/>
                <w:bCs/>
                <w:sz w:val="24"/>
              </w:rPr>
              <w:t>account.</w:t>
            </w:r>
          </w:p>
        </w:tc>
        <w:tc>
          <w:tcPr>
            <w:tcW w:w="1713" w:type="dxa"/>
          </w:tcPr>
          <w:p w14:paraId="279DD201" w14:textId="238904A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and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the system</w:t>
            </w:r>
          </w:p>
        </w:tc>
        <w:tc>
          <w:tcPr>
            <w:tcW w:w="1782" w:type="dxa"/>
          </w:tcPr>
          <w:p w14:paraId="6C8E306D" w14:textId="401012D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delete his/her user account/system profile.</w:t>
            </w:r>
          </w:p>
          <w:p w14:paraId="25E4AB0D" w14:textId="77777777" w:rsidR="00272D23" w:rsidRPr="00272D23" w:rsidRDefault="00272D23" w:rsidP="00272D23">
            <w:r w:rsidRPr="00272D23">
              <w:t>2.The user opens the personal Information details page.</w:t>
            </w:r>
          </w:p>
          <w:p w14:paraId="5082E977" w14:textId="77777777" w:rsidR="00272D23" w:rsidRPr="00272D23" w:rsidRDefault="00272D23" w:rsidP="00272D23">
            <w:r w:rsidRPr="00272D23">
              <w:t>3.The user confirms to select to delete his personal Information.</w:t>
            </w:r>
          </w:p>
          <w:p w14:paraId="4943489B" w14:textId="77777777" w:rsidR="00272D23" w:rsidRPr="00272D23" w:rsidRDefault="00272D23" w:rsidP="00272D23">
            <w:r w:rsidRPr="00272D23">
              <w:t>4.This test case ends.</w:t>
            </w:r>
          </w:p>
        </w:tc>
        <w:tc>
          <w:tcPr>
            <w:tcW w:w="1782" w:type="dxa"/>
          </w:tcPr>
          <w:p w14:paraId="35453C00" w14:textId="1BE2870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deleted his/her user account/system profile.</w:t>
            </w:r>
          </w:p>
        </w:tc>
        <w:tc>
          <w:tcPr>
            <w:tcW w:w="1196" w:type="dxa"/>
          </w:tcPr>
          <w:p w14:paraId="3C1B8FB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C3E77F0" w14:textId="150C62D5" w:rsidR="00272D23" w:rsidRPr="00272D23" w:rsidRDefault="00272D23" w:rsidP="00272D23">
      <w:pPr>
        <w:spacing w:after="200" w:line="240" w:lineRule="auto"/>
        <w:rPr>
          <w:i/>
          <w:iCs/>
          <w:color w:val="44546A" w:themeColor="text2"/>
          <w:sz w:val="18"/>
          <w:szCs w:val="18"/>
        </w:rPr>
      </w:pPr>
      <w:bookmarkStart w:id="845" w:name="_Toc12374525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79</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1</w:t>
      </w:r>
      <w:r w:rsidRPr="00272D23">
        <w:rPr>
          <w:i/>
          <w:iCs/>
          <w:color w:val="44546A" w:themeColor="text2"/>
          <w:sz w:val="18"/>
          <w:szCs w:val="18"/>
        </w:rPr>
        <w:t xml:space="preserve"> – Delete Personal Information</w:t>
      </w:r>
      <w:bookmarkEnd w:id="845"/>
    </w:p>
    <w:p w14:paraId="138C04FC" w14:textId="77777777" w:rsidR="00272D23" w:rsidRPr="00272D23" w:rsidRDefault="00272D23" w:rsidP="00272D23"/>
    <w:p w14:paraId="7DA8065E" w14:textId="63D5B0A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46" w:name="_Toc137078980"/>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Get User Feedback</w:t>
      </w:r>
      <w:bookmarkEnd w:id="846"/>
    </w:p>
    <w:p w14:paraId="320947A6"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42"/>
        <w:gridCol w:w="1136"/>
        <w:gridCol w:w="1616"/>
        <w:gridCol w:w="1630"/>
        <w:gridCol w:w="1900"/>
        <w:gridCol w:w="1499"/>
        <w:gridCol w:w="1137"/>
      </w:tblGrid>
      <w:tr w:rsidR="00272D23" w:rsidRPr="00272D23" w14:paraId="5BDBDD0D" w14:textId="77777777" w:rsidTr="00BE015C">
        <w:tc>
          <w:tcPr>
            <w:tcW w:w="1271" w:type="dxa"/>
            <w:shd w:val="clear" w:color="auto" w:fill="999999" w:themeFill="text1" w:themeFillTint="66"/>
          </w:tcPr>
          <w:p w14:paraId="290E7CC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653" w:type="dxa"/>
            <w:shd w:val="clear" w:color="auto" w:fill="999999" w:themeFill="text1" w:themeFillTint="66"/>
          </w:tcPr>
          <w:p w14:paraId="2BD4BC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775" w:type="dxa"/>
            <w:shd w:val="clear" w:color="auto" w:fill="999999" w:themeFill="text1" w:themeFillTint="66"/>
          </w:tcPr>
          <w:p w14:paraId="1B54142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396A69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046" w:type="dxa"/>
            <w:shd w:val="clear" w:color="auto" w:fill="999999" w:themeFill="text1" w:themeFillTint="66"/>
          </w:tcPr>
          <w:p w14:paraId="4582AB9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48" w:type="dxa"/>
            <w:shd w:val="clear" w:color="auto" w:fill="999999" w:themeFill="text1" w:themeFillTint="66"/>
          </w:tcPr>
          <w:p w14:paraId="40FD1E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49910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3CF19EF" w14:textId="77777777" w:rsidTr="00BE015C">
        <w:tc>
          <w:tcPr>
            <w:tcW w:w="1271" w:type="dxa"/>
          </w:tcPr>
          <w:p w14:paraId="1CBC2F57" w14:textId="65A42081"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2</w:t>
            </w:r>
          </w:p>
        </w:tc>
        <w:tc>
          <w:tcPr>
            <w:tcW w:w="653" w:type="dxa"/>
          </w:tcPr>
          <w:p w14:paraId="7A70DA7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Get User Feedback</w:t>
            </w:r>
          </w:p>
        </w:tc>
        <w:tc>
          <w:tcPr>
            <w:tcW w:w="1775" w:type="dxa"/>
          </w:tcPr>
          <w:p w14:paraId="567B1553" w14:textId="714A4B3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t>
            </w:r>
            <w:r w:rsidR="00916413"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Online User can give the feedback about blood donation website or system.</w:t>
            </w:r>
          </w:p>
        </w:tc>
        <w:tc>
          <w:tcPr>
            <w:tcW w:w="1630" w:type="dxa"/>
          </w:tcPr>
          <w:p w14:paraId="4AEDED3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w:t>
            </w:r>
          </w:p>
        </w:tc>
        <w:tc>
          <w:tcPr>
            <w:tcW w:w="2046" w:type="dxa"/>
          </w:tcPr>
          <w:p w14:paraId="24B32011" w14:textId="5B9F251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give feedback about the system.</w:t>
            </w:r>
          </w:p>
          <w:p w14:paraId="06E1FD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The user fills the online feedback form by filling all the required information.</w:t>
            </w:r>
          </w:p>
          <w:p w14:paraId="26B4A8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3.The user confirms and submits the feedback Form.</w:t>
            </w:r>
          </w:p>
          <w:p w14:paraId="7BB6972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48" w:type="dxa"/>
          </w:tcPr>
          <w:p w14:paraId="26D0E159" w14:textId="66A0C0E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been given feedback about the system.</w:t>
            </w:r>
          </w:p>
        </w:tc>
        <w:tc>
          <w:tcPr>
            <w:tcW w:w="1137" w:type="dxa"/>
          </w:tcPr>
          <w:p w14:paraId="3661DFA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22CC1B" w14:textId="16C4DA15" w:rsidR="00272D23" w:rsidRPr="00272D23" w:rsidRDefault="00272D23" w:rsidP="00272D23">
      <w:pPr>
        <w:spacing w:after="200" w:line="240" w:lineRule="auto"/>
        <w:rPr>
          <w:i/>
          <w:iCs/>
          <w:color w:val="44546A" w:themeColor="text2"/>
          <w:sz w:val="18"/>
          <w:szCs w:val="18"/>
        </w:rPr>
      </w:pPr>
      <w:bookmarkStart w:id="847" w:name="_Toc12374525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80</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2</w:t>
      </w:r>
      <w:r w:rsidRPr="00272D23">
        <w:rPr>
          <w:i/>
          <w:iCs/>
          <w:color w:val="44546A" w:themeColor="text2"/>
          <w:sz w:val="18"/>
          <w:szCs w:val="18"/>
        </w:rPr>
        <w:t xml:space="preserve"> – Get User Feedback</w:t>
      </w:r>
      <w:bookmarkEnd w:id="847"/>
    </w:p>
    <w:p w14:paraId="20FCD8F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1F1C3534" w14:textId="3E9328C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48" w:name="_Toc137078981"/>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Add Blood donor’s </w:t>
      </w:r>
      <w:bookmarkEnd w:id="848"/>
      <w:r w:rsidR="00916413" w:rsidRPr="00272D23">
        <w:rPr>
          <w:rFonts w:asciiTheme="majorHAnsi" w:eastAsiaTheme="majorEastAsia" w:hAnsiTheme="majorHAnsi" w:cstheme="majorBidi"/>
          <w:color w:val="1F4D78" w:themeColor="accent1" w:themeShade="7F"/>
          <w:sz w:val="24"/>
          <w:szCs w:val="24"/>
        </w:rPr>
        <w:t>Information.</w:t>
      </w:r>
    </w:p>
    <w:p w14:paraId="1831CB95" w14:textId="77777777" w:rsidR="00272D23" w:rsidRPr="00272D23" w:rsidRDefault="00272D23" w:rsidP="00272D23">
      <w:pPr>
        <w:spacing w:after="0"/>
        <w:rPr>
          <w:b/>
          <w:sz w:val="24"/>
        </w:rPr>
      </w:pPr>
    </w:p>
    <w:tbl>
      <w:tblPr>
        <w:tblStyle w:val="TableGrid0"/>
        <w:tblW w:w="10101" w:type="dxa"/>
        <w:tblInd w:w="0" w:type="dxa"/>
        <w:tblLook w:val="04A0" w:firstRow="1" w:lastRow="0" w:firstColumn="1" w:lastColumn="0" w:noHBand="0" w:noVBand="1"/>
      </w:tblPr>
      <w:tblGrid>
        <w:gridCol w:w="1144"/>
        <w:gridCol w:w="1364"/>
        <w:gridCol w:w="1488"/>
        <w:gridCol w:w="1779"/>
        <w:gridCol w:w="1568"/>
        <w:gridCol w:w="1517"/>
        <w:gridCol w:w="1241"/>
      </w:tblGrid>
      <w:tr w:rsidR="00272D23" w:rsidRPr="00272D23" w14:paraId="0B9FBF97" w14:textId="77777777" w:rsidTr="00BE015C">
        <w:trPr>
          <w:trHeight w:val="803"/>
        </w:trPr>
        <w:tc>
          <w:tcPr>
            <w:tcW w:w="1271" w:type="dxa"/>
            <w:shd w:val="clear" w:color="auto" w:fill="999999" w:themeFill="text1" w:themeFillTint="66"/>
          </w:tcPr>
          <w:p w14:paraId="495BD5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048" w:type="dxa"/>
            <w:shd w:val="clear" w:color="auto" w:fill="999999" w:themeFill="text1" w:themeFillTint="66"/>
          </w:tcPr>
          <w:p w14:paraId="63239FD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25" w:type="dxa"/>
            <w:shd w:val="clear" w:color="auto" w:fill="999999" w:themeFill="text1" w:themeFillTint="66"/>
          </w:tcPr>
          <w:p w14:paraId="68B8797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23" w:type="dxa"/>
            <w:shd w:val="clear" w:color="auto" w:fill="999999" w:themeFill="text1" w:themeFillTint="66"/>
          </w:tcPr>
          <w:p w14:paraId="08197D9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07" w:type="dxa"/>
            <w:shd w:val="clear" w:color="auto" w:fill="999999" w:themeFill="text1" w:themeFillTint="66"/>
          </w:tcPr>
          <w:p w14:paraId="54F3C0C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5" w:type="dxa"/>
            <w:shd w:val="clear" w:color="auto" w:fill="999999" w:themeFill="text1" w:themeFillTint="66"/>
          </w:tcPr>
          <w:p w14:paraId="263771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2" w:type="dxa"/>
            <w:shd w:val="clear" w:color="auto" w:fill="999999" w:themeFill="text1" w:themeFillTint="66"/>
          </w:tcPr>
          <w:p w14:paraId="380DFC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4D757B1" w14:textId="77777777" w:rsidTr="00BE015C">
        <w:trPr>
          <w:trHeight w:val="3499"/>
        </w:trPr>
        <w:tc>
          <w:tcPr>
            <w:tcW w:w="1271" w:type="dxa"/>
          </w:tcPr>
          <w:p w14:paraId="0A85C712" w14:textId="3B649E9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3</w:t>
            </w:r>
          </w:p>
        </w:tc>
        <w:tc>
          <w:tcPr>
            <w:tcW w:w="1048" w:type="dxa"/>
          </w:tcPr>
          <w:p w14:paraId="4932AE6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Add Blood Donor’s Information</w:t>
            </w:r>
          </w:p>
        </w:tc>
        <w:tc>
          <w:tcPr>
            <w:tcW w:w="1525" w:type="dxa"/>
          </w:tcPr>
          <w:p w14:paraId="38591CA7" w14:textId="19BA2C8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the Blood Donation </w:t>
            </w:r>
            <w:r w:rsidR="00916413">
              <w:rPr>
                <w:rFonts w:ascii="Times New Roman" w:eastAsia="Times New Roman" w:hAnsi="Times New Roman" w:cs="Times New Roman"/>
                <w:bCs/>
                <w:sz w:val="24"/>
              </w:rPr>
              <w:t>Center</w:t>
            </w:r>
            <w:r w:rsidR="00916413" w:rsidRPr="00272D23">
              <w:rPr>
                <w:rFonts w:ascii="Times New Roman" w:eastAsia="Times New Roman" w:hAnsi="Times New Roman" w:cs="Times New Roman"/>
                <w:bCs/>
                <w:sz w:val="24"/>
              </w:rPr>
              <w:t>s</w:t>
            </w:r>
            <w:r w:rsidRPr="00272D23">
              <w:rPr>
                <w:rFonts w:ascii="Times New Roman" w:eastAsia="Times New Roman" w:hAnsi="Times New Roman" w:cs="Times New Roman"/>
                <w:bCs/>
                <w:sz w:val="24"/>
              </w:rPr>
              <w:t xml:space="preserve"> can add Blood Donors Information or not.</w:t>
            </w:r>
          </w:p>
        </w:tc>
        <w:tc>
          <w:tcPr>
            <w:tcW w:w="1823" w:type="dxa"/>
          </w:tcPr>
          <w:p w14:paraId="4DAD02D7" w14:textId="470F657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sidRPr="00272D23">
              <w:rPr>
                <w:rFonts w:ascii="Times New Roman" w:eastAsia="Times New Roman" w:hAnsi="Times New Roman" w:cs="Times New Roman"/>
                <w:bCs/>
                <w:sz w:val="24"/>
              </w:rPr>
              <w:t>centers</w:t>
            </w:r>
            <w:r w:rsidRPr="00272D23">
              <w:rPr>
                <w:rFonts w:ascii="Times New Roman" w:eastAsia="Times New Roman" w:hAnsi="Times New Roman" w:cs="Times New Roman"/>
                <w:bCs/>
                <w:sz w:val="24"/>
              </w:rPr>
              <w:t xml:space="preserve"> have assessed the system by entering their valid credentials and entering the information of the blood donors.</w:t>
            </w:r>
          </w:p>
        </w:tc>
        <w:tc>
          <w:tcPr>
            <w:tcW w:w="1607" w:type="dxa"/>
          </w:tcPr>
          <w:p w14:paraId="0152D996" w14:textId="23EB173E" w:rsidR="00272D23" w:rsidRPr="00272D23" w:rsidRDefault="00272D23" w:rsidP="00272D23">
            <w:pPr>
              <w:rPr>
                <w:bCs/>
                <w:sz w:val="24"/>
              </w:rPr>
            </w:pPr>
            <w:r w:rsidRPr="00272D23">
              <w:rPr>
                <w:bCs/>
                <w:sz w:val="24"/>
              </w:rPr>
              <w:t xml:space="preserve">1.This test case starts when the Blood donation </w:t>
            </w:r>
            <w:r w:rsidR="001D685A">
              <w:rPr>
                <w:bCs/>
                <w:sz w:val="24"/>
              </w:rPr>
              <w:t>Center</w:t>
            </w:r>
            <w:r w:rsidR="001D685A" w:rsidRPr="00272D23">
              <w:rPr>
                <w:bCs/>
                <w:sz w:val="24"/>
              </w:rPr>
              <w:t>s</w:t>
            </w:r>
            <w:r w:rsidRPr="00272D23">
              <w:rPr>
                <w:bCs/>
                <w:sz w:val="24"/>
              </w:rPr>
              <w:t xml:space="preserve"> click on the button for adding the blood donor’s information.</w:t>
            </w:r>
          </w:p>
        </w:tc>
        <w:tc>
          <w:tcPr>
            <w:tcW w:w="1555" w:type="dxa"/>
          </w:tcPr>
          <w:p w14:paraId="6271FD0C" w14:textId="31D4BFA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w:t>
            </w:r>
            <w:r w:rsidR="00916413" w:rsidRPr="00272D23">
              <w:rPr>
                <w:rFonts w:ascii="Times New Roman" w:eastAsia="Times New Roman" w:hAnsi="Times New Roman" w:cs="Times New Roman"/>
                <w:bCs/>
                <w:sz w:val="24"/>
              </w:rPr>
              <w:t>added</w:t>
            </w:r>
            <w:r w:rsidRPr="00272D23">
              <w:rPr>
                <w:rFonts w:ascii="Times New Roman" w:eastAsia="Times New Roman" w:hAnsi="Times New Roman" w:cs="Times New Roman"/>
                <w:bCs/>
                <w:sz w:val="24"/>
              </w:rPr>
              <w:t xml:space="preserve"> the information of the blood donors.</w:t>
            </w:r>
          </w:p>
        </w:tc>
        <w:tc>
          <w:tcPr>
            <w:tcW w:w="1272" w:type="dxa"/>
          </w:tcPr>
          <w:p w14:paraId="4A059FF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44C16A3" w14:textId="2D0E77EA" w:rsidR="00272D23" w:rsidRPr="00272D23" w:rsidRDefault="00272D23" w:rsidP="00272D23">
      <w:pPr>
        <w:spacing w:after="200" w:line="240" w:lineRule="auto"/>
        <w:rPr>
          <w:i/>
          <w:iCs/>
          <w:color w:val="44546A" w:themeColor="text2"/>
          <w:sz w:val="18"/>
          <w:szCs w:val="18"/>
        </w:rPr>
      </w:pPr>
      <w:bookmarkStart w:id="849" w:name="_Toc12374525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81</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3</w:t>
      </w:r>
      <w:r w:rsidRPr="00272D23">
        <w:rPr>
          <w:i/>
          <w:iCs/>
          <w:color w:val="44546A" w:themeColor="text2"/>
          <w:sz w:val="18"/>
          <w:szCs w:val="18"/>
        </w:rPr>
        <w:t xml:space="preserve"> – Add Blood donor’s </w:t>
      </w:r>
      <w:bookmarkEnd w:id="849"/>
      <w:r w:rsidR="00916413" w:rsidRPr="00272D23">
        <w:rPr>
          <w:i/>
          <w:iCs/>
          <w:color w:val="44546A" w:themeColor="text2"/>
          <w:sz w:val="18"/>
          <w:szCs w:val="18"/>
        </w:rPr>
        <w:t>Information.</w:t>
      </w:r>
    </w:p>
    <w:p w14:paraId="560D5649" w14:textId="45001CB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50" w:name="_Toc137078982"/>
      <w:r w:rsidRPr="00272D23">
        <w:rPr>
          <w:rFonts w:asciiTheme="majorHAnsi" w:eastAsiaTheme="majorEastAsia" w:hAnsiTheme="majorHAnsi" w:cstheme="majorBidi"/>
          <w:color w:val="1F4D78" w:themeColor="accent1" w:themeShade="7F"/>
          <w:sz w:val="24"/>
          <w:szCs w:val="24"/>
        </w:rPr>
        <w:t>Test Case 4.1.1 – Generate Report of Blood Stocks</w:t>
      </w:r>
      <w:bookmarkEnd w:id="850"/>
    </w:p>
    <w:p w14:paraId="58B41E03" w14:textId="77777777" w:rsidR="00272D23" w:rsidRPr="00272D23" w:rsidRDefault="00272D23" w:rsidP="00272D23">
      <w:pPr>
        <w:spacing w:after="0"/>
        <w:rPr>
          <w:b/>
          <w:sz w:val="24"/>
        </w:rPr>
      </w:pPr>
    </w:p>
    <w:tbl>
      <w:tblPr>
        <w:tblStyle w:val="TableGrid0"/>
        <w:tblW w:w="10169" w:type="dxa"/>
        <w:tblInd w:w="0" w:type="dxa"/>
        <w:tblLook w:val="04A0" w:firstRow="1" w:lastRow="0" w:firstColumn="1" w:lastColumn="0" w:noHBand="0" w:noVBand="1"/>
      </w:tblPr>
      <w:tblGrid>
        <w:gridCol w:w="801"/>
        <w:gridCol w:w="1310"/>
        <w:gridCol w:w="1732"/>
        <w:gridCol w:w="2064"/>
        <w:gridCol w:w="1098"/>
        <w:gridCol w:w="2002"/>
        <w:gridCol w:w="1162"/>
      </w:tblGrid>
      <w:tr w:rsidR="00272D23" w:rsidRPr="00272D23" w14:paraId="31D0C919" w14:textId="77777777" w:rsidTr="00BE015C">
        <w:trPr>
          <w:trHeight w:val="820"/>
        </w:trPr>
        <w:tc>
          <w:tcPr>
            <w:tcW w:w="817" w:type="dxa"/>
            <w:shd w:val="clear" w:color="auto" w:fill="999999" w:themeFill="text1" w:themeFillTint="66"/>
          </w:tcPr>
          <w:p w14:paraId="10F03D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15" w:type="dxa"/>
            <w:shd w:val="clear" w:color="auto" w:fill="999999" w:themeFill="text1" w:themeFillTint="66"/>
          </w:tcPr>
          <w:p w14:paraId="6B7C93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40" w:type="dxa"/>
            <w:shd w:val="clear" w:color="auto" w:fill="999999" w:themeFill="text1" w:themeFillTint="66"/>
          </w:tcPr>
          <w:p w14:paraId="2533D0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0" w:type="dxa"/>
            <w:shd w:val="clear" w:color="auto" w:fill="999999" w:themeFill="text1" w:themeFillTint="66"/>
          </w:tcPr>
          <w:p w14:paraId="4FBF478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782" w:type="dxa"/>
            <w:shd w:val="clear" w:color="auto" w:fill="999999" w:themeFill="text1" w:themeFillTint="66"/>
          </w:tcPr>
          <w:p w14:paraId="7827AA0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9" w:type="dxa"/>
            <w:shd w:val="clear" w:color="auto" w:fill="999999" w:themeFill="text1" w:themeFillTint="66"/>
          </w:tcPr>
          <w:p w14:paraId="24B1EFC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66" w:type="dxa"/>
            <w:shd w:val="clear" w:color="auto" w:fill="999999" w:themeFill="text1" w:themeFillTint="66"/>
          </w:tcPr>
          <w:p w14:paraId="5947C80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D927E73" w14:textId="77777777" w:rsidTr="00BE015C">
        <w:trPr>
          <w:trHeight w:val="2187"/>
        </w:trPr>
        <w:tc>
          <w:tcPr>
            <w:tcW w:w="817" w:type="dxa"/>
          </w:tcPr>
          <w:p w14:paraId="31BF8BCA" w14:textId="11F8B50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4</w:t>
            </w:r>
          </w:p>
        </w:tc>
        <w:tc>
          <w:tcPr>
            <w:tcW w:w="1315" w:type="dxa"/>
          </w:tcPr>
          <w:p w14:paraId="1C6297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Generating Report of Blood Stocks</w:t>
            </w:r>
          </w:p>
        </w:tc>
        <w:tc>
          <w:tcPr>
            <w:tcW w:w="1840" w:type="dxa"/>
          </w:tcPr>
          <w:p w14:paraId="0D62ADA2" w14:textId="366C174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the system allows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generate Report of Blood Stocks.</w:t>
            </w:r>
          </w:p>
        </w:tc>
        <w:tc>
          <w:tcPr>
            <w:tcW w:w="2140" w:type="dxa"/>
          </w:tcPr>
          <w:p w14:paraId="1DABE024" w14:textId="1FFABF1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w:t>
            </w:r>
            <w:r w:rsidR="00916413" w:rsidRPr="00272D23">
              <w:rPr>
                <w:rFonts w:ascii="Times New Roman" w:eastAsia="Times New Roman" w:hAnsi="Times New Roman" w:cs="Times New Roman"/>
                <w:bCs/>
                <w:sz w:val="24"/>
              </w:rPr>
              <w:t>have</w:t>
            </w:r>
            <w:r w:rsidRPr="00272D23">
              <w:rPr>
                <w:rFonts w:ascii="Times New Roman" w:eastAsia="Times New Roman" w:hAnsi="Times New Roman" w:cs="Times New Roman"/>
                <w:bCs/>
                <w:sz w:val="24"/>
              </w:rPr>
              <w:t xml:space="preserve"> </w:t>
            </w:r>
            <w:proofErr w:type="gramStart"/>
            <w:r w:rsidRPr="00272D23">
              <w:rPr>
                <w:rFonts w:ascii="Times New Roman" w:eastAsia="Times New Roman" w:hAnsi="Times New Roman" w:cs="Times New Roman"/>
                <w:bCs/>
                <w:sz w:val="24"/>
              </w:rPr>
              <w:t>assess</w:t>
            </w:r>
            <w:proofErr w:type="gramEnd"/>
            <w:r w:rsidRPr="00272D23">
              <w:rPr>
                <w:rFonts w:ascii="Times New Roman" w:eastAsia="Times New Roman" w:hAnsi="Times New Roman" w:cs="Times New Roman"/>
                <w:bCs/>
                <w:sz w:val="24"/>
              </w:rPr>
              <w:t xml:space="preserve">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interface by entering their credentials.</w:t>
            </w:r>
          </w:p>
        </w:tc>
        <w:tc>
          <w:tcPr>
            <w:tcW w:w="782" w:type="dxa"/>
          </w:tcPr>
          <w:p w14:paraId="65C29912" w14:textId="43B321EE" w:rsidR="00272D23" w:rsidRPr="00272D23" w:rsidRDefault="00272D23" w:rsidP="00272D23">
            <w:pPr>
              <w:rPr>
                <w:rFonts w:ascii="Times New Roman" w:eastAsia="Times New Roman" w:hAnsi="Times New Roman" w:cs="Times New Roman"/>
                <w:b/>
                <w:sz w:val="24"/>
              </w:rPr>
            </w:pPr>
            <w:r w:rsidRPr="00272D23">
              <w:rPr>
                <w:bCs/>
                <w:sz w:val="24"/>
              </w:rPr>
              <w:t xml:space="preserve">1.This test case starts when the Blood donation </w:t>
            </w:r>
            <w:r w:rsidR="001D685A">
              <w:rPr>
                <w:bCs/>
                <w:sz w:val="24"/>
              </w:rPr>
              <w:t>Center</w:t>
            </w:r>
            <w:r w:rsidRPr="00272D23">
              <w:rPr>
                <w:bCs/>
                <w:sz w:val="24"/>
              </w:rPr>
              <w:t xml:space="preserve">s click on the button for </w:t>
            </w:r>
            <w:r w:rsidR="00916413" w:rsidRPr="00272D23">
              <w:rPr>
                <w:bCs/>
                <w:sz w:val="24"/>
              </w:rPr>
              <w:t xml:space="preserve">the </w:t>
            </w:r>
            <w:proofErr w:type="gramStart"/>
            <w:r w:rsidR="00916413" w:rsidRPr="00272D23">
              <w:rPr>
                <w:bCs/>
                <w:sz w:val="24"/>
              </w:rPr>
              <w:lastRenderedPageBreak/>
              <w:t>report</w:t>
            </w:r>
            <w:r w:rsidRPr="00272D23">
              <w:rPr>
                <w:bCs/>
                <w:sz w:val="24"/>
              </w:rPr>
              <w:t xml:space="preserve">  of</w:t>
            </w:r>
            <w:proofErr w:type="gramEnd"/>
            <w:r w:rsidRPr="00272D23">
              <w:rPr>
                <w:bCs/>
                <w:sz w:val="24"/>
              </w:rPr>
              <w:t xml:space="preserve"> blood stock.</w:t>
            </w:r>
          </w:p>
        </w:tc>
        <w:tc>
          <w:tcPr>
            <w:tcW w:w="2109" w:type="dxa"/>
          </w:tcPr>
          <w:p w14:paraId="75773921" w14:textId="16CA56C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generated the report of available bloodstocks of the blood donors.</w:t>
            </w:r>
          </w:p>
        </w:tc>
        <w:tc>
          <w:tcPr>
            <w:tcW w:w="1166" w:type="dxa"/>
          </w:tcPr>
          <w:p w14:paraId="79D78EE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809DAB7" w14:textId="1682DA81" w:rsidR="00272D23" w:rsidRPr="00272D23" w:rsidRDefault="00272D23" w:rsidP="00272D23">
      <w:pPr>
        <w:spacing w:after="200" w:line="240" w:lineRule="auto"/>
        <w:rPr>
          <w:i/>
          <w:iCs/>
          <w:color w:val="44546A" w:themeColor="text2"/>
          <w:sz w:val="18"/>
          <w:szCs w:val="18"/>
        </w:rPr>
      </w:pPr>
      <w:bookmarkStart w:id="851" w:name="_Toc12374525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82</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4</w:t>
      </w:r>
      <w:r w:rsidRPr="00272D23">
        <w:rPr>
          <w:i/>
          <w:iCs/>
          <w:color w:val="44546A" w:themeColor="text2"/>
          <w:sz w:val="18"/>
          <w:szCs w:val="18"/>
        </w:rPr>
        <w:t xml:space="preserve"> – Generate Report of Blood Stocks</w:t>
      </w:r>
      <w:bookmarkEnd w:id="851"/>
    </w:p>
    <w:p w14:paraId="0D188FA0" w14:textId="251D477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52" w:name="_Toc137078983"/>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Update Blood Stocks</w:t>
      </w:r>
      <w:bookmarkEnd w:id="852"/>
    </w:p>
    <w:p w14:paraId="024AAB3F" w14:textId="77777777" w:rsidR="00272D23" w:rsidRPr="00272D23" w:rsidRDefault="00272D23" w:rsidP="00272D23">
      <w:pPr>
        <w:spacing w:after="0"/>
        <w:rPr>
          <w:b/>
          <w:sz w:val="24"/>
        </w:rPr>
      </w:pPr>
    </w:p>
    <w:tbl>
      <w:tblPr>
        <w:tblStyle w:val="TableGrid0"/>
        <w:tblW w:w="10193" w:type="dxa"/>
        <w:tblInd w:w="0" w:type="dxa"/>
        <w:tblLayout w:type="fixed"/>
        <w:tblLook w:val="04A0" w:firstRow="1" w:lastRow="0" w:firstColumn="1" w:lastColumn="0" w:noHBand="0" w:noVBand="1"/>
      </w:tblPr>
      <w:tblGrid>
        <w:gridCol w:w="795"/>
        <w:gridCol w:w="1232"/>
        <w:gridCol w:w="1559"/>
        <w:gridCol w:w="1799"/>
        <w:gridCol w:w="2157"/>
        <w:gridCol w:w="1390"/>
        <w:gridCol w:w="1261"/>
      </w:tblGrid>
      <w:tr w:rsidR="00272D23" w:rsidRPr="00272D23" w14:paraId="5CA64FCB" w14:textId="77777777" w:rsidTr="00BE015C">
        <w:trPr>
          <w:trHeight w:val="785"/>
        </w:trPr>
        <w:tc>
          <w:tcPr>
            <w:tcW w:w="795" w:type="dxa"/>
            <w:shd w:val="clear" w:color="auto" w:fill="999999" w:themeFill="text1" w:themeFillTint="66"/>
          </w:tcPr>
          <w:p w14:paraId="059833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2" w:type="dxa"/>
            <w:shd w:val="clear" w:color="auto" w:fill="999999" w:themeFill="text1" w:themeFillTint="66"/>
          </w:tcPr>
          <w:p w14:paraId="3AF31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59" w:type="dxa"/>
            <w:shd w:val="clear" w:color="auto" w:fill="999999" w:themeFill="text1" w:themeFillTint="66"/>
          </w:tcPr>
          <w:p w14:paraId="1A5D426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99" w:type="dxa"/>
            <w:shd w:val="clear" w:color="auto" w:fill="999999" w:themeFill="text1" w:themeFillTint="66"/>
          </w:tcPr>
          <w:p w14:paraId="06C8F51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57" w:type="dxa"/>
            <w:shd w:val="clear" w:color="auto" w:fill="999999" w:themeFill="text1" w:themeFillTint="66"/>
          </w:tcPr>
          <w:p w14:paraId="666FF38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390" w:type="dxa"/>
            <w:shd w:val="clear" w:color="auto" w:fill="999999" w:themeFill="text1" w:themeFillTint="66"/>
          </w:tcPr>
          <w:p w14:paraId="6FDEA9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61" w:type="dxa"/>
            <w:shd w:val="clear" w:color="auto" w:fill="999999" w:themeFill="text1" w:themeFillTint="66"/>
          </w:tcPr>
          <w:p w14:paraId="4C22586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6F0D3C" w14:textId="77777777" w:rsidTr="00BE015C">
        <w:trPr>
          <w:trHeight w:val="4948"/>
        </w:trPr>
        <w:tc>
          <w:tcPr>
            <w:tcW w:w="795" w:type="dxa"/>
          </w:tcPr>
          <w:p w14:paraId="734FF98E" w14:textId="32FA706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5</w:t>
            </w:r>
          </w:p>
        </w:tc>
        <w:tc>
          <w:tcPr>
            <w:tcW w:w="1232" w:type="dxa"/>
          </w:tcPr>
          <w:p w14:paraId="5E25C27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Blood Stocks</w:t>
            </w:r>
          </w:p>
        </w:tc>
        <w:tc>
          <w:tcPr>
            <w:tcW w:w="1559" w:type="dxa"/>
          </w:tcPr>
          <w:p w14:paraId="69A2D94C" w14:textId="2287A41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can update the bloodstock by entering new blood information or change the previous information.</w:t>
            </w:r>
          </w:p>
        </w:tc>
        <w:tc>
          <w:tcPr>
            <w:tcW w:w="1799" w:type="dxa"/>
          </w:tcPr>
          <w:p w14:paraId="2777390A" w14:textId="57B9FDF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w:t>
            </w:r>
            <w:r w:rsidR="00916413" w:rsidRPr="00272D23">
              <w:rPr>
                <w:rFonts w:ascii="Times New Roman" w:eastAsia="Times New Roman" w:hAnsi="Times New Roman" w:cs="Times New Roman"/>
                <w:bCs/>
                <w:sz w:val="24"/>
              </w:rPr>
              <w:t>have</w:t>
            </w:r>
            <w:r w:rsidRPr="00272D23">
              <w:rPr>
                <w:rFonts w:ascii="Times New Roman" w:eastAsia="Times New Roman" w:hAnsi="Times New Roman" w:cs="Times New Roman"/>
                <w:bCs/>
                <w:sz w:val="24"/>
              </w:rPr>
              <w:t xml:space="preserve"> assessed the system by entering their credentials for making the changes to the system database.</w:t>
            </w:r>
          </w:p>
        </w:tc>
        <w:tc>
          <w:tcPr>
            <w:tcW w:w="2157" w:type="dxa"/>
          </w:tcPr>
          <w:p w14:paraId="23D3F4D9" w14:textId="5AE29435" w:rsidR="00272D23" w:rsidRPr="00272D23" w:rsidRDefault="00272D23" w:rsidP="00272D23">
            <w:pPr>
              <w:jc w:val="both"/>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update the Blood Stock.</w:t>
            </w:r>
          </w:p>
          <w:p w14:paraId="1564F5DC" w14:textId="18E166C3"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 xml:space="preserve">2.The Blood donation </w:t>
            </w:r>
            <w:r w:rsidR="001D685A">
              <w:rPr>
                <w:rFonts w:ascii="Times New Roman" w:hAnsi="Times New Roman" w:cs="Times New Roman"/>
                <w:sz w:val="24"/>
                <w:szCs w:val="24"/>
              </w:rPr>
              <w:t>Center</w:t>
            </w:r>
            <w:r w:rsidRPr="00272D23">
              <w:rPr>
                <w:rFonts w:ascii="Times New Roman" w:hAnsi="Times New Roman" w:cs="Times New Roman"/>
                <w:sz w:val="24"/>
                <w:szCs w:val="24"/>
              </w:rPr>
              <w:t xml:space="preserve"> updates the blood stock.</w:t>
            </w:r>
          </w:p>
          <w:p w14:paraId="5D38C845" w14:textId="3EB99A8E"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 xml:space="preserve">3.The system prompt and the blood donation </w:t>
            </w:r>
            <w:r w:rsidR="001D685A">
              <w:rPr>
                <w:rFonts w:ascii="Times New Roman" w:hAnsi="Times New Roman" w:cs="Times New Roman"/>
                <w:sz w:val="24"/>
                <w:szCs w:val="24"/>
              </w:rPr>
              <w:t>Center</w:t>
            </w:r>
            <w:r w:rsidRPr="00272D23">
              <w:rPr>
                <w:rFonts w:ascii="Times New Roman" w:hAnsi="Times New Roman" w:cs="Times New Roman"/>
                <w:sz w:val="24"/>
                <w:szCs w:val="24"/>
              </w:rPr>
              <w:t xml:space="preserve"> confirms to update blood stocks.</w:t>
            </w:r>
          </w:p>
          <w:p w14:paraId="6667E69E" w14:textId="77777777" w:rsidR="00272D23" w:rsidRPr="00272D23" w:rsidRDefault="00272D23" w:rsidP="00272D23">
            <w:pPr>
              <w:jc w:val="both"/>
            </w:pPr>
            <w:r w:rsidRPr="00272D23">
              <w:rPr>
                <w:rFonts w:ascii="Times New Roman" w:hAnsi="Times New Roman" w:cs="Times New Roman"/>
                <w:sz w:val="24"/>
                <w:szCs w:val="24"/>
              </w:rPr>
              <w:t>4.This test case ends.</w:t>
            </w:r>
          </w:p>
        </w:tc>
        <w:tc>
          <w:tcPr>
            <w:tcW w:w="1390" w:type="dxa"/>
          </w:tcPr>
          <w:p w14:paraId="3B071649" w14:textId="3159CAD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update bloodstocks.</w:t>
            </w:r>
          </w:p>
        </w:tc>
        <w:tc>
          <w:tcPr>
            <w:tcW w:w="1261" w:type="dxa"/>
          </w:tcPr>
          <w:p w14:paraId="19EED506"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15BB0A2" w14:textId="42297E35" w:rsidR="00272D23" w:rsidRPr="00272D23" w:rsidRDefault="00272D23" w:rsidP="00272D23">
      <w:pPr>
        <w:spacing w:after="200" w:line="240" w:lineRule="auto"/>
        <w:rPr>
          <w:i/>
          <w:iCs/>
          <w:color w:val="44546A" w:themeColor="text2"/>
          <w:sz w:val="18"/>
          <w:szCs w:val="18"/>
        </w:rPr>
      </w:pPr>
      <w:bookmarkStart w:id="853" w:name="_Toc12374525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83</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5</w:t>
      </w:r>
      <w:r w:rsidRPr="00272D23">
        <w:rPr>
          <w:i/>
          <w:iCs/>
          <w:color w:val="44546A" w:themeColor="text2"/>
          <w:sz w:val="18"/>
          <w:szCs w:val="18"/>
        </w:rPr>
        <w:t xml:space="preserve"> – Update blood Stocks</w:t>
      </w:r>
      <w:bookmarkEnd w:id="853"/>
    </w:p>
    <w:p w14:paraId="0593F7D1" w14:textId="1FEC854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54" w:name="_Toc137078984"/>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Download Appointment Reports</w:t>
      </w:r>
      <w:bookmarkEnd w:id="854"/>
    </w:p>
    <w:p w14:paraId="1896D2E9"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710"/>
        <w:gridCol w:w="1483"/>
        <w:gridCol w:w="1856"/>
        <w:gridCol w:w="1630"/>
        <w:gridCol w:w="1822"/>
        <w:gridCol w:w="1425"/>
        <w:gridCol w:w="1275"/>
      </w:tblGrid>
      <w:tr w:rsidR="00272D23" w:rsidRPr="00272D23" w14:paraId="75A16543" w14:textId="77777777" w:rsidTr="00BE015C">
        <w:tc>
          <w:tcPr>
            <w:tcW w:w="710" w:type="dxa"/>
            <w:shd w:val="clear" w:color="auto" w:fill="999999" w:themeFill="text1" w:themeFillTint="66"/>
          </w:tcPr>
          <w:p w14:paraId="6D2601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6606D3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56" w:type="dxa"/>
            <w:shd w:val="clear" w:color="auto" w:fill="999999" w:themeFill="text1" w:themeFillTint="66"/>
          </w:tcPr>
          <w:p w14:paraId="2EF5D7B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28609F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22" w:type="dxa"/>
            <w:shd w:val="clear" w:color="auto" w:fill="999999" w:themeFill="text1" w:themeFillTint="66"/>
          </w:tcPr>
          <w:p w14:paraId="1DE446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25" w:type="dxa"/>
            <w:shd w:val="clear" w:color="auto" w:fill="999999" w:themeFill="text1" w:themeFillTint="66"/>
          </w:tcPr>
          <w:p w14:paraId="5967E8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5" w:type="dxa"/>
            <w:shd w:val="clear" w:color="auto" w:fill="999999" w:themeFill="text1" w:themeFillTint="66"/>
          </w:tcPr>
          <w:p w14:paraId="024D96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1D04B4C" w14:textId="77777777" w:rsidTr="00BE015C">
        <w:tc>
          <w:tcPr>
            <w:tcW w:w="710" w:type="dxa"/>
          </w:tcPr>
          <w:p w14:paraId="4BB6B866" w14:textId="6455AD7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6</w:t>
            </w:r>
          </w:p>
        </w:tc>
        <w:tc>
          <w:tcPr>
            <w:tcW w:w="1483" w:type="dxa"/>
          </w:tcPr>
          <w:p w14:paraId="3BCCF19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Download Appointment Reports</w:t>
            </w:r>
          </w:p>
        </w:tc>
        <w:tc>
          <w:tcPr>
            <w:tcW w:w="1856" w:type="dxa"/>
          </w:tcPr>
          <w:p w14:paraId="405D84E6" w14:textId="7A6A67C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can download Weekly/Monthly </w:t>
            </w:r>
            <w:r w:rsidRPr="00272D23">
              <w:rPr>
                <w:rFonts w:ascii="Times New Roman" w:eastAsia="Times New Roman" w:hAnsi="Times New Roman" w:cs="Times New Roman"/>
                <w:bCs/>
                <w:sz w:val="24"/>
              </w:rPr>
              <w:lastRenderedPageBreak/>
              <w:t>Appointment Reports.</w:t>
            </w:r>
          </w:p>
        </w:tc>
        <w:tc>
          <w:tcPr>
            <w:tcW w:w="1630" w:type="dxa"/>
          </w:tcPr>
          <w:p w14:paraId="5EC0513B" w14:textId="63DB8AD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have assessed the system by entering their </w:t>
            </w:r>
            <w:r w:rsidRPr="00272D23">
              <w:rPr>
                <w:rFonts w:ascii="Times New Roman" w:eastAsia="Times New Roman" w:hAnsi="Times New Roman" w:cs="Times New Roman"/>
                <w:bCs/>
                <w:sz w:val="24"/>
              </w:rPr>
              <w:lastRenderedPageBreak/>
              <w:t>valid credentials</w:t>
            </w:r>
          </w:p>
        </w:tc>
        <w:tc>
          <w:tcPr>
            <w:tcW w:w="1822" w:type="dxa"/>
          </w:tcPr>
          <w:p w14:paraId="12F930EF" w14:textId="485BCD2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lastRenderedPageBreak/>
              <w:t>1.</w:t>
            </w:r>
            <w:r w:rsidRPr="00272D23">
              <w:rPr>
                <w:rFonts w:ascii="Times New Roman" w:eastAsia="Times New Roman" w:hAnsi="Times New Roman" w:cs="Times New Roman"/>
                <w:bCs/>
                <w:sz w:val="24"/>
              </w:rPr>
              <w:t xml:space="preserve">This test case starts when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generate appointment reports.</w:t>
            </w:r>
          </w:p>
          <w:p w14:paraId="7CD6F4E5" w14:textId="2C5267F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2.The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views and downloads the appointment report.</w:t>
            </w:r>
          </w:p>
          <w:p w14:paraId="5D7DFE9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3.This test case ends. </w:t>
            </w:r>
          </w:p>
        </w:tc>
        <w:tc>
          <w:tcPr>
            <w:tcW w:w="1425" w:type="dxa"/>
          </w:tcPr>
          <w:p w14:paraId="459D859B" w14:textId="267CEF8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w:t>
            </w:r>
            <w:r w:rsidR="00916413" w:rsidRPr="00272D23">
              <w:rPr>
                <w:rFonts w:ascii="Times New Roman" w:eastAsia="Times New Roman" w:hAnsi="Times New Roman" w:cs="Times New Roman"/>
                <w:bCs/>
                <w:sz w:val="24"/>
              </w:rPr>
              <w:t>downloaded</w:t>
            </w:r>
            <w:r w:rsidRPr="00272D23">
              <w:rPr>
                <w:rFonts w:ascii="Times New Roman" w:eastAsia="Times New Roman" w:hAnsi="Times New Roman" w:cs="Times New Roman"/>
                <w:bCs/>
                <w:sz w:val="24"/>
              </w:rPr>
              <w:t xml:space="preserve"> the appointment </w:t>
            </w:r>
            <w:r w:rsidRPr="00272D23">
              <w:rPr>
                <w:rFonts w:ascii="Times New Roman" w:eastAsia="Times New Roman" w:hAnsi="Times New Roman" w:cs="Times New Roman"/>
                <w:bCs/>
                <w:sz w:val="24"/>
              </w:rPr>
              <w:lastRenderedPageBreak/>
              <w:t>reports of individual blood donor or weekly and Monthly reports.</w:t>
            </w:r>
          </w:p>
        </w:tc>
        <w:tc>
          <w:tcPr>
            <w:tcW w:w="1275" w:type="dxa"/>
          </w:tcPr>
          <w:p w14:paraId="471B6A7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lastRenderedPageBreak/>
              <w:t>Pass</w:t>
            </w:r>
          </w:p>
        </w:tc>
      </w:tr>
    </w:tbl>
    <w:p w14:paraId="4DA387D7" w14:textId="116B7F21" w:rsidR="00272D23" w:rsidRDefault="00272D23" w:rsidP="00D65EB0">
      <w:pPr>
        <w:spacing w:after="200" w:line="240" w:lineRule="auto"/>
        <w:rPr>
          <w:i/>
          <w:iCs/>
          <w:color w:val="44546A" w:themeColor="text2"/>
          <w:sz w:val="18"/>
          <w:szCs w:val="18"/>
        </w:rPr>
      </w:pPr>
      <w:bookmarkStart w:id="855" w:name="_Toc12374525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84</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6</w:t>
      </w:r>
      <w:r w:rsidRPr="00272D23">
        <w:rPr>
          <w:i/>
          <w:iCs/>
          <w:color w:val="44546A" w:themeColor="text2"/>
          <w:sz w:val="18"/>
          <w:szCs w:val="18"/>
        </w:rPr>
        <w:t xml:space="preserve"> – Download Appointment Reports</w:t>
      </w:r>
      <w:bookmarkEnd w:id="855"/>
    </w:p>
    <w:p w14:paraId="01856BB4" w14:textId="77777777" w:rsidR="00FD680C" w:rsidRPr="00D65EB0" w:rsidRDefault="00FD680C" w:rsidP="00D65EB0">
      <w:pPr>
        <w:spacing w:after="200" w:line="240" w:lineRule="auto"/>
        <w:rPr>
          <w:i/>
          <w:iCs/>
          <w:color w:val="44546A" w:themeColor="text2"/>
          <w:sz w:val="18"/>
          <w:szCs w:val="18"/>
        </w:rPr>
      </w:pPr>
    </w:p>
    <w:p w14:paraId="1FEEA9A0" w14:textId="599C03D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56" w:name="_Toc137078985"/>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xml:space="preserve"> – Manage NGO’s or Blood donation </w:t>
      </w:r>
      <w:bookmarkEnd w:id="856"/>
      <w:r w:rsidR="00916413">
        <w:rPr>
          <w:rFonts w:asciiTheme="majorHAnsi" w:eastAsiaTheme="majorEastAsia" w:hAnsiTheme="majorHAnsi" w:cstheme="majorBidi"/>
          <w:color w:val="1F4D78" w:themeColor="accent1" w:themeShade="7F"/>
          <w:sz w:val="24"/>
          <w:szCs w:val="24"/>
        </w:rPr>
        <w:t>center</w:t>
      </w:r>
      <w:r w:rsidR="00916413" w:rsidRPr="00272D23">
        <w:rPr>
          <w:rFonts w:asciiTheme="majorHAnsi" w:eastAsiaTheme="majorEastAsia" w:hAnsiTheme="majorHAnsi" w:cstheme="majorBidi"/>
          <w:color w:val="1F4D78" w:themeColor="accent1" w:themeShade="7F"/>
          <w:sz w:val="24"/>
          <w:szCs w:val="24"/>
        </w:rPr>
        <w:t>s.</w:t>
      </w:r>
    </w:p>
    <w:p w14:paraId="21EE21E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988"/>
        <w:gridCol w:w="1275"/>
        <w:gridCol w:w="1560"/>
        <w:gridCol w:w="1842"/>
        <w:gridCol w:w="1418"/>
        <w:gridCol w:w="1554"/>
        <w:gridCol w:w="1139"/>
      </w:tblGrid>
      <w:tr w:rsidR="00272D23" w:rsidRPr="00272D23" w14:paraId="1D6CD21B" w14:textId="77777777" w:rsidTr="00BE015C">
        <w:tc>
          <w:tcPr>
            <w:tcW w:w="988" w:type="dxa"/>
            <w:shd w:val="clear" w:color="auto" w:fill="999999" w:themeFill="text1" w:themeFillTint="66"/>
          </w:tcPr>
          <w:p w14:paraId="4796D53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75" w:type="dxa"/>
            <w:shd w:val="clear" w:color="auto" w:fill="999999" w:themeFill="text1" w:themeFillTint="66"/>
          </w:tcPr>
          <w:p w14:paraId="007F3B7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60" w:type="dxa"/>
            <w:shd w:val="clear" w:color="auto" w:fill="999999" w:themeFill="text1" w:themeFillTint="66"/>
          </w:tcPr>
          <w:p w14:paraId="2C19D1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2" w:type="dxa"/>
            <w:shd w:val="clear" w:color="auto" w:fill="999999" w:themeFill="text1" w:themeFillTint="66"/>
          </w:tcPr>
          <w:p w14:paraId="759913B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8" w:type="dxa"/>
            <w:shd w:val="clear" w:color="auto" w:fill="999999" w:themeFill="text1" w:themeFillTint="66"/>
          </w:tcPr>
          <w:p w14:paraId="0C95A1F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4" w:type="dxa"/>
            <w:shd w:val="clear" w:color="auto" w:fill="999999" w:themeFill="text1" w:themeFillTint="66"/>
          </w:tcPr>
          <w:p w14:paraId="637454F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9" w:type="dxa"/>
            <w:shd w:val="clear" w:color="auto" w:fill="999999" w:themeFill="text1" w:themeFillTint="66"/>
          </w:tcPr>
          <w:p w14:paraId="00ECF4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BF4C80" w14:textId="77777777" w:rsidTr="00BE015C">
        <w:tc>
          <w:tcPr>
            <w:tcW w:w="988" w:type="dxa"/>
          </w:tcPr>
          <w:p w14:paraId="72C51618" w14:textId="15B63FF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7</w:t>
            </w:r>
          </w:p>
        </w:tc>
        <w:tc>
          <w:tcPr>
            <w:tcW w:w="1275" w:type="dxa"/>
          </w:tcPr>
          <w:p w14:paraId="0DED9C95" w14:textId="22AEC47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Manage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w:t>
            </w:r>
          </w:p>
        </w:tc>
        <w:tc>
          <w:tcPr>
            <w:tcW w:w="1560" w:type="dxa"/>
          </w:tcPr>
          <w:p w14:paraId="6F9CB3C0" w14:textId="11D03AC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by modifying their Information.</w:t>
            </w:r>
          </w:p>
        </w:tc>
        <w:tc>
          <w:tcPr>
            <w:tcW w:w="1842" w:type="dxa"/>
          </w:tcPr>
          <w:p w14:paraId="69A8D2B8" w14:textId="477EE8AB"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register as an admin to the blood donation system. For deleting or modifying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there must be at least one record in the database.</w:t>
            </w:r>
          </w:p>
        </w:tc>
        <w:tc>
          <w:tcPr>
            <w:tcW w:w="1418" w:type="dxa"/>
          </w:tcPr>
          <w:p w14:paraId="0CA8D45C" w14:textId="2AE1797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w:t>
            </w:r>
          </w:p>
          <w:p w14:paraId="43E7760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NGO’s.</w:t>
            </w:r>
          </w:p>
          <w:p w14:paraId="21A7F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47A95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54" w:type="dxa"/>
          </w:tcPr>
          <w:p w14:paraId="2DBF02B1" w14:textId="14C2CAD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w:t>
            </w:r>
            <w:r w:rsidR="00916413" w:rsidRPr="00272D23">
              <w:rPr>
                <w:rFonts w:ascii="Times New Roman" w:eastAsia="Times New Roman" w:hAnsi="Times New Roman" w:cs="Times New Roman"/>
                <w:bCs/>
                <w:sz w:val="24"/>
              </w:rPr>
              <w:t>admin</w:t>
            </w:r>
            <w:r w:rsidRPr="00272D23">
              <w:rPr>
                <w:rFonts w:ascii="Times New Roman" w:eastAsia="Times New Roman" w:hAnsi="Times New Roman" w:cs="Times New Roman"/>
                <w:bCs/>
                <w:sz w:val="24"/>
              </w:rPr>
              <w:t xml:space="preserve"> of the system has successfully deleted, modifying, add the new record to the system database.</w:t>
            </w:r>
          </w:p>
        </w:tc>
        <w:tc>
          <w:tcPr>
            <w:tcW w:w="1139" w:type="dxa"/>
          </w:tcPr>
          <w:p w14:paraId="13D717F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EE6A84F" w14:textId="01556FB4" w:rsidR="00272D23" w:rsidRPr="00272D23" w:rsidRDefault="00272D23" w:rsidP="00272D23">
      <w:pPr>
        <w:spacing w:after="200" w:line="240" w:lineRule="auto"/>
        <w:rPr>
          <w:i/>
          <w:iCs/>
          <w:color w:val="44546A" w:themeColor="text2"/>
          <w:sz w:val="18"/>
          <w:szCs w:val="18"/>
        </w:rPr>
      </w:pPr>
      <w:bookmarkStart w:id="857" w:name="_Toc12374525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86</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7</w:t>
      </w:r>
      <w:r w:rsidRPr="00272D23">
        <w:rPr>
          <w:i/>
          <w:iCs/>
          <w:color w:val="44546A" w:themeColor="text2"/>
          <w:sz w:val="18"/>
          <w:szCs w:val="18"/>
        </w:rPr>
        <w:t xml:space="preserve"> – Manage NGO’s or Blood donation </w:t>
      </w:r>
      <w:bookmarkEnd w:id="857"/>
      <w:r w:rsidR="00916413">
        <w:rPr>
          <w:i/>
          <w:iCs/>
          <w:color w:val="44546A" w:themeColor="text2"/>
          <w:sz w:val="18"/>
          <w:szCs w:val="18"/>
        </w:rPr>
        <w:t>center</w:t>
      </w:r>
      <w:r w:rsidR="00916413" w:rsidRPr="00272D23">
        <w:rPr>
          <w:i/>
          <w:iCs/>
          <w:color w:val="44546A" w:themeColor="text2"/>
          <w:sz w:val="18"/>
          <w:szCs w:val="18"/>
        </w:rPr>
        <w:t>s.</w:t>
      </w:r>
    </w:p>
    <w:p w14:paraId="21D3C86D" w14:textId="1191DB8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58" w:name="_Toc137078986"/>
      <w:r w:rsidRPr="00272D23">
        <w:rPr>
          <w:rFonts w:asciiTheme="majorHAnsi" w:eastAsiaTheme="majorEastAsia" w:hAnsiTheme="majorHAnsi" w:cstheme="majorBidi"/>
          <w:color w:val="1F4D78" w:themeColor="accent1" w:themeShade="7F"/>
          <w:sz w:val="24"/>
          <w:szCs w:val="24"/>
        </w:rPr>
        <w:lastRenderedPageBreak/>
        <w:t>Test Case 4.1.</w:t>
      </w:r>
      <w:r w:rsidR="00192F1E">
        <w:rPr>
          <w:rFonts w:asciiTheme="majorHAnsi" w:eastAsiaTheme="majorEastAsia" w:hAnsiTheme="majorHAnsi" w:cstheme="majorBidi"/>
          <w:color w:val="1F4D78" w:themeColor="accent1" w:themeShade="7F"/>
          <w:sz w:val="24"/>
          <w:szCs w:val="24"/>
        </w:rPr>
        <w:t>18</w:t>
      </w:r>
      <w:r w:rsidRPr="00272D23">
        <w:rPr>
          <w:rFonts w:asciiTheme="majorHAnsi" w:eastAsiaTheme="majorEastAsia" w:hAnsiTheme="majorHAnsi" w:cstheme="majorBidi"/>
          <w:color w:val="1F4D78" w:themeColor="accent1" w:themeShade="7F"/>
          <w:sz w:val="24"/>
          <w:szCs w:val="24"/>
        </w:rPr>
        <w:t xml:space="preserve"> – Manage News</w:t>
      </w:r>
      <w:bookmarkEnd w:id="858"/>
    </w:p>
    <w:p w14:paraId="54BCBC76" w14:textId="77777777" w:rsidR="00272D23" w:rsidRPr="00272D23" w:rsidRDefault="00272D23" w:rsidP="00272D23">
      <w:pPr>
        <w:spacing w:after="0"/>
        <w:rPr>
          <w:b/>
          <w:sz w:val="24"/>
        </w:rPr>
      </w:pPr>
    </w:p>
    <w:tbl>
      <w:tblPr>
        <w:tblStyle w:val="TableGrid0"/>
        <w:tblW w:w="9939" w:type="dxa"/>
        <w:tblInd w:w="0" w:type="dxa"/>
        <w:tblLook w:val="04A0" w:firstRow="1" w:lastRow="0" w:firstColumn="1" w:lastColumn="0" w:noHBand="0" w:noVBand="1"/>
      </w:tblPr>
      <w:tblGrid>
        <w:gridCol w:w="732"/>
        <w:gridCol w:w="1145"/>
        <w:gridCol w:w="1020"/>
        <w:gridCol w:w="1682"/>
        <w:gridCol w:w="2728"/>
        <w:gridCol w:w="1459"/>
        <w:gridCol w:w="1173"/>
      </w:tblGrid>
      <w:tr w:rsidR="00272D23" w:rsidRPr="00272D23" w14:paraId="41E19AA5" w14:textId="77777777" w:rsidTr="00BE015C">
        <w:trPr>
          <w:trHeight w:val="782"/>
        </w:trPr>
        <w:tc>
          <w:tcPr>
            <w:tcW w:w="732" w:type="dxa"/>
            <w:shd w:val="clear" w:color="auto" w:fill="999999" w:themeFill="text1" w:themeFillTint="66"/>
          </w:tcPr>
          <w:p w14:paraId="6796E3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5" w:type="dxa"/>
            <w:shd w:val="clear" w:color="auto" w:fill="999999" w:themeFill="text1" w:themeFillTint="66"/>
          </w:tcPr>
          <w:p w14:paraId="22B27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20" w:type="dxa"/>
            <w:shd w:val="clear" w:color="auto" w:fill="999999" w:themeFill="text1" w:themeFillTint="66"/>
          </w:tcPr>
          <w:p w14:paraId="342C27C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82" w:type="dxa"/>
            <w:shd w:val="clear" w:color="auto" w:fill="999999" w:themeFill="text1" w:themeFillTint="66"/>
          </w:tcPr>
          <w:p w14:paraId="1CFF64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728" w:type="dxa"/>
            <w:shd w:val="clear" w:color="auto" w:fill="999999" w:themeFill="text1" w:themeFillTint="66"/>
          </w:tcPr>
          <w:p w14:paraId="0CB7916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59" w:type="dxa"/>
            <w:shd w:val="clear" w:color="auto" w:fill="999999" w:themeFill="text1" w:themeFillTint="66"/>
          </w:tcPr>
          <w:p w14:paraId="7950DA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73" w:type="dxa"/>
            <w:shd w:val="clear" w:color="auto" w:fill="999999" w:themeFill="text1" w:themeFillTint="66"/>
          </w:tcPr>
          <w:p w14:paraId="2DDE3D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34FC01" w14:textId="77777777" w:rsidTr="00BE015C">
        <w:trPr>
          <w:trHeight w:val="3410"/>
        </w:trPr>
        <w:tc>
          <w:tcPr>
            <w:tcW w:w="732" w:type="dxa"/>
          </w:tcPr>
          <w:p w14:paraId="06F67B38" w14:textId="79339452"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18</w:t>
            </w:r>
          </w:p>
        </w:tc>
        <w:tc>
          <w:tcPr>
            <w:tcW w:w="1145" w:type="dxa"/>
          </w:tcPr>
          <w:p w14:paraId="38E1CD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News</w:t>
            </w:r>
          </w:p>
        </w:tc>
        <w:tc>
          <w:tcPr>
            <w:tcW w:w="1020" w:type="dxa"/>
          </w:tcPr>
          <w:p w14:paraId="4997EC5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news.</w:t>
            </w:r>
          </w:p>
        </w:tc>
        <w:tc>
          <w:tcPr>
            <w:tcW w:w="1682" w:type="dxa"/>
          </w:tcPr>
          <w:p w14:paraId="6451EBE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providing the valid information.</w:t>
            </w:r>
          </w:p>
        </w:tc>
        <w:tc>
          <w:tcPr>
            <w:tcW w:w="2728" w:type="dxa"/>
          </w:tcPr>
          <w:p w14:paraId="35D45FF4" w14:textId="1AD5134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announcements and news feed of the system.</w:t>
            </w:r>
          </w:p>
          <w:p w14:paraId="2F71D55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news.</w:t>
            </w:r>
          </w:p>
          <w:p w14:paraId="3D12C3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3CFA0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59" w:type="dxa"/>
          </w:tcPr>
          <w:p w14:paraId="1F5315B7" w14:textId="1FA8184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w:t>
            </w:r>
            <w:proofErr w:type="gramStart"/>
            <w:r w:rsidRPr="00272D23">
              <w:rPr>
                <w:rFonts w:ascii="Times New Roman" w:eastAsia="Times New Roman" w:hAnsi="Times New Roman" w:cs="Times New Roman"/>
                <w:bCs/>
                <w:sz w:val="24"/>
              </w:rPr>
              <w:t>manage</w:t>
            </w:r>
            <w:proofErr w:type="gramEnd"/>
            <w:r w:rsidRPr="00272D23">
              <w:rPr>
                <w:rFonts w:ascii="Times New Roman" w:eastAsia="Times New Roman" w:hAnsi="Times New Roman" w:cs="Times New Roman"/>
                <w:bCs/>
                <w:sz w:val="24"/>
              </w:rPr>
              <w:t xml:space="preserve"> the news in the system database.</w:t>
            </w:r>
          </w:p>
        </w:tc>
        <w:tc>
          <w:tcPr>
            <w:tcW w:w="1173" w:type="dxa"/>
          </w:tcPr>
          <w:p w14:paraId="5174C84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3B47785" w14:textId="47810758" w:rsidR="00272D23" w:rsidRPr="00272D23" w:rsidRDefault="00272D23" w:rsidP="00272D23">
      <w:pPr>
        <w:spacing w:after="200" w:line="240" w:lineRule="auto"/>
        <w:rPr>
          <w:i/>
          <w:iCs/>
          <w:color w:val="44546A" w:themeColor="text2"/>
          <w:sz w:val="18"/>
          <w:szCs w:val="18"/>
        </w:rPr>
      </w:pPr>
      <w:bookmarkStart w:id="859" w:name="_Toc12374525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18</w:t>
      </w:r>
      <w:r w:rsidRPr="00272D23">
        <w:rPr>
          <w:i/>
          <w:iCs/>
          <w:color w:val="44546A" w:themeColor="text2"/>
          <w:sz w:val="18"/>
          <w:szCs w:val="18"/>
        </w:rPr>
        <w:t xml:space="preserve"> – Manage News</w:t>
      </w:r>
      <w:bookmarkEnd w:id="859"/>
    </w:p>
    <w:p w14:paraId="6D5A1C41" w14:textId="77777777" w:rsidR="00272D23" w:rsidRPr="00272D23" w:rsidRDefault="00272D23" w:rsidP="00272D23"/>
    <w:p w14:paraId="34FADC08" w14:textId="0707AC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60" w:name="_Toc137078987"/>
      <w:r w:rsidRPr="00272D23">
        <w:rPr>
          <w:rFonts w:asciiTheme="majorHAnsi" w:eastAsiaTheme="majorEastAsia" w:hAnsiTheme="majorHAnsi" w:cstheme="majorBidi"/>
          <w:color w:val="1F4D78" w:themeColor="accent1" w:themeShade="7F"/>
          <w:sz w:val="24"/>
          <w:szCs w:val="24"/>
        </w:rPr>
        <w:t>Test Case 4.1.</w:t>
      </w:r>
      <w:r w:rsidR="00192F1E">
        <w:rPr>
          <w:rFonts w:asciiTheme="majorHAnsi" w:eastAsiaTheme="majorEastAsia" w:hAnsiTheme="majorHAnsi" w:cstheme="majorBidi"/>
          <w:color w:val="1F4D78" w:themeColor="accent1" w:themeShade="7F"/>
          <w:sz w:val="24"/>
          <w:szCs w:val="24"/>
        </w:rPr>
        <w:t>19</w:t>
      </w:r>
      <w:r w:rsidRPr="00272D23">
        <w:rPr>
          <w:rFonts w:asciiTheme="majorHAnsi" w:eastAsiaTheme="majorEastAsia" w:hAnsiTheme="majorHAnsi" w:cstheme="majorBidi"/>
          <w:color w:val="1F4D78" w:themeColor="accent1" w:themeShade="7F"/>
          <w:sz w:val="24"/>
          <w:szCs w:val="24"/>
        </w:rPr>
        <w:t xml:space="preserve"> – Manage Advertisement</w:t>
      </w:r>
      <w:bookmarkEnd w:id="860"/>
    </w:p>
    <w:p w14:paraId="16D7E079" w14:textId="77777777" w:rsidR="00272D23" w:rsidRPr="00272D23" w:rsidRDefault="00272D23" w:rsidP="00272D23">
      <w:pPr>
        <w:spacing w:after="0"/>
        <w:rPr>
          <w:b/>
          <w:sz w:val="24"/>
        </w:rPr>
      </w:pPr>
    </w:p>
    <w:tbl>
      <w:tblPr>
        <w:tblStyle w:val="TableGrid0"/>
        <w:tblW w:w="9839" w:type="dxa"/>
        <w:tblInd w:w="0" w:type="dxa"/>
        <w:tblLook w:val="04A0" w:firstRow="1" w:lastRow="0" w:firstColumn="1" w:lastColumn="0" w:noHBand="0" w:noVBand="1"/>
      </w:tblPr>
      <w:tblGrid>
        <w:gridCol w:w="785"/>
        <w:gridCol w:w="1802"/>
        <w:gridCol w:w="785"/>
        <w:gridCol w:w="1803"/>
        <w:gridCol w:w="1677"/>
        <w:gridCol w:w="1729"/>
        <w:gridCol w:w="1258"/>
      </w:tblGrid>
      <w:tr w:rsidR="00272D23" w:rsidRPr="00272D23" w14:paraId="1A9D8046" w14:textId="77777777" w:rsidTr="00BE015C">
        <w:trPr>
          <w:trHeight w:val="522"/>
        </w:trPr>
        <w:tc>
          <w:tcPr>
            <w:tcW w:w="785" w:type="dxa"/>
            <w:shd w:val="clear" w:color="auto" w:fill="999999" w:themeFill="text1" w:themeFillTint="66"/>
          </w:tcPr>
          <w:p w14:paraId="72CB32F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802" w:type="dxa"/>
            <w:shd w:val="clear" w:color="auto" w:fill="999999" w:themeFill="text1" w:themeFillTint="66"/>
          </w:tcPr>
          <w:p w14:paraId="786ED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785" w:type="dxa"/>
            <w:shd w:val="clear" w:color="auto" w:fill="999999" w:themeFill="text1" w:themeFillTint="66"/>
          </w:tcPr>
          <w:p w14:paraId="4F91CDB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278D88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7" w:type="dxa"/>
            <w:shd w:val="clear" w:color="auto" w:fill="999999" w:themeFill="text1" w:themeFillTint="66"/>
          </w:tcPr>
          <w:p w14:paraId="7BA81DE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9" w:type="dxa"/>
            <w:shd w:val="clear" w:color="auto" w:fill="999999" w:themeFill="text1" w:themeFillTint="66"/>
          </w:tcPr>
          <w:p w14:paraId="7B900AF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6000D2A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F9D531E" w14:textId="77777777" w:rsidTr="00BE015C">
        <w:trPr>
          <w:trHeight w:val="4029"/>
        </w:trPr>
        <w:tc>
          <w:tcPr>
            <w:tcW w:w="785" w:type="dxa"/>
          </w:tcPr>
          <w:p w14:paraId="274EB4BB" w14:textId="2A88814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19</w:t>
            </w:r>
          </w:p>
        </w:tc>
        <w:tc>
          <w:tcPr>
            <w:tcW w:w="1802" w:type="dxa"/>
          </w:tcPr>
          <w:p w14:paraId="11781F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Advertisement</w:t>
            </w:r>
          </w:p>
        </w:tc>
        <w:tc>
          <w:tcPr>
            <w:tcW w:w="785" w:type="dxa"/>
          </w:tcPr>
          <w:p w14:paraId="4857D374" w14:textId="77777777" w:rsidR="00272D23" w:rsidRPr="00272D23" w:rsidRDefault="00272D23" w:rsidP="00272D23">
            <w:pPr>
              <w:rPr>
                <w:rFonts w:ascii="Times New Roman" w:eastAsia="Times New Roman" w:hAnsi="Times New Roman" w:cs="Times New Roman"/>
                <w:b/>
                <w:sz w:val="24"/>
              </w:rPr>
            </w:pPr>
          </w:p>
        </w:tc>
        <w:tc>
          <w:tcPr>
            <w:tcW w:w="1803" w:type="dxa"/>
          </w:tcPr>
          <w:p w14:paraId="6C57EA78" w14:textId="4D7FA9C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w:t>
            </w:r>
            <w:r w:rsidR="00916413" w:rsidRPr="00272D23">
              <w:rPr>
                <w:rFonts w:ascii="Times New Roman" w:eastAsia="Times New Roman" w:hAnsi="Times New Roman" w:cs="Times New Roman"/>
                <w:bCs/>
                <w:sz w:val="24"/>
              </w:rPr>
              <w:t>admin</w:t>
            </w:r>
            <w:r w:rsidRPr="00272D23">
              <w:rPr>
                <w:rFonts w:ascii="Times New Roman" w:eastAsia="Times New Roman" w:hAnsi="Times New Roman" w:cs="Times New Roman"/>
                <w:bCs/>
                <w:sz w:val="24"/>
              </w:rPr>
              <w:t xml:space="preserve"> has assessed the system by entering their credentials</w:t>
            </w:r>
          </w:p>
        </w:tc>
        <w:tc>
          <w:tcPr>
            <w:tcW w:w="1677" w:type="dxa"/>
          </w:tcPr>
          <w:p w14:paraId="03CAFBED" w14:textId="5B949DB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w:t>
            </w:r>
            <w:r w:rsidR="001D685A" w:rsidRPr="00272D23">
              <w:rPr>
                <w:rFonts w:ascii="Times New Roman" w:eastAsia="Times New Roman" w:hAnsi="Times New Roman" w:cs="Times New Roman"/>
                <w:bCs/>
                <w:sz w:val="24"/>
              </w:rPr>
              <w:t>advertisement</w:t>
            </w:r>
            <w:r w:rsidRPr="00272D23">
              <w:rPr>
                <w:rFonts w:ascii="Times New Roman" w:eastAsia="Times New Roman" w:hAnsi="Times New Roman" w:cs="Times New Roman"/>
                <w:bCs/>
                <w:sz w:val="24"/>
              </w:rPr>
              <w:t>.</w:t>
            </w:r>
          </w:p>
          <w:p w14:paraId="1D2F702B" w14:textId="049C339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modifies or adds the Information in the </w:t>
            </w:r>
            <w:r w:rsidR="001D685A" w:rsidRPr="00272D23">
              <w:rPr>
                <w:rFonts w:ascii="Times New Roman" w:eastAsia="Times New Roman" w:hAnsi="Times New Roman" w:cs="Times New Roman"/>
                <w:bCs/>
                <w:sz w:val="24"/>
              </w:rPr>
              <w:t>advertisement</w:t>
            </w:r>
            <w:r w:rsidRPr="00272D23">
              <w:rPr>
                <w:rFonts w:ascii="Times New Roman" w:eastAsia="Times New Roman" w:hAnsi="Times New Roman" w:cs="Times New Roman"/>
                <w:bCs/>
                <w:sz w:val="24"/>
              </w:rPr>
              <w:t>.</w:t>
            </w:r>
          </w:p>
          <w:p w14:paraId="3FEED68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8A88F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9" w:type="dxa"/>
          </w:tcPr>
          <w:p w14:paraId="058E2E6E" w14:textId="45EA2FB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managed the advertisement such as adding, </w:t>
            </w:r>
            <w:r w:rsidR="00916413" w:rsidRPr="00272D23">
              <w:rPr>
                <w:rFonts w:ascii="Times New Roman" w:eastAsia="Times New Roman" w:hAnsi="Times New Roman" w:cs="Times New Roman"/>
                <w:bCs/>
                <w:sz w:val="24"/>
              </w:rPr>
              <w:t>modifying,</w:t>
            </w:r>
            <w:r w:rsidRPr="00272D23">
              <w:rPr>
                <w:rFonts w:ascii="Times New Roman" w:eastAsia="Times New Roman" w:hAnsi="Times New Roman" w:cs="Times New Roman"/>
                <w:bCs/>
                <w:sz w:val="24"/>
              </w:rPr>
              <w:t xml:space="preserve"> or deleting.</w:t>
            </w:r>
          </w:p>
        </w:tc>
        <w:tc>
          <w:tcPr>
            <w:tcW w:w="1258" w:type="dxa"/>
          </w:tcPr>
          <w:p w14:paraId="3A97E0F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18A9060" w14:textId="2CE646AE" w:rsidR="00272D23" w:rsidRPr="00272D23" w:rsidRDefault="00272D23" w:rsidP="00272D23">
      <w:pPr>
        <w:spacing w:after="200" w:line="240" w:lineRule="auto"/>
        <w:rPr>
          <w:i/>
          <w:iCs/>
          <w:color w:val="44546A" w:themeColor="text2"/>
          <w:sz w:val="18"/>
          <w:szCs w:val="18"/>
        </w:rPr>
      </w:pPr>
      <w:bookmarkStart w:id="861" w:name="_Toc12374525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88</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19</w:t>
      </w:r>
      <w:r w:rsidRPr="00272D23">
        <w:rPr>
          <w:i/>
          <w:iCs/>
          <w:color w:val="44546A" w:themeColor="text2"/>
          <w:sz w:val="18"/>
          <w:szCs w:val="18"/>
        </w:rPr>
        <w:t xml:space="preserve"> – Manage Advertisement</w:t>
      </w:r>
      <w:bookmarkEnd w:id="861"/>
    </w:p>
    <w:p w14:paraId="3BD16AB2"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6BF714DD" w14:textId="3ADBFEE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62" w:name="_Toc137078988"/>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Handling Blood Requests</w:t>
      </w:r>
      <w:bookmarkEnd w:id="862"/>
    </w:p>
    <w:p w14:paraId="00E864AA"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29"/>
        <w:gridCol w:w="1134"/>
        <w:gridCol w:w="1570"/>
        <w:gridCol w:w="1630"/>
        <w:gridCol w:w="1790"/>
        <w:gridCol w:w="1495"/>
        <w:gridCol w:w="1312"/>
      </w:tblGrid>
      <w:tr w:rsidR="00272D23" w:rsidRPr="00272D23" w14:paraId="43C974C4" w14:textId="77777777" w:rsidTr="00BE015C">
        <w:tc>
          <w:tcPr>
            <w:tcW w:w="1129" w:type="dxa"/>
            <w:shd w:val="clear" w:color="auto" w:fill="999999" w:themeFill="text1" w:themeFillTint="66"/>
          </w:tcPr>
          <w:p w14:paraId="6E6A83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073D28D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70" w:type="dxa"/>
            <w:shd w:val="clear" w:color="auto" w:fill="999999" w:themeFill="text1" w:themeFillTint="66"/>
          </w:tcPr>
          <w:p w14:paraId="5054F17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65C013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90" w:type="dxa"/>
            <w:shd w:val="clear" w:color="auto" w:fill="999999" w:themeFill="text1" w:themeFillTint="66"/>
          </w:tcPr>
          <w:p w14:paraId="14BA36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95" w:type="dxa"/>
            <w:shd w:val="clear" w:color="auto" w:fill="999999" w:themeFill="text1" w:themeFillTint="66"/>
          </w:tcPr>
          <w:p w14:paraId="46BD3A2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12" w:type="dxa"/>
            <w:shd w:val="clear" w:color="auto" w:fill="999999" w:themeFill="text1" w:themeFillTint="66"/>
          </w:tcPr>
          <w:p w14:paraId="646CFA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92C2405" w14:textId="77777777" w:rsidTr="00BE015C">
        <w:tc>
          <w:tcPr>
            <w:tcW w:w="1129" w:type="dxa"/>
          </w:tcPr>
          <w:p w14:paraId="22916549" w14:textId="2D7A48C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0</w:t>
            </w:r>
          </w:p>
        </w:tc>
        <w:tc>
          <w:tcPr>
            <w:tcW w:w="1134" w:type="dxa"/>
          </w:tcPr>
          <w:p w14:paraId="3EE7727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Handling Blood Requests</w:t>
            </w:r>
          </w:p>
        </w:tc>
        <w:tc>
          <w:tcPr>
            <w:tcW w:w="1570" w:type="dxa"/>
          </w:tcPr>
          <w:p w14:paraId="501E397C" w14:textId="29B1B35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916413"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advertisement</w:t>
            </w:r>
          </w:p>
        </w:tc>
        <w:tc>
          <w:tcPr>
            <w:tcW w:w="1630" w:type="dxa"/>
          </w:tcPr>
          <w:p w14:paraId="32901B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to the system.</w:t>
            </w:r>
          </w:p>
        </w:tc>
        <w:tc>
          <w:tcPr>
            <w:tcW w:w="1790" w:type="dxa"/>
          </w:tcPr>
          <w:p w14:paraId="5D6D3C44" w14:textId="6A14FA5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requests related to blood donation or blood acceptance.</w:t>
            </w:r>
          </w:p>
          <w:p w14:paraId="42ADEBE6" w14:textId="6672B2C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views the request and </w:t>
            </w:r>
            <w:r w:rsidR="00EB0E3D" w:rsidRPr="00272D23">
              <w:rPr>
                <w:rFonts w:ascii="Times New Roman" w:eastAsia="Times New Roman" w:hAnsi="Times New Roman" w:cs="Times New Roman"/>
                <w:bCs/>
                <w:sz w:val="24"/>
              </w:rPr>
              <w:t>acts</w:t>
            </w:r>
            <w:r w:rsidRPr="00272D23">
              <w:rPr>
                <w:rFonts w:ascii="Times New Roman" w:eastAsia="Times New Roman" w:hAnsi="Times New Roman" w:cs="Times New Roman"/>
                <w:bCs/>
                <w:sz w:val="24"/>
              </w:rPr>
              <w:t xml:space="preserve"> regarding the analysis report.</w:t>
            </w:r>
          </w:p>
          <w:p w14:paraId="253F9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4CF81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95" w:type="dxa"/>
          </w:tcPr>
          <w:p w14:paraId="77B54E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has successfully received the notification of approval or rejection of the request.</w:t>
            </w:r>
          </w:p>
        </w:tc>
        <w:tc>
          <w:tcPr>
            <w:tcW w:w="1312" w:type="dxa"/>
          </w:tcPr>
          <w:p w14:paraId="0182275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D6ED7D8" w14:textId="3020895E" w:rsidR="00272D23" w:rsidRPr="00272D23" w:rsidRDefault="00272D23" w:rsidP="00272D23">
      <w:pPr>
        <w:spacing w:after="200" w:line="240" w:lineRule="auto"/>
        <w:rPr>
          <w:i/>
          <w:iCs/>
          <w:color w:val="44546A" w:themeColor="text2"/>
          <w:sz w:val="18"/>
          <w:szCs w:val="18"/>
        </w:rPr>
      </w:pPr>
      <w:bookmarkStart w:id="863" w:name="_Toc12374526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89</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0</w:t>
      </w:r>
      <w:r w:rsidRPr="00272D23">
        <w:rPr>
          <w:i/>
          <w:iCs/>
          <w:color w:val="44546A" w:themeColor="text2"/>
          <w:sz w:val="18"/>
          <w:szCs w:val="18"/>
        </w:rPr>
        <w:t xml:space="preserve"> – Handling Blood Requests</w:t>
      </w:r>
      <w:bookmarkEnd w:id="863"/>
    </w:p>
    <w:p w14:paraId="1FE88CE9" w14:textId="77777777" w:rsidR="00272D23" w:rsidRPr="00272D23" w:rsidRDefault="00272D23" w:rsidP="00272D23">
      <w:pPr>
        <w:spacing w:after="0"/>
        <w:rPr>
          <w:b/>
          <w:sz w:val="24"/>
        </w:rPr>
      </w:pPr>
    </w:p>
    <w:p w14:paraId="37728283" w14:textId="5287504C" w:rsidR="00272D23" w:rsidRPr="00A01777" w:rsidRDefault="00272D23" w:rsidP="00A01777">
      <w:pPr>
        <w:keepNext/>
        <w:keepLines/>
        <w:spacing w:before="40" w:after="0"/>
        <w:outlineLvl w:val="2"/>
        <w:rPr>
          <w:rFonts w:asciiTheme="majorHAnsi" w:eastAsiaTheme="majorEastAsia" w:hAnsiTheme="majorHAnsi" w:cstheme="majorBidi"/>
          <w:color w:val="1F4D78" w:themeColor="accent1" w:themeShade="7F"/>
          <w:sz w:val="24"/>
          <w:szCs w:val="24"/>
        </w:rPr>
      </w:pPr>
      <w:bookmarkStart w:id="864" w:name="_Toc137078989"/>
      <w:r w:rsidRPr="00A01777">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1</w:t>
      </w:r>
      <w:r w:rsidRPr="00A01777">
        <w:rPr>
          <w:rFonts w:asciiTheme="majorHAnsi" w:eastAsiaTheme="majorEastAsia" w:hAnsiTheme="majorHAnsi" w:cstheme="majorBidi"/>
          <w:color w:val="1F4D78" w:themeColor="accent1" w:themeShade="7F"/>
          <w:sz w:val="24"/>
          <w:szCs w:val="24"/>
        </w:rPr>
        <w:t xml:space="preserve"> – Managing Users Personal Information</w:t>
      </w:r>
      <w:bookmarkEnd w:id="864"/>
    </w:p>
    <w:p w14:paraId="3F05BA73" w14:textId="77777777" w:rsidR="00272D23" w:rsidRPr="00272D23" w:rsidRDefault="00272D23" w:rsidP="00272D23">
      <w:pPr>
        <w:spacing w:after="0"/>
        <w:rPr>
          <w:b/>
          <w:sz w:val="24"/>
        </w:rPr>
      </w:pPr>
    </w:p>
    <w:tbl>
      <w:tblPr>
        <w:tblStyle w:val="TableGrid0"/>
        <w:tblW w:w="9918" w:type="dxa"/>
        <w:tblInd w:w="0" w:type="dxa"/>
        <w:tblLook w:val="04A0" w:firstRow="1" w:lastRow="0" w:firstColumn="1" w:lastColumn="0" w:noHBand="0" w:noVBand="1"/>
      </w:tblPr>
      <w:tblGrid>
        <w:gridCol w:w="1116"/>
        <w:gridCol w:w="1363"/>
        <w:gridCol w:w="1423"/>
        <w:gridCol w:w="1630"/>
        <w:gridCol w:w="1410"/>
        <w:gridCol w:w="1782"/>
        <w:gridCol w:w="1194"/>
      </w:tblGrid>
      <w:tr w:rsidR="00272D23" w:rsidRPr="00272D23" w14:paraId="2744D30F" w14:textId="77777777" w:rsidTr="00BE015C">
        <w:tc>
          <w:tcPr>
            <w:tcW w:w="1696" w:type="dxa"/>
            <w:shd w:val="clear" w:color="auto" w:fill="999999" w:themeFill="text1" w:themeFillTint="66"/>
          </w:tcPr>
          <w:p w14:paraId="59CEA5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377" w:type="dxa"/>
            <w:shd w:val="clear" w:color="auto" w:fill="999999" w:themeFill="text1" w:themeFillTint="66"/>
          </w:tcPr>
          <w:p w14:paraId="67C1EC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23" w:type="dxa"/>
            <w:shd w:val="clear" w:color="auto" w:fill="999999" w:themeFill="text1" w:themeFillTint="66"/>
          </w:tcPr>
          <w:p w14:paraId="15AAB45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0D50D3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0" w:type="dxa"/>
            <w:shd w:val="clear" w:color="auto" w:fill="999999" w:themeFill="text1" w:themeFillTint="66"/>
          </w:tcPr>
          <w:p w14:paraId="18693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6" w:type="dxa"/>
            <w:shd w:val="clear" w:color="auto" w:fill="999999" w:themeFill="text1" w:themeFillTint="66"/>
          </w:tcPr>
          <w:p w14:paraId="175F6A5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427F43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F67A78A" w14:textId="77777777" w:rsidTr="00BE015C">
        <w:tc>
          <w:tcPr>
            <w:tcW w:w="1696" w:type="dxa"/>
          </w:tcPr>
          <w:p w14:paraId="1661BF3E" w14:textId="1EACAB1A"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2</w:t>
            </w:r>
          </w:p>
        </w:tc>
        <w:tc>
          <w:tcPr>
            <w:tcW w:w="377" w:type="dxa"/>
          </w:tcPr>
          <w:p w14:paraId="3EF26A5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Users Personal Information</w:t>
            </w:r>
          </w:p>
        </w:tc>
        <w:tc>
          <w:tcPr>
            <w:tcW w:w="1423" w:type="dxa"/>
          </w:tcPr>
          <w:p w14:paraId="74E75E81" w14:textId="4FB70EA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EB0E3D"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users personal Information.</w:t>
            </w:r>
          </w:p>
        </w:tc>
        <w:tc>
          <w:tcPr>
            <w:tcW w:w="1630" w:type="dxa"/>
          </w:tcPr>
          <w:p w14:paraId="6B216A34" w14:textId="3B98F97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must be logged in into the system and </w:t>
            </w:r>
            <w:r w:rsidR="00EB0E3D"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user must have sent request to update his/her personal information</w:t>
            </w:r>
          </w:p>
        </w:tc>
        <w:tc>
          <w:tcPr>
            <w:tcW w:w="1410" w:type="dxa"/>
          </w:tcPr>
          <w:p w14:paraId="7BF44A18" w14:textId="1EF17F72"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1.</w:t>
            </w:r>
            <w:r w:rsidRPr="00272D23">
              <w:rPr>
                <w:rFonts w:ascii="Times New Roman" w:eastAsia="Times New Roman" w:hAnsi="Times New Roman" w:cs="Times New Roman"/>
                <w:bCs/>
                <w:sz w:val="24"/>
              </w:rPr>
              <w:t xml:space="preserve">This test case starts when the admin wants to </w:t>
            </w:r>
            <w:r w:rsidR="00455EFB">
              <w:rPr>
                <w:rFonts w:ascii="Times New Roman" w:eastAsia="Times New Roman" w:hAnsi="Times New Roman" w:cs="Times New Roman"/>
                <w:bCs/>
                <w:sz w:val="24"/>
              </w:rPr>
              <w:t>view</w:t>
            </w:r>
            <w:r w:rsidRPr="00272D23">
              <w:rPr>
                <w:rFonts w:ascii="Times New Roman" w:eastAsia="Times New Roman" w:hAnsi="Times New Roman" w:cs="Times New Roman"/>
                <w:bCs/>
                <w:sz w:val="24"/>
              </w:rPr>
              <w:t xml:space="preserve"> user information</w:t>
            </w:r>
            <w:r w:rsidR="00455EFB">
              <w:rPr>
                <w:rFonts w:ascii="Times New Roman" w:eastAsia="Times New Roman" w:hAnsi="Times New Roman" w:cs="Times New Roman"/>
                <w:bCs/>
                <w:sz w:val="24"/>
              </w:rPr>
              <w:t>.</w:t>
            </w:r>
          </w:p>
          <w:p w14:paraId="477A2109" w14:textId="55042AF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admin </w:t>
            </w:r>
            <w:r w:rsidR="00455EFB">
              <w:rPr>
                <w:rFonts w:ascii="Times New Roman" w:eastAsia="Times New Roman" w:hAnsi="Times New Roman" w:cs="Times New Roman"/>
                <w:bCs/>
                <w:sz w:val="24"/>
              </w:rPr>
              <w:t>can view</w:t>
            </w:r>
            <w:r w:rsidRPr="00272D23">
              <w:rPr>
                <w:rFonts w:ascii="Times New Roman" w:eastAsia="Times New Roman" w:hAnsi="Times New Roman" w:cs="Times New Roman"/>
                <w:bCs/>
                <w:sz w:val="24"/>
              </w:rPr>
              <w:t xml:space="preserve"> the user personal information.</w:t>
            </w:r>
          </w:p>
        </w:tc>
        <w:tc>
          <w:tcPr>
            <w:tcW w:w="2106" w:type="dxa"/>
          </w:tcPr>
          <w:p w14:paraId="33523EB8" w14:textId="31444D2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A small alert is sent to the admin “Your changes are done successfully”. And the User information is </w:t>
            </w:r>
            <w:r w:rsidR="00715379">
              <w:rPr>
                <w:rFonts w:ascii="Times New Roman" w:eastAsia="Times New Roman" w:hAnsi="Times New Roman" w:cs="Times New Roman"/>
                <w:bCs/>
                <w:sz w:val="24"/>
              </w:rPr>
              <w:t>saved</w:t>
            </w:r>
          </w:p>
        </w:tc>
        <w:tc>
          <w:tcPr>
            <w:tcW w:w="1276" w:type="dxa"/>
          </w:tcPr>
          <w:p w14:paraId="753CFA9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69323B1" w14:textId="0B42B0F6" w:rsidR="00272D23" w:rsidRPr="00272D23" w:rsidRDefault="00272D23" w:rsidP="00272D23">
      <w:pPr>
        <w:spacing w:after="200" w:line="240" w:lineRule="auto"/>
        <w:rPr>
          <w:i/>
          <w:iCs/>
          <w:color w:val="44546A" w:themeColor="text2"/>
          <w:sz w:val="18"/>
          <w:szCs w:val="18"/>
        </w:rPr>
      </w:pPr>
      <w:bookmarkStart w:id="865" w:name="_Toc12374526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91</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1</w:t>
      </w:r>
      <w:r w:rsidRPr="00272D23">
        <w:rPr>
          <w:i/>
          <w:iCs/>
          <w:color w:val="44546A" w:themeColor="text2"/>
          <w:sz w:val="18"/>
          <w:szCs w:val="18"/>
        </w:rPr>
        <w:t>– Managing Users Personal Information</w:t>
      </w:r>
      <w:bookmarkEnd w:id="865"/>
    </w:p>
    <w:p w14:paraId="55CCE683" w14:textId="6E31077B"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66" w:name="_Toc137078990"/>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Managing Campaigns</w:t>
      </w:r>
      <w:bookmarkEnd w:id="866"/>
    </w:p>
    <w:p w14:paraId="30B405AF" w14:textId="77777777" w:rsidR="00272D23" w:rsidRPr="00272D23" w:rsidRDefault="00272D23" w:rsidP="00272D23">
      <w:pPr>
        <w:spacing w:after="0"/>
        <w:rPr>
          <w:b/>
          <w:sz w:val="24"/>
        </w:rPr>
      </w:pPr>
    </w:p>
    <w:tbl>
      <w:tblPr>
        <w:tblStyle w:val="TableGrid0"/>
        <w:tblW w:w="10009" w:type="dxa"/>
        <w:tblInd w:w="0" w:type="dxa"/>
        <w:tblLook w:val="04A0" w:firstRow="1" w:lastRow="0" w:firstColumn="1" w:lastColumn="0" w:noHBand="0" w:noVBand="1"/>
      </w:tblPr>
      <w:tblGrid>
        <w:gridCol w:w="1176"/>
        <w:gridCol w:w="1296"/>
        <w:gridCol w:w="1451"/>
        <w:gridCol w:w="1745"/>
        <w:gridCol w:w="1459"/>
        <w:gridCol w:w="1665"/>
        <w:gridCol w:w="1217"/>
      </w:tblGrid>
      <w:tr w:rsidR="00272D23" w:rsidRPr="00272D23" w14:paraId="4E52A0B6" w14:textId="77777777" w:rsidTr="00BE015C">
        <w:trPr>
          <w:trHeight w:val="517"/>
        </w:trPr>
        <w:tc>
          <w:tcPr>
            <w:tcW w:w="1413" w:type="dxa"/>
            <w:shd w:val="clear" w:color="auto" w:fill="999999" w:themeFill="text1" w:themeFillTint="66"/>
          </w:tcPr>
          <w:p w14:paraId="054AD9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806" w:type="dxa"/>
            <w:shd w:val="clear" w:color="auto" w:fill="999999" w:themeFill="text1" w:themeFillTint="66"/>
          </w:tcPr>
          <w:p w14:paraId="23777BB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00" w:type="dxa"/>
            <w:shd w:val="clear" w:color="auto" w:fill="999999" w:themeFill="text1" w:themeFillTint="66"/>
          </w:tcPr>
          <w:p w14:paraId="39D1B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3C71330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08" w:type="dxa"/>
            <w:shd w:val="clear" w:color="auto" w:fill="999999" w:themeFill="text1" w:themeFillTint="66"/>
          </w:tcPr>
          <w:p w14:paraId="5DC066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1" w:type="dxa"/>
            <w:shd w:val="clear" w:color="auto" w:fill="999999" w:themeFill="text1" w:themeFillTint="66"/>
          </w:tcPr>
          <w:p w14:paraId="3929CC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138E1F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A2BF9C" w14:textId="77777777" w:rsidTr="00BE015C">
        <w:trPr>
          <w:trHeight w:val="4344"/>
        </w:trPr>
        <w:tc>
          <w:tcPr>
            <w:tcW w:w="1413" w:type="dxa"/>
          </w:tcPr>
          <w:p w14:paraId="52EC4F9E" w14:textId="3258246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3</w:t>
            </w:r>
          </w:p>
        </w:tc>
        <w:tc>
          <w:tcPr>
            <w:tcW w:w="806" w:type="dxa"/>
          </w:tcPr>
          <w:p w14:paraId="4EB730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Campaigns</w:t>
            </w:r>
          </w:p>
        </w:tc>
        <w:tc>
          <w:tcPr>
            <w:tcW w:w="1500" w:type="dxa"/>
          </w:tcPr>
          <w:p w14:paraId="64D21862" w14:textId="47201ADC"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916413"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Campaigns.</w:t>
            </w:r>
          </w:p>
        </w:tc>
        <w:tc>
          <w:tcPr>
            <w:tcW w:w="1803" w:type="dxa"/>
          </w:tcPr>
          <w:p w14:paraId="6AFE5D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1508" w:type="dxa"/>
          </w:tcPr>
          <w:p w14:paraId="3B5FECD7" w14:textId="0C1BC27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 </w:t>
            </w:r>
            <w:r w:rsidR="00916413" w:rsidRPr="00272D23">
              <w:rPr>
                <w:rFonts w:ascii="Times New Roman" w:eastAsia="Times New Roman" w:hAnsi="Times New Roman" w:cs="Times New Roman"/>
                <w:bCs/>
                <w:sz w:val="24"/>
              </w:rPr>
              <w:t>1. This</w:t>
            </w:r>
            <w:r w:rsidRPr="00272D23">
              <w:rPr>
                <w:rFonts w:ascii="Times New Roman" w:eastAsia="Times New Roman" w:hAnsi="Times New Roman" w:cs="Times New Roman"/>
                <w:bCs/>
                <w:sz w:val="24"/>
              </w:rPr>
              <w:t xml:space="preserve">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campaigns.</w:t>
            </w:r>
          </w:p>
          <w:p w14:paraId="6A0DB6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campaigns.</w:t>
            </w:r>
          </w:p>
          <w:p w14:paraId="2B16377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0E5A34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1" w:type="dxa"/>
          </w:tcPr>
          <w:p w14:paraId="359A514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An alert is sent to the admin “The action is performed successfully”.</w:t>
            </w:r>
          </w:p>
        </w:tc>
        <w:tc>
          <w:tcPr>
            <w:tcW w:w="1258" w:type="dxa"/>
          </w:tcPr>
          <w:p w14:paraId="7C2BF6AA"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79D9439" w14:textId="440FD86B" w:rsidR="00272D23" w:rsidRPr="00272D23" w:rsidRDefault="00272D23" w:rsidP="00272D23">
      <w:pPr>
        <w:spacing w:after="200" w:line="240" w:lineRule="auto"/>
        <w:rPr>
          <w:i/>
          <w:iCs/>
          <w:color w:val="44546A" w:themeColor="text2"/>
          <w:sz w:val="18"/>
          <w:szCs w:val="18"/>
        </w:rPr>
      </w:pPr>
      <w:bookmarkStart w:id="867" w:name="_Toc12374526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92</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2</w:t>
      </w:r>
      <w:r w:rsidRPr="00272D23">
        <w:rPr>
          <w:i/>
          <w:iCs/>
          <w:color w:val="44546A" w:themeColor="text2"/>
          <w:sz w:val="18"/>
          <w:szCs w:val="18"/>
        </w:rPr>
        <w:t xml:space="preserve"> – Managing Campaigns</w:t>
      </w:r>
      <w:bookmarkEnd w:id="867"/>
    </w:p>
    <w:p w14:paraId="634C0C4C" w14:textId="77777777" w:rsidR="00272D23" w:rsidRPr="00272D23" w:rsidRDefault="00272D23" w:rsidP="00272D23">
      <w:pPr>
        <w:spacing w:after="0"/>
        <w:rPr>
          <w:b/>
          <w:sz w:val="24"/>
        </w:rPr>
      </w:pPr>
    </w:p>
    <w:p w14:paraId="7780A549" w14:textId="0EB7154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68" w:name="_Toc137078991"/>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Manage Donor List</w:t>
      </w:r>
      <w:bookmarkEnd w:id="868"/>
    </w:p>
    <w:p w14:paraId="1D51CE05" w14:textId="77777777" w:rsidR="00272D23" w:rsidRPr="00272D23" w:rsidRDefault="00272D23" w:rsidP="00272D23">
      <w:pPr>
        <w:spacing w:after="0"/>
        <w:rPr>
          <w:b/>
          <w:sz w:val="24"/>
        </w:rPr>
      </w:pPr>
    </w:p>
    <w:tbl>
      <w:tblPr>
        <w:tblStyle w:val="TableGrid0"/>
        <w:tblW w:w="10119" w:type="dxa"/>
        <w:tblInd w:w="0" w:type="dxa"/>
        <w:tblLook w:val="04A0" w:firstRow="1" w:lastRow="0" w:firstColumn="1" w:lastColumn="0" w:noHBand="0" w:noVBand="1"/>
      </w:tblPr>
      <w:tblGrid>
        <w:gridCol w:w="1086"/>
        <w:gridCol w:w="1361"/>
        <w:gridCol w:w="1278"/>
        <w:gridCol w:w="1911"/>
        <w:gridCol w:w="1473"/>
        <w:gridCol w:w="1630"/>
        <w:gridCol w:w="1380"/>
      </w:tblGrid>
      <w:tr w:rsidR="00272D23" w:rsidRPr="00272D23" w14:paraId="4DDEBCF1" w14:textId="77777777" w:rsidTr="00BE015C">
        <w:trPr>
          <w:trHeight w:val="476"/>
        </w:trPr>
        <w:tc>
          <w:tcPr>
            <w:tcW w:w="1086" w:type="dxa"/>
            <w:shd w:val="clear" w:color="auto" w:fill="999999" w:themeFill="text1" w:themeFillTint="66"/>
          </w:tcPr>
          <w:p w14:paraId="665949E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1" w:type="dxa"/>
            <w:shd w:val="clear" w:color="auto" w:fill="999999" w:themeFill="text1" w:themeFillTint="66"/>
          </w:tcPr>
          <w:p w14:paraId="0A7492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8" w:type="dxa"/>
            <w:shd w:val="clear" w:color="auto" w:fill="999999" w:themeFill="text1" w:themeFillTint="66"/>
          </w:tcPr>
          <w:p w14:paraId="3533C6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11" w:type="dxa"/>
            <w:shd w:val="clear" w:color="auto" w:fill="999999" w:themeFill="text1" w:themeFillTint="66"/>
          </w:tcPr>
          <w:p w14:paraId="1E61C3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73" w:type="dxa"/>
            <w:shd w:val="clear" w:color="auto" w:fill="999999" w:themeFill="text1" w:themeFillTint="66"/>
          </w:tcPr>
          <w:p w14:paraId="279D0CE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30" w:type="dxa"/>
            <w:shd w:val="clear" w:color="auto" w:fill="999999" w:themeFill="text1" w:themeFillTint="66"/>
          </w:tcPr>
          <w:p w14:paraId="4F03FA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0" w:type="dxa"/>
            <w:shd w:val="clear" w:color="auto" w:fill="999999" w:themeFill="text1" w:themeFillTint="66"/>
          </w:tcPr>
          <w:p w14:paraId="66B521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3ED7808" w14:textId="77777777" w:rsidTr="00BE015C">
        <w:trPr>
          <w:trHeight w:val="5281"/>
        </w:trPr>
        <w:tc>
          <w:tcPr>
            <w:tcW w:w="1086" w:type="dxa"/>
          </w:tcPr>
          <w:p w14:paraId="750352F9" w14:textId="15BA83C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4</w:t>
            </w:r>
          </w:p>
        </w:tc>
        <w:tc>
          <w:tcPr>
            <w:tcW w:w="1361" w:type="dxa"/>
          </w:tcPr>
          <w:p w14:paraId="1B930A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Donor List</w:t>
            </w:r>
          </w:p>
        </w:tc>
        <w:tc>
          <w:tcPr>
            <w:tcW w:w="1278" w:type="dxa"/>
          </w:tcPr>
          <w:p w14:paraId="72F753C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Donor List.</w:t>
            </w:r>
          </w:p>
        </w:tc>
        <w:tc>
          <w:tcPr>
            <w:tcW w:w="1911" w:type="dxa"/>
          </w:tcPr>
          <w:p w14:paraId="1556967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Donor and the admin must be logged in into the system.</w:t>
            </w:r>
          </w:p>
        </w:tc>
        <w:tc>
          <w:tcPr>
            <w:tcW w:w="1473" w:type="dxa"/>
          </w:tcPr>
          <w:p w14:paraId="35D76006" w14:textId="449CBA9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donor list. </w:t>
            </w:r>
          </w:p>
          <w:p w14:paraId="228B854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available donor and downloads the donor list. The admin removes a donor from the list.</w:t>
            </w:r>
          </w:p>
          <w:p w14:paraId="5D847F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3.The admin confirms to </w:t>
            </w:r>
            <w:r w:rsidRPr="00272D23">
              <w:rPr>
                <w:rFonts w:ascii="Times New Roman" w:eastAsia="Times New Roman" w:hAnsi="Times New Roman" w:cs="Times New Roman"/>
                <w:bCs/>
                <w:sz w:val="24"/>
              </w:rPr>
              <w:lastRenderedPageBreak/>
              <w:t>save and update the changes.</w:t>
            </w:r>
          </w:p>
          <w:p w14:paraId="3F2236D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630" w:type="dxa"/>
          </w:tcPr>
          <w:p w14:paraId="1E9E6B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admin is provided with an alert message “User successfully removed”. And the admin is provided with a message if the download is completed.</w:t>
            </w:r>
          </w:p>
        </w:tc>
        <w:tc>
          <w:tcPr>
            <w:tcW w:w="1380" w:type="dxa"/>
          </w:tcPr>
          <w:p w14:paraId="3E879F0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822C197" w14:textId="0BB997F8" w:rsidR="00272D23" w:rsidRPr="00272D23" w:rsidRDefault="00272D23" w:rsidP="00272D23">
      <w:pPr>
        <w:spacing w:after="200" w:line="240" w:lineRule="auto"/>
        <w:rPr>
          <w:i/>
          <w:iCs/>
          <w:color w:val="44546A" w:themeColor="text2"/>
          <w:sz w:val="18"/>
          <w:szCs w:val="18"/>
        </w:rPr>
      </w:pPr>
      <w:bookmarkStart w:id="869" w:name="_Toc12374526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93</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3</w:t>
      </w:r>
      <w:r w:rsidRPr="00272D23">
        <w:rPr>
          <w:i/>
          <w:iCs/>
          <w:color w:val="44546A" w:themeColor="text2"/>
          <w:sz w:val="18"/>
          <w:szCs w:val="18"/>
        </w:rPr>
        <w:t>- Manage Donor List</w:t>
      </w:r>
      <w:bookmarkEnd w:id="869"/>
    </w:p>
    <w:p w14:paraId="6869B344" w14:textId="72626F1B"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70" w:name="_Toc137078992"/>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4</w:t>
      </w:r>
      <w:r w:rsidRPr="00272D23">
        <w:rPr>
          <w:rFonts w:asciiTheme="majorHAnsi" w:eastAsiaTheme="majorEastAsia" w:hAnsiTheme="majorHAnsi" w:cstheme="majorBidi"/>
          <w:color w:val="1F4D78" w:themeColor="accent1" w:themeShade="7F"/>
          <w:sz w:val="24"/>
          <w:szCs w:val="24"/>
        </w:rPr>
        <w:t xml:space="preserve"> – Manage Sponsors</w:t>
      </w:r>
      <w:bookmarkEnd w:id="870"/>
    </w:p>
    <w:p w14:paraId="3A0F29D2"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1129"/>
        <w:gridCol w:w="1134"/>
        <w:gridCol w:w="1418"/>
        <w:gridCol w:w="1843"/>
        <w:gridCol w:w="1559"/>
        <w:gridCol w:w="1701"/>
        <w:gridCol w:w="1417"/>
      </w:tblGrid>
      <w:tr w:rsidR="00272D23" w:rsidRPr="00272D23" w14:paraId="22E77802" w14:textId="77777777" w:rsidTr="00BE015C">
        <w:tc>
          <w:tcPr>
            <w:tcW w:w="1129" w:type="dxa"/>
            <w:shd w:val="clear" w:color="auto" w:fill="999999" w:themeFill="text1" w:themeFillTint="66"/>
          </w:tcPr>
          <w:p w14:paraId="72C42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6A6FF6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8" w:type="dxa"/>
            <w:shd w:val="clear" w:color="auto" w:fill="999999" w:themeFill="text1" w:themeFillTint="66"/>
          </w:tcPr>
          <w:p w14:paraId="6453AD1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3" w:type="dxa"/>
            <w:shd w:val="clear" w:color="auto" w:fill="999999" w:themeFill="text1" w:themeFillTint="66"/>
          </w:tcPr>
          <w:p w14:paraId="792401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59" w:type="dxa"/>
            <w:shd w:val="clear" w:color="auto" w:fill="999999" w:themeFill="text1" w:themeFillTint="66"/>
          </w:tcPr>
          <w:p w14:paraId="755E5E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01" w:type="dxa"/>
            <w:shd w:val="clear" w:color="auto" w:fill="999999" w:themeFill="text1" w:themeFillTint="66"/>
          </w:tcPr>
          <w:p w14:paraId="405331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5291153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77EFC44" w14:textId="77777777" w:rsidTr="00BE015C">
        <w:tc>
          <w:tcPr>
            <w:tcW w:w="1129" w:type="dxa"/>
          </w:tcPr>
          <w:p w14:paraId="24F3B1D4" w14:textId="699132E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5</w:t>
            </w:r>
          </w:p>
        </w:tc>
        <w:tc>
          <w:tcPr>
            <w:tcW w:w="1134" w:type="dxa"/>
          </w:tcPr>
          <w:p w14:paraId="33F9E85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Sponsors</w:t>
            </w:r>
          </w:p>
        </w:tc>
        <w:tc>
          <w:tcPr>
            <w:tcW w:w="1418" w:type="dxa"/>
          </w:tcPr>
          <w:p w14:paraId="1552E8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Sponsors.</w:t>
            </w:r>
          </w:p>
        </w:tc>
        <w:tc>
          <w:tcPr>
            <w:tcW w:w="1843" w:type="dxa"/>
          </w:tcPr>
          <w:p w14:paraId="28A6F9F7" w14:textId="679B2EE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must be logged into the system and </w:t>
            </w:r>
            <w:r w:rsidR="00916413"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sponsors must be logged in into the system.</w:t>
            </w:r>
          </w:p>
        </w:tc>
        <w:tc>
          <w:tcPr>
            <w:tcW w:w="1559" w:type="dxa"/>
          </w:tcPr>
          <w:p w14:paraId="28D03559" w14:textId="42CCD0E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Sponsors.</w:t>
            </w:r>
          </w:p>
          <w:p w14:paraId="569B6F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edit the sponsor info and updates it by update and saving the information.</w:t>
            </w:r>
          </w:p>
          <w:p w14:paraId="2403DA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3.The admin confirms to save and </w:t>
            </w:r>
            <w:r w:rsidRPr="00272D23">
              <w:rPr>
                <w:rFonts w:ascii="Times New Roman" w:eastAsia="Times New Roman" w:hAnsi="Times New Roman" w:cs="Times New Roman"/>
                <w:bCs/>
                <w:sz w:val="24"/>
              </w:rPr>
              <w:lastRenderedPageBreak/>
              <w:t>update the changes.</w:t>
            </w:r>
          </w:p>
          <w:p w14:paraId="42D4B95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01" w:type="dxa"/>
          </w:tcPr>
          <w:p w14:paraId="75D85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Alert is generated for the admins in case of success and failures of the action performed</w:t>
            </w:r>
          </w:p>
        </w:tc>
        <w:tc>
          <w:tcPr>
            <w:tcW w:w="1417" w:type="dxa"/>
          </w:tcPr>
          <w:p w14:paraId="084DB0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DA0915F" w14:textId="4BDF8580" w:rsidR="00272D23" w:rsidRPr="00272D23" w:rsidRDefault="00272D23" w:rsidP="00272D23">
      <w:pPr>
        <w:spacing w:after="200" w:line="240" w:lineRule="auto"/>
        <w:rPr>
          <w:i/>
          <w:iCs/>
          <w:color w:val="44546A" w:themeColor="text2"/>
          <w:sz w:val="18"/>
          <w:szCs w:val="18"/>
        </w:rPr>
      </w:pPr>
      <w:bookmarkStart w:id="871" w:name="_Toc12374526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94</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w:t>
      </w:r>
      <w:r w:rsidR="007F3605">
        <w:rPr>
          <w:i/>
          <w:iCs/>
          <w:color w:val="44546A" w:themeColor="text2"/>
          <w:sz w:val="18"/>
          <w:szCs w:val="18"/>
        </w:rPr>
        <w:t>4</w:t>
      </w:r>
      <w:r w:rsidRPr="00272D23">
        <w:rPr>
          <w:i/>
          <w:iCs/>
          <w:color w:val="44546A" w:themeColor="text2"/>
          <w:sz w:val="18"/>
          <w:szCs w:val="18"/>
        </w:rPr>
        <w:t>– Manage Sponsors</w:t>
      </w:r>
      <w:bookmarkEnd w:id="871"/>
    </w:p>
    <w:p w14:paraId="23F5CD18" w14:textId="432074F9"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72" w:name="_Toc137078993"/>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Manage Financial Donations</w:t>
      </w:r>
      <w:bookmarkEnd w:id="872"/>
    </w:p>
    <w:p w14:paraId="27C9D48E" w14:textId="77777777" w:rsidR="00272D23" w:rsidRPr="00272D23" w:rsidRDefault="00272D23" w:rsidP="00272D23">
      <w:pPr>
        <w:spacing w:after="0"/>
        <w:rPr>
          <w:b/>
          <w:sz w:val="24"/>
        </w:rPr>
      </w:pPr>
    </w:p>
    <w:tbl>
      <w:tblPr>
        <w:tblStyle w:val="TableGrid0"/>
        <w:tblW w:w="10033" w:type="dxa"/>
        <w:tblInd w:w="0" w:type="dxa"/>
        <w:tblLook w:val="04A0" w:firstRow="1" w:lastRow="0" w:firstColumn="1" w:lastColumn="0" w:noHBand="0" w:noVBand="1"/>
      </w:tblPr>
      <w:tblGrid>
        <w:gridCol w:w="1028"/>
        <w:gridCol w:w="1203"/>
        <w:gridCol w:w="1263"/>
        <w:gridCol w:w="2025"/>
        <w:gridCol w:w="1576"/>
        <w:gridCol w:w="1613"/>
        <w:gridCol w:w="1325"/>
      </w:tblGrid>
      <w:tr w:rsidR="00272D23" w:rsidRPr="00272D23" w14:paraId="57B8D4CB" w14:textId="77777777" w:rsidTr="00BE015C">
        <w:trPr>
          <w:trHeight w:val="813"/>
        </w:trPr>
        <w:tc>
          <w:tcPr>
            <w:tcW w:w="1129" w:type="dxa"/>
            <w:shd w:val="clear" w:color="auto" w:fill="999999" w:themeFill="text1" w:themeFillTint="66"/>
          </w:tcPr>
          <w:p w14:paraId="04EC26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785" w:type="dxa"/>
            <w:shd w:val="clear" w:color="auto" w:fill="999999" w:themeFill="text1" w:themeFillTint="66"/>
          </w:tcPr>
          <w:p w14:paraId="728716B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3" w:type="dxa"/>
            <w:shd w:val="clear" w:color="auto" w:fill="999999" w:themeFill="text1" w:themeFillTint="66"/>
          </w:tcPr>
          <w:p w14:paraId="437F5F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9" w:type="dxa"/>
            <w:shd w:val="clear" w:color="auto" w:fill="999999" w:themeFill="text1" w:themeFillTint="66"/>
          </w:tcPr>
          <w:p w14:paraId="0871E13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59" w:type="dxa"/>
            <w:shd w:val="clear" w:color="auto" w:fill="999999" w:themeFill="text1" w:themeFillTint="66"/>
          </w:tcPr>
          <w:p w14:paraId="13DAAF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64" w:type="dxa"/>
            <w:shd w:val="clear" w:color="auto" w:fill="999999" w:themeFill="text1" w:themeFillTint="66"/>
          </w:tcPr>
          <w:p w14:paraId="479E33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1B3191F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1D3E62" w14:textId="77777777" w:rsidTr="00BE015C">
        <w:trPr>
          <w:trHeight w:val="3815"/>
        </w:trPr>
        <w:tc>
          <w:tcPr>
            <w:tcW w:w="1129" w:type="dxa"/>
          </w:tcPr>
          <w:p w14:paraId="68C84E74" w14:textId="6B776CF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6</w:t>
            </w:r>
          </w:p>
        </w:tc>
        <w:tc>
          <w:tcPr>
            <w:tcW w:w="785" w:type="dxa"/>
          </w:tcPr>
          <w:p w14:paraId="6776A8C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Financial Donations</w:t>
            </w:r>
          </w:p>
        </w:tc>
        <w:tc>
          <w:tcPr>
            <w:tcW w:w="1263" w:type="dxa"/>
          </w:tcPr>
          <w:p w14:paraId="4E34F48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Financial Donations.</w:t>
            </w:r>
          </w:p>
        </w:tc>
        <w:tc>
          <w:tcPr>
            <w:tcW w:w="2149" w:type="dxa"/>
          </w:tcPr>
          <w:p w14:paraId="60963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donor must be logged in into the system</w:t>
            </w:r>
          </w:p>
        </w:tc>
        <w:tc>
          <w:tcPr>
            <w:tcW w:w="1659" w:type="dxa"/>
          </w:tcPr>
          <w:p w14:paraId="7E0A6B24" w14:textId="539B427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Financial </w:t>
            </w:r>
            <w:r w:rsidR="001D685A" w:rsidRPr="00272D23">
              <w:rPr>
                <w:rFonts w:ascii="Times New Roman" w:eastAsia="Times New Roman" w:hAnsi="Times New Roman" w:cs="Times New Roman"/>
                <w:bCs/>
                <w:sz w:val="24"/>
              </w:rPr>
              <w:t>Donations</w:t>
            </w:r>
            <w:r w:rsidRPr="00272D23">
              <w:rPr>
                <w:rFonts w:ascii="Times New Roman" w:eastAsia="Times New Roman" w:hAnsi="Times New Roman" w:cs="Times New Roman"/>
                <w:bCs/>
                <w:sz w:val="24"/>
              </w:rPr>
              <w:t>.</w:t>
            </w:r>
          </w:p>
          <w:p w14:paraId="70BD39C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Downloads the list of financial </w:t>
            </w:r>
            <w:proofErr w:type="gramStart"/>
            <w:r w:rsidRPr="00272D23">
              <w:rPr>
                <w:rFonts w:ascii="Times New Roman" w:eastAsia="Times New Roman" w:hAnsi="Times New Roman" w:cs="Times New Roman"/>
                <w:bCs/>
                <w:sz w:val="24"/>
              </w:rPr>
              <w:t>donation</w:t>
            </w:r>
            <w:proofErr w:type="gramEnd"/>
            <w:r w:rsidRPr="00272D23">
              <w:rPr>
                <w:rFonts w:ascii="Times New Roman" w:eastAsia="Times New Roman" w:hAnsi="Times New Roman" w:cs="Times New Roman"/>
                <w:bCs/>
                <w:sz w:val="24"/>
              </w:rPr>
              <w:t xml:space="preserve"> and this test case ends.</w:t>
            </w:r>
          </w:p>
        </w:tc>
        <w:tc>
          <w:tcPr>
            <w:tcW w:w="1664" w:type="dxa"/>
          </w:tcPr>
          <w:p w14:paraId="265EE2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generated when the list is successfully downloaded.</w:t>
            </w:r>
          </w:p>
        </w:tc>
        <w:tc>
          <w:tcPr>
            <w:tcW w:w="1384" w:type="dxa"/>
          </w:tcPr>
          <w:p w14:paraId="211148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FEEF7EB" w14:textId="58D8F4C1" w:rsidR="00272D23" w:rsidRPr="00272D23" w:rsidRDefault="00272D23" w:rsidP="00272D23">
      <w:pPr>
        <w:spacing w:after="200" w:line="240" w:lineRule="auto"/>
        <w:rPr>
          <w:i/>
          <w:iCs/>
          <w:color w:val="44546A" w:themeColor="text2"/>
          <w:sz w:val="18"/>
          <w:szCs w:val="18"/>
        </w:rPr>
      </w:pPr>
      <w:bookmarkStart w:id="873" w:name="_Toc12374526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95</w:t>
      </w:r>
      <w:r w:rsidRPr="00272D23">
        <w:rPr>
          <w:i/>
          <w:iCs/>
          <w:noProof/>
          <w:color w:val="44546A" w:themeColor="text2"/>
          <w:sz w:val="18"/>
          <w:szCs w:val="18"/>
        </w:rPr>
        <w:fldChar w:fldCharType="end"/>
      </w:r>
      <w:r w:rsidRPr="00272D23">
        <w:rPr>
          <w:i/>
          <w:iCs/>
          <w:color w:val="44546A" w:themeColor="text2"/>
          <w:sz w:val="18"/>
          <w:szCs w:val="18"/>
        </w:rPr>
        <w:t>: Test Case 4.1.2</w:t>
      </w:r>
      <w:r w:rsidR="00BF5A00">
        <w:rPr>
          <w:i/>
          <w:iCs/>
          <w:color w:val="44546A" w:themeColor="text2"/>
          <w:sz w:val="18"/>
          <w:szCs w:val="18"/>
        </w:rPr>
        <w:t>5</w:t>
      </w:r>
      <w:r w:rsidRPr="00272D23">
        <w:rPr>
          <w:i/>
          <w:iCs/>
          <w:color w:val="44546A" w:themeColor="text2"/>
          <w:sz w:val="18"/>
          <w:szCs w:val="18"/>
        </w:rPr>
        <w:t xml:space="preserve"> – Manage Financial Donations</w:t>
      </w:r>
      <w:bookmarkEnd w:id="873"/>
    </w:p>
    <w:p w14:paraId="5DA99C54" w14:textId="77777777" w:rsidR="00272D23" w:rsidRPr="00272D23" w:rsidRDefault="00272D23" w:rsidP="00272D23">
      <w:pPr>
        <w:spacing w:after="0"/>
        <w:rPr>
          <w:b/>
          <w:sz w:val="24"/>
        </w:rPr>
      </w:pPr>
    </w:p>
    <w:p w14:paraId="4EDF37ED" w14:textId="77777777" w:rsidR="00272D23" w:rsidRDefault="00272D23" w:rsidP="00272D23">
      <w:pPr>
        <w:spacing w:after="0"/>
        <w:rPr>
          <w:b/>
          <w:sz w:val="24"/>
        </w:rPr>
      </w:pPr>
    </w:p>
    <w:p w14:paraId="5B88E91E" w14:textId="77777777" w:rsidR="00192F1E" w:rsidRDefault="00192F1E" w:rsidP="00272D23">
      <w:pPr>
        <w:spacing w:after="0"/>
        <w:rPr>
          <w:b/>
          <w:sz w:val="24"/>
        </w:rPr>
      </w:pPr>
    </w:p>
    <w:p w14:paraId="4EA51AD6" w14:textId="77777777" w:rsidR="00192F1E" w:rsidRPr="00272D23" w:rsidRDefault="00192F1E" w:rsidP="00272D23">
      <w:pPr>
        <w:spacing w:after="0"/>
        <w:rPr>
          <w:b/>
          <w:sz w:val="24"/>
        </w:rPr>
      </w:pPr>
    </w:p>
    <w:p w14:paraId="64717123" w14:textId="25D49DF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74" w:name="_Toc137078994"/>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6</w:t>
      </w:r>
      <w:r w:rsidR="00192F1E">
        <w:rPr>
          <w:rFonts w:asciiTheme="majorHAnsi" w:eastAsiaTheme="majorEastAsia" w:hAnsiTheme="majorHAnsi" w:cstheme="majorBidi"/>
          <w:color w:val="1F4D78" w:themeColor="accent1" w:themeShade="7F"/>
          <w:sz w:val="24"/>
          <w:szCs w:val="24"/>
        </w:rPr>
        <w:t xml:space="preserve"> </w:t>
      </w:r>
      <w:r w:rsidRPr="00272D23">
        <w:rPr>
          <w:rFonts w:asciiTheme="majorHAnsi" w:eastAsiaTheme="majorEastAsia" w:hAnsiTheme="majorHAnsi" w:cstheme="majorBidi"/>
          <w:color w:val="1F4D78" w:themeColor="accent1" w:themeShade="7F"/>
          <w:sz w:val="24"/>
          <w:szCs w:val="24"/>
        </w:rPr>
        <w:t>– Manage Job Posts</w:t>
      </w:r>
      <w:bookmarkEnd w:id="874"/>
    </w:p>
    <w:p w14:paraId="6F0E3716" w14:textId="77777777" w:rsidR="00272D23" w:rsidRPr="00272D23" w:rsidRDefault="00272D23" w:rsidP="00272D23">
      <w:pPr>
        <w:spacing w:after="0"/>
        <w:rPr>
          <w:b/>
          <w:sz w:val="24"/>
        </w:rPr>
      </w:pPr>
    </w:p>
    <w:tbl>
      <w:tblPr>
        <w:tblStyle w:val="TableGrid0"/>
        <w:tblW w:w="10192" w:type="dxa"/>
        <w:tblInd w:w="0" w:type="dxa"/>
        <w:tblLook w:val="04A0" w:firstRow="1" w:lastRow="0" w:firstColumn="1" w:lastColumn="0" w:noHBand="0" w:noVBand="1"/>
      </w:tblPr>
      <w:tblGrid>
        <w:gridCol w:w="1059"/>
        <w:gridCol w:w="1363"/>
        <w:gridCol w:w="1272"/>
        <w:gridCol w:w="1925"/>
        <w:gridCol w:w="1610"/>
        <w:gridCol w:w="1579"/>
        <w:gridCol w:w="1384"/>
      </w:tblGrid>
      <w:tr w:rsidR="00272D23" w:rsidRPr="00272D23" w14:paraId="3AE83F6C" w14:textId="77777777" w:rsidTr="00BE015C">
        <w:trPr>
          <w:trHeight w:val="648"/>
        </w:trPr>
        <w:tc>
          <w:tcPr>
            <w:tcW w:w="1059" w:type="dxa"/>
            <w:shd w:val="clear" w:color="auto" w:fill="999999" w:themeFill="text1" w:themeFillTint="66"/>
          </w:tcPr>
          <w:p w14:paraId="0F642C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3" w:type="dxa"/>
            <w:shd w:val="clear" w:color="auto" w:fill="999999" w:themeFill="text1" w:themeFillTint="66"/>
          </w:tcPr>
          <w:p w14:paraId="10F8A9C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2" w:type="dxa"/>
            <w:shd w:val="clear" w:color="auto" w:fill="999999" w:themeFill="text1" w:themeFillTint="66"/>
          </w:tcPr>
          <w:p w14:paraId="2E963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25" w:type="dxa"/>
            <w:shd w:val="clear" w:color="auto" w:fill="999999" w:themeFill="text1" w:themeFillTint="66"/>
          </w:tcPr>
          <w:p w14:paraId="53C1F5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10" w:type="dxa"/>
            <w:shd w:val="clear" w:color="auto" w:fill="999999" w:themeFill="text1" w:themeFillTint="66"/>
          </w:tcPr>
          <w:p w14:paraId="5306299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79" w:type="dxa"/>
            <w:shd w:val="clear" w:color="auto" w:fill="999999" w:themeFill="text1" w:themeFillTint="66"/>
          </w:tcPr>
          <w:p w14:paraId="2E75B7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7504240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75F58FE" w14:textId="77777777" w:rsidTr="00BE015C">
        <w:trPr>
          <w:trHeight w:val="5447"/>
        </w:trPr>
        <w:tc>
          <w:tcPr>
            <w:tcW w:w="1059" w:type="dxa"/>
          </w:tcPr>
          <w:p w14:paraId="7AD5E254" w14:textId="14B2E8EB"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TC-2</w:t>
            </w:r>
            <w:r w:rsidR="00192F1E">
              <w:rPr>
                <w:rFonts w:ascii="Times New Roman" w:eastAsia="Times New Roman" w:hAnsi="Times New Roman" w:cs="Times New Roman"/>
                <w:b/>
                <w:sz w:val="24"/>
              </w:rPr>
              <w:t>7</w:t>
            </w:r>
          </w:p>
        </w:tc>
        <w:tc>
          <w:tcPr>
            <w:tcW w:w="1363" w:type="dxa"/>
          </w:tcPr>
          <w:p w14:paraId="7A58B7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Job Posts</w:t>
            </w:r>
          </w:p>
        </w:tc>
        <w:tc>
          <w:tcPr>
            <w:tcW w:w="1272" w:type="dxa"/>
          </w:tcPr>
          <w:p w14:paraId="3880290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Job Posts.</w:t>
            </w:r>
          </w:p>
        </w:tc>
        <w:tc>
          <w:tcPr>
            <w:tcW w:w="1925" w:type="dxa"/>
          </w:tcPr>
          <w:p w14:paraId="27B1F5B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organizations must be affiliated with the system and the admin must be logged in into the system</w:t>
            </w:r>
          </w:p>
        </w:tc>
        <w:tc>
          <w:tcPr>
            <w:tcW w:w="1610" w:type="dxa"/>
          </w:tcPr>
          <w:p w14:paraId="712B311C" w14:textId="1957349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Job posts.</w:t>
            </w:r>
          </w:p>
          <w:p w14:paraId="2107E6A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Job Posts.</w:t>
            </w:r>
          </w:p>
          <w:p w14:paraId="4728424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844F3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79" w:type="dxa"/>
          </w:tcPr>
          <w:p w14:paraId="64DF3F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notified by alerts on the success of his actions.</w:t>
            </w:r>
          </w:p>
        </w:tc>
        <w:tc>
          <w:tcPr>
            <w:tcW w:w="1384" w:type="dxa"/>
          </w:tcPr>
          <w:p w14:paraId="63921C9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FE5F273" w14:textId="02B2A0B9" w:rsidR="00272D23" w:rsidRPr="00272D23" w:rsidRDefault="00272D23" w:rsidP="00272D23">
      <w:pPr>
        <w:spacing w:after="200" w:line="240" w:lineRule="auto"/>
        <w:rPr>
          <w:i/>
          <w:iCs/>
          <w:color w:val="44546A" w:themeColor="text2"/>
          <w:sz w:val="18"/>
          <w:szCs w:val="18"/>
        </w:rPr>
      </w:pPr>
      <w:bookmarkStart w:id="875" w:name="_Toc12374526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96</w:t>
      </w:r>
      <w:r w:rsidRPr="00272D23">
        <w:rPr>
          <w:i/>
          <w:iCs/>
          <w:noProof/>
          <w:color w:val="44546A" w:themeColor="text2"/>
          <w:sz w:val="18"/>
          <w:szCs w:val="18"/>
        </w:rPr>
        <w:fldChar w:fldCharType="end"/>
      </w:r>
      <w:r w:rsidRPr="00272D23">
        <w:rPr>
          <w:i/>
          <w:iCs/>
          <w:color w:val="44546A" w:themeColor="text2"/>
          <w:sz w:val="18"/>
          <w:szCs w:val="18"/>
        </w:rPr>
        <w:t>: Test Case 4.1.2</w:t>
      </w:r>
      <w:r w:rsidR="00BF5A00">
        <w:rPr>
          <w:i/>
          <w:iCs/>
          <w:color w:val="44546A" w:themeColor="text2"/>
          <w:sz w:val="18"/>
          <w:szCs w:val="18"/>
        </w:rPr>
        <w:t>6</w:t>
      </w:r>
      <w:r w:rsidRPr="00272D23">
        <w:rPr>
          <w:i/>
          <w:iCs/>
          <w:color w:val="44546A" w:themeColor="text2"/>
          <w:sz w:val="18"/>
          <w:szCs w:val="18"/>
        </w:rPr>
        <w:t xml:space="preserve"> – Manage Job Posts</w:t>
      </w:r>
      <w:bookmarkEnd w:id="875"/>
    </w:p>
    <w:p w14:paraId="5392E817" w14:textId="2BB667F9"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876" w:name="_Toc137078995"/>
      <w:r w:rsidRPr="00272D23">
        <w:rPr>
          <w:rFonts w:asciiTheme="majorHAnsi" w:eastAsiaTheme="majorEastAsia" w:hAnsiTheme="majorHAnsi" w:cstheme="majorBidi"/>
          <w:color w:val="1F4D78" w:themeColor="accent1" w:themeShade="7F"/>
          <w:sz w:val="24"/>
          <w:szCs w:val="24"/>
        </w:rPr>
        <w:t>Test Case 4.1.</w:t>
      </w:r>
      <w:r w:rsidR="00C93657">
        <w:rPr>
          <w:rFonts w:asciiTheme="majorHAnsi" w:eastAsiaTheme="majorEastAsia" w:hAnsiTheme="majorHAnsi" w:cstheme="majorBidi"/>
          <w:color w:val="1F4D78" w:themeColor="accent1" w:themeShade="7F"/>
          <w:sz w:val="24"/>
          <w:szCs w:val="24"/>
        </w:rPr>
        <w:t>2</w:t>
      </w:r>
      <w:r w:rsidR="00BF5A00">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Managing Frequently Asked Questions</w:t>
      </w:r>
      <w:bookmarkEnd w:id="876"/>
    </w:p>
    <w:p w14:paraId="45DE8AAE" w14:textId="77777777" w:rsidR="00272D23" w:rsidRPr="00272D23" w:rsidRDefault="00272D23" w:rsidP="00272D23">
      <w:pPr>
        <w:spacing w:after="0"/>
        <w:rPr>
          <w:b/>
          <w:sz w:val="24"/>
        </w:rPr>
      </w:pPr>
    </w:p>
    <w:tbl>
      <w:tblPr>
        <w:tblStyle w:val="TableGrid0"/>
        <w:tblW w:w="10201" w:type="dxa"/>
        <w:tblInd w:w="0" w:type="dxa"/>
        <w:tblLayout w:type="fixed"/>
        <w:tblLook w:val="04A0" w:firstRow="1" w:lastRow="0" w:firstColumn="1" w:lastColumn="0" w:noHBand="0" w:noVBand="1"/>
      </w:tblPr>
      <w:tblGrid>
        <w:gridCol w:w="836"/>
        <w:gridCol w:w="1256"/>
        <w:gridCol w:w="1589"/>
        <w:gridCol w:w="1089"/>
        <w:gridCol w:w="2880"/>
        <w:gridCol w:w="1414"/>
        <w:gridCol w:w="1137"/>
      </w:tblGrid>
      <w:tr w:rsidR="00272D23" w:rsidRPr="00272D23" w14:paraId="295C3E8D" w14:textId="77777777" w:rsidTr="00BE015C">
        <w:tc>
          <w:tcPr>
            <w:tcW w:w="836" w:type="dxa"/>
            <w:shd w:val="clear" w:color="auto" w:fill="999999" w:themeFill="text1" w:themeFillTint="66"/>
          </w:tcPr>
          <w:p w14:paraId="057B0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56" w:type="dxa"/>
            <w:shd w:val="clear" w:color="auto" w:fill="999999" w:themeFill="text1" w:themeFillTint="66"/>
          </w:tcPr>
          <w:p w14:paraId="5B5F4A0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89" w:type="dxa"/>
            <w:shd w:val="clear" w:color="auto" w:fill="999999" w:themeFill="text1" w:themeFillTint="66"/>
          </w:tcPr>
          <w:p w14:paraId="71A76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089" w:type="dxa"/>
            <w:shd w:val="clear" w:color="auto" w:fill="999999" w:themeFill="text1" w:themeFillTint="66"/>
          </w:tcPr>
          <w:p w14:paraId="3E2091A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880" w:type="dxa"/>
            <w:shd w:val="clear" w:color="auto" w:fill="999999" w:themeFill="text1" w:themeFillTint="66"/>
          </w:tcPr>
          <w:p w14:paraId="0280AE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1DA6CD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326FA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4158F3E" w14:textId="77777777" w:rsidTr="00BE015C">
        <w:tc>
          <w:tcPr>
            <w:tcW w:w="836" w:type="dxa"/>
          </w:tcPr>
          <w:p w14:paraId="52D86902" w14:textId="361504D6"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28</w:t>
            </w:r>
          </w:p>
        </w:tc>
        <w:tc>
          <w:tcPr>
            <w:tcW w:w="1256" w:type="dxa"/>
          </w:tcPr>
          <w:p w14:paraId="53415DF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Frequently asked Questions</w:t>
            </w:r>
          </w:p>
        </w:tc>
        <w:tc>
          <w:tcPr>
            <w:tcW w:w="1589" w:type="dxa"/>
          </w:tcPr>
          <w:p w14:paraId="0DBFEB8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proofErr w:type="gramStart"/>
            <w:r w:rsidRPr="00272D23">
              <w:rPr>
                <w:rFonts w:ascii="Times New Roman" w:eastAsia="Times New Roman" w:hAnsi="Times New Roman" w:cs="Times New Roman"/>
                <w:bCs/>
                <w:sz w:val="24"/>
              </w:rPr>
              <w:t>is able to</w:t>
            </w:r>
            <w:proofErr w:type="gramEnd"/>
            <w:r w:rsidRPr="00272D23">
              <w:rPr>
                <w:rFonts w:ascii="Times New Roman" w:eastAsia="Times New Roman" w:hAnsi="Times New Roman" w:cs="Times New Roman"/>
                <w:bCs/>
                <w:sz w:val="24"/>
              </w:rPr>
              <w:t xml:space="preserve"> manage FAQ’s.</w:t>
            </w:r>
          </w:p>
        </w:tc>
        <w:tc>
          <w:tcPr>
            <w:tcW w:w="1089" w:type="dxa"/>
          </w:tcPr>
          <w:p w14:paraId="16BBAFD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2880" w:type="dxa"/>
          </w:tcPr>
          <w:p w14:paraId="39550F50" w14:textId="261AAFF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Frequently Asked Questions.</w:t>
            </w:r>
          </w:p>
          <w:p w14:paraId="0F394B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Frequently asked Questions.</w:t>
            </w:r>
          </w:p>
          <w:p w14:paraId="241FB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DEDF6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w:t>
            </w:r>
          </w:p>
        </w:tc>
        <w:tc>
          <w:tcPr>
            <w:tcW w:w="1414" w:type="dxa"/>
          </w:tcPr>
          <w:p w14:paraId="772D4A6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Alert message is </w:t>
            </w:r>
            <w:proofErr w:type="gramStart"/>
            <w:r w:rsidRPr="00272D23">
              <w:rPr>
                <w:rFonts w:ascii="Times New Roman" w:eastAsia="Times New Roman" w:hAnsi="Times New Roman" w:cs="Times New Roman"/>
                <w:bCs/>
                <w:sz w:val="24"/>
              </w:rPr>
              <w:t>send</w:t>
            </w:r>
            <w:proofErr w:type="gramEnd"/>
            <w:r w:rsidRPr="00272D23">
              <w:rPr>
                <w:rFonts w:ascii="Times New Roman" w:eastAsia="Times New Roman" w:hAnsi="Times New Roman" w:cs="Times New Roman"/>
                <w:bCs/>
                <w:sz w:val="24"/>
              </w:rPr>
              <w:t xml:space="preserve"> to the admin according to the actions he performed</w:t>
            </w:r>
          </w:p>
        </w:tc>
        <w:tc>
          <w:tcPr>
            <w:tcW w:w="1137" w:type="dxa"/>
          </w:tcPr>
          <w:p w14:paraId="1F8B750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A25277A" w14:textId="3F152CBA" w:rsidR="00272D23" w:rsidRPr="00272D23" w:rsidRDefault="00272D23" w:rsidP="00272D23">
      <w:pPr>
        <w:spacing w:after="200" w:line="240" w:lineRule="auto"/>
        <w:rPr>
          <w:i/>
          <w:iCs/>
          <w:color w:val="44546A" w:themeColor="text2"/>
          <w:sz w:val="18"/>
          <w:szCs w:val="18"/>
        </w:rPr>
      </w:pPr>
      <w:bookmarkStart w:id="877" w:name="_Toc12374526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w:t>
      </w:r>
      <w:r w:rsidR="00BF5A00">
        <w:rPr>
          <w:i/>
          <w:iCs/>
          <w:color w:val="44546A" w:themeColor="text2"/>
          <w:sz w:val="18"/>
          <w:szCs w:val="18"/>
        </w:rPr>
        <w:t>7</w:t>
      </w:r>
      <w:r w:rsidRPr="00272D23">
        <w:rPr>
          <w:i/>
          <w:iCs/>
          <w:color w:val="44546A" w:themeColor="text2"/>
          <w:sz w:val="18"/>
          <w:szCs w:val="18"/>
        </w:rPr>
        <w:t>- Managing Frequently Asked Questions</w:t>
      </w:r>
      <w:bookmarkEnd w:id="877"/>
    </w:p>
    <w:p w14:paraId="4E6820A7" w14:textId="77777777" w:rsidR="00272D23" w:rsidRPr="00272D23" w:rsidRDefault="00272D23" w:rsidP="00272D23"/>
    <w:p w14:paraId="65E5B402" w14:textId="350F7BB3" w:rsidR="00272D23" w:rsidRPr="00192F1E" w:rsidRDefault="00272D23" w:rsidP="00272D23">
      <w:pPr>
        <w:keepNext/>
        <w:keepLines/>
        <w:numPr>
          <w:ilvl w:val="1"/>
          <w:numId w:val="5"/>
        </w:numPr>
        <w:spacing w:before="40" w:after="0"/>
        <w:outlineLvl w:val="1"/>
        <w:rPr>
          <w:rFonts w:ascii="Times New Roman" w:eastAsiaTheme="majorEastAsia" w:hAnsi="Times New Roman" w:cs="Times New Roman"/>
          <w:color w:val="2E74B5" w:themeColor="accent1" w:themeShade="BF"/>
          <w:sz w:val="32"/>
          <w:szCs w:val="32"/>
        </w:rPr>
      </w:pPr>
      <w:bookmarkStart w:id="878" w:name="_Toc137078996"/>
      <w:r w:rsidRPr="00272D23">
        <w:rPr>
          <w:rFonts w:ascii="Times New Roman" w:eastAsiaTheme="majorEastAsia" w:hAnsi="Times New Roman" w:cs="Times New Roman"/>
          <w:color w:val="2E74B5" w:themeColor="accent1" w:themeShade="BF"/>
          <w:sz w:val="32"/>
          <w:szCs w:val="32"/>
        </w:rPr>
        <w:lastRenderedPageBreak/>
        <w:t>Unit / Integration / Acceptance Testing</w:t>
      </w:r>
      <w:bookmarkEnd w:id="878"/>
    </w:p>
    <w:p w14:paraId="3837ACF5"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879" w:name="_Toc137078997"/>
      <w:r w:rsidRPr="00272D23">
        <w:rPr>
          <w:rFonts w:ascii="Times New Roman" w:eastAsiaTheme="majorEastAsia" w:hAnsi="Times New Roman" w:cs="Times New Roman"/>
          <w:color w:val="2E74B5" w:themeColor="accent1" w:themeShade="BF"/>
          <w:sz w:val="28"/>
          <w:szCs w:val="28"/>
        </w:rPr>
        <w:t xml:space="preserve">4.2.1. </w:t>
      </w:r>
      <w:r w:rsidRPr="00272D23">
        <w:rPr>
          <w:rFonts w:ascii="Times New Roman" w:eastAsiaTheme="majorEastAsia" w:hAnsi="Times New Roman" w:cs="Times New Roman"/>
          <w:color w:val="2E74B5" w:themeColor="accent1" w:themeShade="BF"/>
          <w:sz w:val="26"/>
          <w:szCs w:val="26"/>
        </w:rPr>
        <w:t>Unit Testing</w:t>
      </w:r>
      <w:bookmarkEnd w:id="879"/>
    </w:p>
    <w:p w14:paraId="4AF312FD"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Unit testing we test all the modules independently. This kind of testing includes Black box and white box testing.</w:t>
      </w:r>
    </w:p>
    <w:p w14:paraId="6A2C4189" w14:textId="77777777" w:rsidR="00272D23" w:rsidRPr="00272D23" w:rsidRDefault="00272D23">
      <w:pPr>
        <w:numPr>
          <w:ilvl w:val="0"/>
          <w:numId w:val="40"/>
        </w:numPr>
        <w:spacing w:after="0" w:line="240" w:lineRule="auto"/>
        <w:contextualSpacing/>
        <w:rPr>
          <w:rFonts w:ascii="Times New Roman" w:hAnsi="Times New Roman" w:cs="Times New Roman"/>
          <w:bCs/>
          <w:sz w:val="24"/>
        </w:rPr>
        <w:pPrChange w:id="880" w:author="Akash Ur Rehman" w:date="2023-06-08T17:47:00Z">
          <w:pPr>
            <w:numPr>
              <w:numId w:val="43"/>
            </w:numPr>
            <w:spacing w:after="0" w:line="240" w:lineRule="auto"/>
            <w:ind w:left="450" w:hanging="450"/>
            <w:contextualSpacing/>
          </w:pPr>
        </w:pPrChange>
      </w:pPr>
      <w:r w:rsidRPr="00272D23">
        <w:rPr>
          <w:rFonts w:ascii="Times New Roman" w:hAnsi="Times New Roman" w:cs="Times New Roman"/>
          <w:b/>
          <w:sz w:val="24"/>
        </w:rPr>
        <w:t>Black Box Testing:</w:t>
      </w:r>
    </w:p>
    <w:p w14:paraId="3EDB058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 xml:space="preserve">In this phase testing the inputs and outputs are generated </w:t>
      </w:r>
      <w:proofErr w:type="gramStart"/>
      <w:r w:rsidRPr="00272D23">
        <w:rPr>
          <w:rFonts w:ascii="Times New Roman" w:hAnsi="Times New Roman" w:cs="Times New Roman"/>
          <w:bCs/>
          <w:sz w:val="24"/>
        </w:rPr>
        <w:t>for the purpose of</w:t>
      </w:r>
      <w:proofErr w:type="gramEnd"/>
      <w:r w:rsidRPr="00272D23">
        <w:rPr>
          <w:rFonts w:ascii="Times New Roman" w:hAnsi="Times New Roman" w:cs="Times New Roman"/>
          <w:bCs/>
          <w:sz w:val="24"/>
        </w:rPr>
        <w:t xml:space="preserve"> testing.</w:t>
      </w:r>
    </w:p>
    <w:p w14:paraId="736EEC71" w14:textId="77777777" w:rsidR="00272D23" w:rsidRPr="00272D23" w:rsidRDefault="00272D23">
      <w:pPr>
        <w:numPr>
          <w:ilvl w:val="0"/>
          <w:numId w:val="40"/>
        </w:numPr>
        <w:spacing w:after="0" w:line="240" w:lineRule="auto"/>
        <w:contextualSpacing/>
        <w:jc w:val="both"/>
        <w:rPr>
          <w:rFonts w:ascii="Times New Roman" w:hAnsi="Times New Roman" w:cs="Times New Roman"/>
          <w:bCs/>
          <w:sz w:val="24"/>
        </w:rPr>
        <w:pPrChange w:id="881" w:author="Akash Ur Rehman" w:date="2023-06-08T17:47:00Z">
          <w:pPr>
            <w:numPr>
              <w:numId w:val="43"/>
            </w:numPr>
            <w:spacing w:after="0" w:line="240" w:lineRule="auto"/>
            <w:ind w:left="450" w:hanging="450"/>
            <w:contextualSpacing/>
            <w:jc w:val="both"/>
          </w:pPr>
        </w:pPrChange>
      </w:pPr>
      <w:r w:rsidRPr="00272D23">
        <w:rPr>
          <w:rFonts w:ascii="Times New Roman" w:hAnsi="Times New Roman" w:cs="Times New Roman"/>
          <w:b/>
          <w:sz w:val="24"/>
        </w:rPr>
        <w:t>White Box Testing:</w:t>
      </w:r>
    </w:p>
    <w:p w14:paraId="0171AF4E"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are testing the design and the code of the system.</w:t>
      </w:r>
    </w:p>
    <w:p w14:paraId="015EE761" w14:textId="77777777" w:rsidR="00272D23" w:rsidRPr="00272D23" w:rsidRDefault="00272D23" w:rsidP="00272D23">
      <w:pPr>
        <w:spacing w:after="0"/>
        <w:ind w:left="720"/>
        <w:contextualSpacing/>
        <w:rPr>
          <w:rFonts w:ascii="Times New Roman" w:hAnsi="Times New Roman" w:cs="Times New Roman"/>
          <w:bCs/>
          <w:sz w:val="24"/>
        </w:rPr>
      </w:pPr>
    </w:p>
    <w:p w14:paraId="30DF35E1"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882" w:name="_Toc137078998"/>
      <w:r w:rsidRPr="00272D23">
        <w:rPr>
          <w:rFonts w:ascii="Times New Roman" w:eastAsiaTheme="majorEastAsia" w:hAnsi="Times New Roman" w:cs="Times New Roman"/>
          <w:color w:val="2E74B5" w:themeColor="accent1" w:themeShade="BF"/>
          <w:sz w:val="28"/>
          <w:szCs w:val="28"/>
        </w:rPr>
        <w:t xml:space="preserve">4.2.2 </w:t>
      </w:r>
      <w:r w:rsidRPr="00272D23">
        <w:rPr>
          <w:rFonts w:ascii="Times New Roman" w:eastAsiaTheme="majorEastAsia" w:hAnsi="Times New Roman" w:cs="Times New Roman"/>
          <w:color w:val="2E74B5" w:themeColor="accent1" w:themeShade="BF"/>
          <w:sz w:val="26"/>
          <w:szCs w:val="26"/>
        </w:rPr>
        <w:t>Integration Testing</w:t>
      </w:r>
      <w:bookmarkEnd w:id="882"/>
    </w:p>
    <w:p w14:paraId="7E22BC35"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integration testing, we will combine all the dependent modules and we start to test them.</w:t>
      </w:r>
    </w:p>
    <w:p w14:paraId="159B290B" w14:textId="77777777" w:rsidR="00272D23" w:rsidRPr="00272D23" w:rsidRDefault="00272D23">
      <w:pPr>
        <w:numPr>
          <w:ilvl w:val="0"/>
          <w:numId w:val="40"/>
        </w:numPr>
        <w:spacing w:after="0" w:line="240" w:lineRule="auto"/>
        <w:contextualSpacing/>
        <w:rPr>
          <w:rFonts w:ascii="Times New Roman" w:hAnsi="Times New Roman" w:cs="Times New Roman"/>
          <w:bCs/>
          <w:sz w:val="24"/>
        </w:rPr>
        <w:pPrChange w:id="883" w:author="Akash Ur Rehman" w:date="2023-06-08T17:47:00Z">
          <w:pPr>
            <w:numPr>
              <w:numId w:val="43"/>
            </w:numPr>
            <w:spacing w:after="0" w:line="240" w:lineRule="auto"/>
            <w:ind w:left="450" w:hanging="450"/>
            <w:contextualSpacing/>
          </w:pPr>
        </w:pPrChange>
      </w:pPr>
      <w:r w:rsidRPr="00272D23">
        <w:rPr>
          <w:rFonts w:ascii="Times New Roman" w:hAnsi="Times New Roman" w:cs="Times New Roman"/>
          <w:b/>
          <w:sz w:val="24"/>
        </w:rPr>
        <w:t>Bottom-up testing:</w:t>
      </w:r>
    </w:p>
    <w:p w14:paraId="7C823687"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we firstly test the base Modules and then at the end we go for testing the last modules of the system</w:t>
      </w:r>
    </w:p>
    <w:p w14:paraId="2A72C757" w14:textId="77777777" w:rsidR="00272D23" w:rsidRPr="00272D23" w:rsidRDefault="00272D23">
      <w:pPr>
        <w:numPr>
          <w:ilvl w:val="0"/>
          <w:numId w:val="40"/>
        </w:numPr>
        <w:spacing w:after="0" w:line="240" w:lineRule="auto"/>
        <w:contextualSpacing/>
        <w:jc w:val="both"/>
        <w:rPr>
          <w:rFonts w:ascii="Times New Roman" w:hAnsi="Times New Roman" w:cs="Times New Roman"/>
          <w:bCs/>
          <w:sz w:val="24"/>
        </w:rPr>
        <w:pPrChange w:id="884" w:author="Akash Ur Rehman" w:date="2023-06-08T17:47:00Z">
          <w:pPr>
            <w:numPr>
              <w:numId w:val="43"/>
            </w:numPr>
            <w:spacing w:after="0" w:line="240" w:lineRule="auto"/>
            <w:ind w:left="450" w:hanging="450"/>
            <w:contextualSpacing/>
            <w:jc w:val="both"/>
          </w:pPr>
        </w:pPrChange>
      </w:pPr>
      <w:r w:rsidRPr="00272D23">
        <w:rPr>
          <w:rFonts w:ascii="Times New Roman" w:hAnsi="Times New Roman" w:cs="Times New Roman"/>
          <w:b/>
          <w:sz w:val="24"/>
        </w:rPr>
        <w:t>Top Down testing:</w:t>
      </w:r>
    </w:p>
    <w:p w14:paraId="10561678"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 xml:space="preserve">In this phase we test the complete system </w:t>
      </w:r>
      <w:proofErr w:type="gramStart"/>
      <w:r w:rsidRPr="00272D23">
        <w:rPr>
          <w:rFonts w:ascii="Times New Roman" w:hAnsi="Times New Roman" w:cs="Times New Roman"/>
          <w:bCs/>
          <w:sz w:val="24"/>
        </w:rPr>
        <w:t>as a whole and</w:t>
      </w:r>
      <w:proofErr w:type="gramEnd"/>
      <w:r w:rsidRPr="00272D23">
        <w:rPr>
          <w:rFonts w:ascii="Times New Roman" w:hAnsi="Times New Roman" w:cs="Times New Roman"/>
          <w:bCs/>
          <w:sz w:val="24"/>
        </w:rPr>
        <w:t xml:space="preserve"> then we go for testing the modules within the system.</w:t>
      </w:r>
    </w:p>
    <w:p w14:paraId="51A8C678" w14:textId="77777777" w:rsidR="00272D23" w:rsidRPr="00272D23" w:rsidRDefault="00272D23" w:rsidP="00272D23">
      <w:pPr>
        <w:spacing w:after="0"/>
        <w:rPr>
          <w:rFonts w:ascii="Times New Roman" w:hAnsi="Times New Roman" w:cs="Times New Roman"/>
          <w:bCs/>
          <w:sz w:val="24"/>
        </w:rPr>
      </w:pPr>
    </w:p>
    <w:p w14:paraId="52D2D15E"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885" w:name="_Toc137078999"/>
      <w:r w:rsidRPr="00272D23">
        <w:rPr>
          <w:rFonts w:ascii="Times New Roman" w:eastAsiaTheme="majorEastAsia" w:hAnsi="Times New Roman" w:cs="Times New Roman"/>
          <w:color w:val="2E74B5" w:themeColor="accent1" w:themeShade="BF"/>
          <w:sz w:val="28"/>
          <w:szCs w:val="28"/>
        </w:rPr>
        <w:t xml:space="preserve">4.2.3. </w:t>
      </w:r>
      <w:r w:rsidRPr="00272D23">
        <w:rPr>
          <w:rFonts w:ascii="Times New Roman" w:eastAsiaTheme="majorEastAsia" w:hAnsi="Times New Roman" w:cs="Times New Roman"/>
          <w:color w:val="2E74B5" w:themeColor="accent1" w:themeShade="BF"/>
          <w:sz w:val="26"/>
          <w:szCs w:val="26"/>
        </w:rPr>
        <w:t>Acceptance Testing:</w:t>
      </w:r>
      <w:bookmarkEnd w:id="885"/>
    </w:p>
    <w:p w14:paraId="7CB6F2F0"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 xml:space="preserve"> </w:t>
      </w:r>
      <w:r w:rsidRPr="00272D23">
        <w:rPr>
          <w:rFonts w:ascii="Times New Roman" w:hAnsi="Times New Roman" w:cs="Times New Roman"/>
          <w:bCs/>
          <w:sz w:val="24"/>
        </w:rPr>
        <w:tab/>
        <w:t>In acceptance testing we check whether our project has conformed to the requirements or not. Acceptance testing is a type of testing used to verify whether a software system meets the requirements specifications. The primary goal of this test is to assess the system's compliance with business requirements and to confirm that it meets the criteria for delivery to end users.</w:t>
      </w:r>
    </w:p>
    <w:p w14:paraId="1192E1B1" w14:textId="77777777" w:rsidR="00272D23" w:rsidRPr="00272D23" w:rsidRDefault="00272D23">
      <w:pPr>
        <w:numPr>
          <w:ilvl w:val="0"/>
          <w:numId w:val="40"/>
        </w:numPr>
        <w:spacing w:after="0"/>
        <w:contextualSpacing/>
        <w:jc w:val="both"/>
        <w:rPr>
          <w:rFonts w:ascii="Times New Roman" w:hAnsi="Times New Roman" w:cs="Times New Roman"/>
          <w:bCs/>
          <w:sz w:val="24"/>
        </w:rPr>
        <w:pPrChange w:id="886" w:author="Akash Ur Rehman" w:date="2023-06-08T17:47:00Z">
          <w:pPr>
            <w:numPr>
              <w:numId w:val="43"/>
            </w:numPr>
            <w:spacing w:after="0"/>
            <w:ind w:left="450" w:hanging="450"/>
            <w:contextualSpacing/>
            <w:jc w:val="both"/>
          </w:pPr>
        </w:pPrChange>
      </w:pPr>
      <w:r w:rsidRPr="00272D23">
        <w:rPr>
          <w:rFonts w:ascii="Times New Roman" w:hAnsi="Times New Roman" w:cs="Times New Roman"/>
          <w:b/>
          <w:bCs/>
          <w:sz w:val="24"/>
        </w:rPr>
        <w:t>Alpha Testing:</w:t>
      </w:r>
    </w:p>
    <w:p w14:paraId="4AE90A8F"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 xml:space="preserve">Software testing known as "Alpha Testing" is done to find issues before a product is made available to the </w:t>
      </w:r>
      <w:proofErr w:type="gramStart"/>
      <w:r w:rsidRPr="00272D23">
        <w:rPr>
          <w:rFonts w:ascii="Times New Roman" w:hAnsi="Times New Roman" w:cs="Times New Roman"/>
          <w:bCs/>
          <w:sz w:val="24"/>
        </w:rPr>
        <w:t>general public</w:t>
      </w:r>
      <w:proofErr w:type="gramEnd"/>
      <w:r w:rsidRPr="00272D23">
        <w:rPr>
          <w:rFonts w:ascii="Times New Roman" w:hAnsi="Times New Roman" w:cs="Times New Roman"/>
          <w:bCs/>
          <w:sz w:val="24"/>
        </w:rPr>
        <w:t xml:space="preserve"> or real users. For the user acceptability the alpha test will be performed. Only because it is completed early on, before the closing of project development, is this referred to as alpha testing, before the software is made available in the actual world, this is the last testing phase.</w:t>
      </w:r>
    </w:p>
    <w:p w14:paraId="6946DFD2" w14:textId="77777777" w:rsidR="00272D23" w:rsidRPr="00272D23" w:rsidRDefault="00272D23">
      <w:pPr>
        <w:numPr>
          <w:ilvl w:val="0"/>
          <w:numId w:val="40"/>
        </w:numPr>
        <w:spacing w:after="0"/>
        <w:contextualSpacing/>
        <w:jc w:val="both"/>
        <w:rPr>
          <w:rFonts w:ascii="Times New Roman" w:hAnsi="Times New Roman" w:cs="Times New Roman"/>
          <w:bCs/>
          <w:sz w:val="24"/>
        </w:rPr>
        <w:pPrChange w:id="887" w:author="Akash Ur Rehman" w:date="2023-06-08T17:47:00Z">
          <w:pPr>
            <w:numPr>
              <w:numId w:val="43"/>
            </w:numPr>
            <w:spacing w:after="0"/>
            <w:ind w:left="450" w:hanging="450"/>
            <w:contextualSpacing/>
            <w:jc w:val="both"/>
          </w:pPr>
        </w:pPrChange>
      </w:pPr>
      <w:r w:rsidRPr="00272D23">
        <w:rPr>
          <w:rFonts w:ascii="Times New Roman" w:hAnsi="Times New Roman" w:cs="Times New Roman"/>
          <w:b/>
          <w:bCs/>
          <w:sz w:val="24"/>
        </w:rPr>
        <w:t>Beta Testing:</w:t>
      </w:r>
    </w:p>
    <w:p w14:paraId="5F056D4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Beta testing is sometimes referred to as "pre-release testing." Beta testing is also known as user acceptance testing (UAT) or end user testing. During this stage of software development, applications are submitted to real-world testing by the software's target audience.</w:t>
      </w:r>
    </w:p>
    <w:p w14:paraId="6E3D3B04" w14:textId="77777777" w:rsidR="00272D23" w:rsidRPr="00272D23" w:rsidRDefault="00272D23">
      <w:pPr>
        <w:numPr>
          <w:ilvl w:val="0"/>
          <w:numId w:val="40"/>
        </w:numPr>
        <w:spacing w:after="0"/>
        <w:contextualSpacing/>
        <w:jc w:val="both"/>
        <w:rPr>
          <w:rFonts w:ascii="Times New Roman" w:hAnsi="Times New Roman" w:cs="Times New Roman"/>
          <w:bCs/>
          <w:sz w:val="24"/>
        </w:rPr>
        <w:pPrChange w:id="888" w:author="Akash Ur Rehman" w:date="2023-06-08T17:47:00Z">
          <w:pPr>
            <w:numPr>
              <w:numId w:val="43"/>
            </w:numPr>
            <w:spacing w:after="0"/>
            <w:ind w:left="450" w:hanging="450"/>
            <w:contextualSpacing/>
            <w:jc w:val="both"/>
          </w:pPr>
        </w:pPrChange>
      </w:pPr>
      <w:r w:rsidRPr="00272D23">
        <w:rPr>
          <w:rFonts w:ascii="Times New Roman" w:hAnsi="Times New Roman" w:cs="Times New Roman"/>
          <w:b/>
          <w:bCs/>
          <w:sz w:val="24"/>
        </w:rPr>
        <w:t>Unit Testing:</w:t>
      </w:r>
    </w:p>
    <w:p w14:paraId="3E0DF194"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Unit testing is a software development process that examines the smallest testable components of an application, known as units, individually and independently for appropriate operation.</w:t>
      </w:r>
    </w:p>
    <w:p w14:paraId="37F98E9C" w14:textId="77777777" w:rsidR="00272D23" w:rsidRPr="00272D23" w:rsidRDefault="00272D23">
      <w:pPr>
        <w:numPr>
          <w:ilvl w:val="0"/>
          <w:numId w:val="40"/>
        </w:numPr>
        <w:spacing w:after="0"/>
        <w:contextualSpacing/>
        <w:jc w:val="both"/>
        <w:rPr>
          <w:rFonts w:ascii="Times New Roman" w:hAnsi="Times New Roman" w:cs="Times New Roman"/>
          <w:bCs/>
          <w:sz w:val="24"/>
        </w:rPr>
        <w:pPrChange w:id="889" w:author="Akash Ur Rehman" w:date="2023-06-08T17:47:00Z">
          <w:pPr>
            <w:numPr>
              <w:numId w:val="43"/>
            </w:numPr>
            <w:spacing w:after="0"/>
            <w:ind w:left="450" w:hanging="450"/>
            <w:contextualSpacing/>
            <w:jc w:val="both"/>
          </w:pPr>
        </w:pPrChange>
      </w:pPr>
      <w:r w:rsidRPr="00272D23">
        <w:rPr>
          <w:rFonts w:ascii="Times New Roman" w:hAnsi="Times New Roman" w:cs="Times New Roman"/>
          <w:b/>
          <w:bCs/>
          <w:sz w:val="24"/>
        </w:rPr>
        <w:t>Integration Testing:</w:t>
      </w:r>
    </w:p>
    <w:p w14:paraId="568D3042" w14:textId="5038A921" w:rsidR="002D5E77" w:rsidRPr="00272D23" w:rsidRDefault="00272D23" w:rsidP="000268A6">
      <w:pPr>
        <w:spacing w:after="0"/>
        <w:ind w:left="720"/>
        <w:jc w:val="both"/>
        <w:rPr>
          <w:rFonts w:ascii="Times New Roman" w:hAnsi="Times New Roman" w:cs="Times New Roman"/>
          <w:bCs/>
          <w:sz w:val="24"/>
        </w:rPr>
      </w:pPr>
      <w:r w:rsidRPr="00272D23">
        <w:rPr>
          <w:rFonts w:ascii="Times New Roman" w:hAnsi="Times New Roman" w:cs="Times New Roman"/>
          <w:bCs/>
          <w:sz w:val="24"/>
        </w:rPr>
        <w:t xml:space="preserve">Integration testing, often known as integration and testing (I&amp;T), is a sort of software testing that involves testing the many units, modules, or components of a software </w:t>
      </w:r>
      <w:proofErr w:type="gramStart"/>
      <w:r w:rsidR="001D685A" w:rsidRPr="00272D23">
        <w:rPr>
          <w:rFonts w:ascii="Times New Roman" w:hAnsi="Times New Roman" w:cs="Times New Roman"/>
          <w:bCs/>
          <w:sz w:val="24"/>
        </w:rPr>
        <w:t>program</w:t>
      </w:r>
      <w:r w:rsidRPr="00272D23">
        <w:rPr>
          <w:rFonts w:ascii="Times New Roman" w:hAnsi="Times New Roman" w:cs="Times New Roman"/>
          <w:bCs/>
          <w:sz w:val="24"/>
        </w:rPr>
        <w:t xml:space="preserve"> as a whole</w:t>
      </w:r>
      <w:proofErr w:type="gramEnd"/>
      <w:r w:rsidRPr="00272D23">
        <w:rPr>
          <w:rFonts w:ascii="Times New Roman" w:hAnsi="Times New Roman" w:cs="Times New Roman"/>
          <w:bCs/>
          <w:sz w:val="24"/>
        </w:rPr>
        <w:t>.</w:t>
      </w:r>
    </w:p>
    <w:p w14:paraId="74E99CB6" w14:textId="713BD919" w:rsidR="00272D23" w:rsidRPr="00233C38" w:rsidRDefault="00233C38" w:rsidP="00491EF7">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890" w:name="_Toc137079000"/>
      <w:r>
        <w:rPr>
          <w:rFonts w:ascii="Times New Roman" w:eastAsiaTheme="majorEastAsia" w:hAnsi="Times New Roman" w:cs="Times New Roman"/>
          <w:color w:val="2E74B5" w:themeColor="accent1" w:themeShade="BF"/>
          <w:sz w:val="36"/>
          <w:szCs w:val="36"/>
        </w:rPr>
        <w:lastRenderedPageBreak/>
        <w:t>Chapt</w:t>
      </w:r>
      <w:bookmarkStart w:id="891" w:name="_GoBack"/>
      <w:bookmarkEnd w:id="891"/>
      <w:r>
        <w:rPr>
          <w:rFonts w:ascii="Times New Roman" w:eastAsiaTheme="majorEastAsia" w:hAnsi="Times New Roman" w:cs="Times New Roman"/>
          <w:color w:val="2E74B5" w:themeColor="accent1" w:themeShade="BF"/>
          <w:sz w:val="36"/>
          <w:szCs w:val="36"/>
        </w:rPr>
        <w:t>er 5</w:t>
      </w:r>
      <w:r w:rsidRPr="00272D23">
        <w:rPr>
          <w:rFonts w:ascii="Times New Roman" w:eastAsiaTheme="majorEastAsia" w:hAnsi="Times New Roman" w:cs="Times New Roman"/>
          <w:color w:val="2E74B5" w:themeColor="accent1" w:themeShade="BF"/>
          <w:sz w:val="36"/>
          <w:szCs w:val="36"/>
        </w:rPr>
        <w:t xml:space="preserve">: </w:t>
      </w:r>
      <w:r>
        <w:rPr>
          <w:rFonts w:ascii="Times New Roman" w:eastAsiaTheme="majorEastAsia" w:hAnsi="Times New Roman" w:cs="Times New Roman"/>
          <w:color w:val="2E74B5" w:themeColor="accent1" w:themeShade="BF"/>
          <w:sz w:val="36"/>
          <w:szCs w:val="36"/>
        </w:rPr>
        <w:t>Conclusion</w:t>
      </w:r>
      <w:bookmarkEnd w:id="890"/>
    </w:p>
    <w:p w14:paraId="11BA9C1D" w14:textId="17F9FAAF" w:rsidR="0007586D" w:rsidRPr="00233C38" w:rsidRDefault="00233C38">
      <w:pPr>
        <w:pStyle w:val="Heading1"/>
        <w:numPr>
          <w:ilvl w:val="1"/>
          <w:numId w:val="43"/>
        </w:numPr>
        <w:rPr>
          <w:rFonts w:ascii="Times New Roman" w:hAnsi="Times New Roman" w:cs="Times New Roman"/>
        </w:rPr>
        <w:pPrChange w:id="892" w:author="Akash Ur Rehman" w:date="2023-06-08T17:47:00Z">
          <w:pPr>
            <w:pStyle w:val="Heading1"/>
            <w:numPr>
              <w:ilvl w:val="1"/>
              <w:numId w:val="46"/>
            </w:numPr>
            <w:ind w:left="1080" w:hanging="360"/>
          </w:pPr>
        </w:pPrChange>
      </w:pPr>
      <w:bookmarkStart w:id="893" w:name="_Toc137079001"/>
      <w:r w:rsidRPr="00233C38">
        <w:rPr>
          <w:rFonts w:ascii="Times New Roman" w:hAnsi="Times New Roman" w:cs="Times New Roman"/>
        </w:rPr>
        <w:t>Problem Faced and Lesson Learned</w:t>
      </w:r>
      <w:bookmarkEnd w:id="893"/>
    </w:p>
    <w:p w14:paraId="3F03D0E3" w14:textId="77777777" w:rsidR="0007586D" w:rsidRPr="00233C38" w:rsidRDefault="00B27A49" w:rsidP="00B27A49">
      <w:pPr>
        <w:pStyle w:val="Heading2"/>
        <w:rPr>
          <w:rFonts w:ascii="Times New Roman" w:hAnsi="Times New Roman" w:cs="Times New Roman"/>
          <w:sz w:val="28"/>
          <w:szCs w:val="28"/>
        </w:rPr>
      </w:pPr>
      <w:bookmarkStart w:id="894" w:name="_Toc137079002"/>
      <w:r w:rsidRPr="00233C38">
        <w:rPr>
          <w:rFonts w:ascii="Times New Roman" w:hAnsi="Times New Roman" w:cs="Times New Roman"/>
          <w:sz w:val="28"/>
          <w:szCs w:val="28"/>
        </w:rPr>
        <w:t xml:space="preserve">5.1.1 </w:t>
      </w:r>
      <w:r w:rsidR="0007586D" w:rsidRPr="00233C38">
        <w:rPr>
          <w:rFonts w:ascii="Times New Roman" w:hAnsi="Times New Roman" w:cs="Times New Roman"/>
          <w:sz w:val="28"/>
          <w:szCs w:val="28"/>
        </w:rPr>
        <w:t>Problem Faced</w:t>
      </w:r>
      <w:bookmarkEnd w:id="894"/>
    </w:p>
    <w:p w14:paraId="107171D4" w14:textId="496C5B84" w:rsidR="00B27A49" w:rsidRPr="007061D3" w:rsidRDefault="00B27A49" w:rsidP="00B27A49">
      <w:pPr>
        <w:jc w:val="both"/>
        <w:rPr>
          <w:rFonts w:ascii="Times New Roman" w:hAnsi="Times New Roman" w:cs="Times New Roman"/>
          <w:sz w:val="24"/>
          <w:szCs w:val="24"/>
        </w:rPr>
      </w:pPr>
      <w:r w:rsidRPr="007061D3">
        <w:rPr>
          <w:rFonts w:ascii="Times New Roman" w:hAnsi="Times New Roman" w:cs="Times New Roman"/>
          <w:sz w:val="24"/>
          <w:szCs w:val="24"/>
        </w:rPr>
        <w:t xml:space="preserve">During our project we encountered a few problems related to the development of the prototypes and the gathering of modules of our system. There were fewer more problems that were related to the making and creation of diagrams. During diagrams creations there were issue in working with the new tools and new </w:t>
      </w:r>
      <w:r w:rsidR="00233C38" w:rsidRPr="007061D3">
        <w:rPr>
          <w:rFonts w:ascii="Times New Roman" w:hAnsi="Times New Roman" w:cs="Times New Roman"/>
          <w:sz w:val="24"/>
          <w:szCs w:val="24"/>
        </w:rPr>
        <w:t>software’s</w:t>
      </w:r>
      <w:r w:rsidRPr="007061D3">
        <w:rPr>
          <w:rFonts w:ascii="Times New Roman" w:hAnsi="Times New Roman" w:cs="Times New Roman"/>
          <w:sz w:val="24"/>
          <w:szCs w:val="24"/>
        </w:rPr>
        <w:t>. In the development phase we faced problems in the following listed areas.</w:t>
      </w:r>
    </w:p>
    <w:p w14:paraId="6B2891ED" w14:textId="77777777" w:rsidR="00B27A49" w:rsidRPr="007061D3" w:rsidRDefault="00B27A49">
      <w:pPr>
        <w:pStyle w:val="ListParagraph"/>
        <w:numPr>
          <w:ilvl w:val="0"/>
          <w:numId w:val="41"/>
        </w:numPr>
        <w:jc w:val="both"/>
        <w:rPr>
          <w:rFonts w:ascii="Times New Roman" w:hAnsi="Times New Roman" w:cs="Times New Roman"/>
          <w:sz w:val="24"/>
          <w:szCs w:val="24"/>
        </w:rPr>
        <w:pPrChange w:id="895" w:author="Akash Ur Rehman" w:date="2023-06-08T17:47:00Z">
          <w:pPr>
            <w:pStyle w:val="ListParagraph"/>
            <w:numPr>
              <w:numId w:val="44"/>
            </w:numPr>
            <w:jc w:val="both"/>
          </w:pPr>
        </w:pPrChange>
      </w:pPr>
      <w:r w:rsidRPr="007061D3">
        <w:rPr>
          <w:rFonts w:ascii="Times New Roman" w:hAnsi="Times New Roman" w:cs="Times New Roman"/>
          <w:sz w:val="24"/>
          <w:szCs w:val="24"/>
        </w:rPr>
        <w:t>Making of ontologies</w:t>
      </w:r>
    </w:p>
    <w:p w14:paraId="0E732EFB" w14:textId="77777777" w:rsidR="00B27A49" w:rsidRPr="007061D3" w:rsidRDefault="00B27A49">
      <w:pPr>
        <w:pStyle w:val="ListParagraph"/>
        <w:numPr>
          <w:ilvl w:val="0"/>
          <w:numId w:val="41"/>
        </w:numPr>
        <w:jc w:val="both"/>
        <w:rPr>
          <w:rFonts w:ascii="Times New Roman" w:hAnsi="Times New Roman" w:cs="Times New Roman"/>
          <w:sz w:val="24"/>
          <w:szCs w:val="24"/>
        </w:rPr>
        <w:pPrChange w:id="896" w:author="Akash Ur Rehman" w:date="2023-06-08T17:47:00Z">
          <w:pPr>
            <w:pStyle w:val="ListParagraph"/>
            <w:numPr>
              <w:numId w:val="44"/>
            </w:numPr>
            <w:jc w:val="both"/>
          </w:pPr>
        </w:pPrChange>
      </w:pPr>
      <w:r w:rsidRPr="007061D3">
        <w:rPr>
          <w:rFonts w:ascii="Times New Roman" w:hAnsi="Times New Roman" w:cs="Times New Roman"/>
          <w:sz w:val="24"/>
          <w:szCs w:val="24"/>
        </w:rPr>
        <w:t>Ontologies integration</w:t>
      </w:r>
    </w:p>
    <w:p w14:paraId="73DE0CA7" w14:textId="77777777" w:rsidR="00B27A49" w:rsidRPr="007061D3" w:rsidRDefault="00B27A49">
      <w:pPr>
        <w:pStyle w:val="ListParagraph"/>
        <w:numPr>
          <w:ilvl w:val="0"/>
          <w:numId w:val="41"/>
        </w:numPr>
        <w:jc w:val="both"/>
        <w:rPr>
          <w:rFonts w:ascii="Times New Roman" w:hAnsi="Times New Roman" w:cs="Times New Roman"/>
          <w:sz w:val="24"/>
          <w:szCs w:val="24"/>
        </w:rPr>
        <w:pPrChange w:id="897" w:author="Akash Ur Rehman" w:date="2023-06-08T17:47:00Z">
          <w:pPr>
            <w:pStyle w:val="ListParagraph"/>
            <w:numPr>
              <w:numId w:val="44"/>
            </w:numPr>
            <w:jc w:val="both"/>
          </w:pPr>
        </w:pPrChange>
      </w:pPr>
      <w:r w:rsidRPr="007061D3">
        <w:rPr>
          <w:rFonts w:ascii="Times New Roman" w:hAnsi="Times New Roman" w:cs="Times New Roman"/>
          <w:sz w:val="24"/>
          <w:szCs w:val="24"/>
        </w:rPr>
        <w:t>API Creation.</w:t>
      </w:r>
    </w:p>
    <w:p w14:paraId="289848B9" w14:textId="77777777" w:rsidR="00B27A49" w:rsidRPr="007061D3" w:rsidRDefault="00B27A49">
      <w:pPr>
        <w:pStyle w:val="ListParagraph"/>
        <w:numPr>
          <w:ilvl w:val="0"/>
          <w:numId w:val="41"/>
        </w:numPr>
        <w:jc w:val="both"/>
        <w:rPr>
          <w:rFonts w:ascii="Times New Roman" w:hAnsi="Times New Roman" w:cs="Times New Roman"/>
          <w:sz w:val="24"/>
          <w:szCs w:val="24"/>
        </w:rPr>
        <w:pPrChange w:id="898" w:author="Akash Ur Rehman" w:date="2023-06-08T17:47:00Z">
          <w:pPr>
            <w:pStyle w:val="ListParagraph"/>
            <w:numPr>
              <w:numId w:val="44"/>
            </w:numPr>
            <w:jc w:val="both"/>
          </w:pPr>
        </w:pPrChange>
      </w:pPr>
      <w:r w:rsidRPr="007061D3">
        <w:rPr>
          <w:rFonts w:ascii="Times New Roman" w:hAnsi="Times New Roman" w:cs="Times New Roman"/>
          <w:sz w:val="24"/>
          <w:szCs w:val="24"/>
        </w:rPr>
        <w:t>Difficulties in handling middleware</w:t>
      </w:r>
    </w:p>
    <w:p w14:paraId="752AA3F7" w14:textId="77777777" w:rsidR="00B27A49" w:rsidRPr="007061D3" w:rsidRDefault="00B27A49">
      <w:pPr>
        <w:pStyle w:val="ListParagraph"/>
        <w:numPr>
          <w:ilvl w:val="0"/>
          <w:numId w:val="41"/>
        </w:numPr>
        <w:jc w:val="both"/>
        <w:rPr>
          <w:rFonts w:ascii="Times New Roman" w:hAnsi="Times New Roman" w:cs="Times New Roman"/>
          <w:sz w:val="24"/>
          <w:szCs w:val="24"/>
        </w:rPr>
        <w:pPrChange w:id="899" w:author="Akash Ur Rehman" w:date="2023-06-08T17:47:00Z">
          <w:pPr>
            <w:pStyle w:val="ListParagraph"/>
            <w:numPr>
              <w:numId w:val="44"/>
            </w:numPr>
            <w:jc w:val="both"/>
          </w:pPr>
        </w:pPrChange>
      </w:pPr>
      <w:r w:rsidRPr="007061D3">
        <w:rPr>
          <w:rFonts w:ascii="Times New Roman" w:hAnsi="Times New Roman" w:cs="Times New Roman"/>
          <w:sz w:val="24"/>
          <w:szCs w:val="24"/>
        </w:rPr>
        <w:t>Difficulties in performing the authentication through API’s.</w:t>
      </w:r>
    </w:p>
    <w:p w14:paraId="7FE134DC" w14:textId="0B1BB473" w:rsidR="00B27A49" w:rsidRPr="007061D3" w:rsidRDefault="00B27A49">
      <w:pPr>
        <w:pStyle w:val="ListParagraph"/>
        <w:numPr>
          <w:ilvl w:val="0"/>
          <w:numId w:val="41"/>
        </w:numPr>
        <w:jc w:val="both"/>
        <w:rPr>
          <w:rFonts w:ascii="Times New Roman" w:hAnsi="Times New Roman" w:cs="Times New Roman"/>
          <w:sz w:val="24"/>
          <w:szCs w:val="24"/>
        </w:rPr>
        <w:pPrChange w:id="900" w:author="Akash Ur Rehman" w:date="2023-06-08T17:47:00Z">
          <w:pPr>
            <w:pStyle w:val="ListParagraph"/>
            <w:numPr>
              <w:numId w:val="44"/>
            </w:numPr>
            <w:jc w:val="both"/>
          </w:pPr>
        </w:pPrChange>
      </w:pPr>
      <w:r w:rsidRPr="007061D3">
        <w:rPr>
          <w:rFonts w:ascii="Times New Roman" w:hAnsi="Times New Roman" w:cs="Times New Roman"/>
          <w:sz w:val="24"/>
          <w:szCs w:val="24"/>
        </w:rPr>
        <w:t xml:space="preserve">Difficulties regarding integrating the Blood </w:t>
      </w:r>
      <w:r w:rsidR="001D685A">
        <w:rPr>
          <w:rFonts w:ascii="Times New Roman" w:hAnsi="Times New Roman" w:cs="Times New Roman"/>
          <w:sz w:val="24"/>
          <w:szCs w:val="24"/>
        </w:rPr>
        <w:t>Center</w:t>
      </w:r>
      <w:r w:rsidRPr="007061D3">
        <w:rPr>
          <w:rFonts w:ascii="Times New Roman" w:hAnsi="Times New Roman" w:cs="Times New Roman"/>
          <w:sz w:val="24"/>
          <w:szCs w:val="24"/>
        </w:rPr>
        <w:t>s into the system.</w:t>
      </w:r>
    </w:p>
    <w:p w14:paraId="7DB5DF1E" w14:textId="77777777" w:rsidR="00B27A49" w:rsidRPr="007061D3" w:rsidRDefault="00B27A49">
      <w:pPr>
        <w:pStyle w:val="ListParagraph"/>
        <w:numPr>
          <w:ilvl w:val="0"/>
          <w:numId w:val="41"/>
        </w:numPr>
        <w:jc w:val="both"/>
        <w:rPr>
          <w:rFonts w:ascii="Times New Roman" w:hAnsi="Times New Roman" w:cs="Times New Roman"/>
          <w:sz w:val="24"/>
          <w:szCs w:val="24"/>
        </w:rPr>
        <w:pPrChange w:id="901" w:author="Akash Ur Rehman" w:date="2023-06-08T17:47:00Z">
          <w:pPr>
            <w:pStyle w:val="ListParagraph"/>
            <w:numPr>
              <w:numId w:val="44"/>
            </w:numPr>
            <w:jc w:val="both"/>
          </w:pPr>
        </w:pPrChange>
      </w:pPr>
      <w:r w:rsidRPr="007061D3">
        <w:rPr>
          <w:rFonts w:ascii="Times New Roman" w:hAnsi="Times New Roman" w:cs="Times New Roman"/>
          <w:sz w:val="24"/>
          <w:szCs w:val="24"/>
        </w:rPr>
        <w:t>Difficulties in implementing the new emerging concepts.</w:t>
      </w:r>
    </w:p>
    <w:p w14:paraId="453D8433" w14:textId="77777777" w:rsidR="00B27A49" w:rsidRPr="007061D3" w:rsidRDefault="00B27A49">
      <w:pPr>
        <w:pStyle w:val="ListParagraph"/>
        <w:numPr>
          <w:ilvl w:val="0"/>
          <w:numId w:val="41"/>
        </w:numPr>
        <w:jc w:val="both"/>
        <w:rPr>
          <w:rFonts w:ascii="Times New Roman" w:hAnsi="Times New Roman" w:cs="Times New Roman"/>
          <w:sz w:val="24"/>
          <w:szCs w:val="24"/>
        </w:rPr>
        <w:pPrChange w:id="902" w:author="Akash Ur Rehman" w:date="2023-06-08T17:47:00Z">
          <w:pPr>
            <w:pStyle w:val="ListParagraph"/>
            <w:numPr>
              <w:numId w:val="44"/>
            </w:numPr>
            <w:jc w:val="both"/>
          </w:pPr>
        </w:pPrChange>
      </w:pPr>
      <w:r w:rsidRPr="007061D3">
        <w:rPr>
          <w:rFonts w:ascii="Times New Roman" w:hAnsi="Times New Roman" w:cs="Times New Roman"/>
          <w:sz w:val="24"/>
          <w:szCs w:val="24"/>
        </w:rPr>
        <w:t>Difficulties in learning new tools</w:t>
      </w:r>
    </w:p>
    <w:p w14:paraId="64056D92" w14:textId="77777777" w:rsidR="00B27A49" w:rsidRPr="007061D3" w:rsidRDefault="00B27A49">
      <w:pPr>
        <w:pStyle w:val="ListParagraph"/>
        <w:numPr>
          <w:ilvl w:val="0"/>
          <w:numId w:val="41"/>
        </w:numPr>
        <w:jc w:val="both"/>
        <w:rPr>
          <w:rFonts w:ascii="Times New Roman" w:hAnsi="Times New Roman" w:cs="Times New Roman"/>
          <w:sz w:val="24"/>
          <w:szCs w:val="24"/>
        </w:rPr>
        <w:pPrChange w:id="903" w:author="Akash Ur Rehman" w:date="2023-06-08T17:47:00Z">
          <w:pPr>
            <w:pStyle w:val="ListParagraph"/>
            <w:numPr>
              <w:numId w:val="44"/>
            </w:numPr>
            <w:jc w:val="both"/>
          </w:pPr>
        </w:pPrChange>
      </w:pPr>
      <w:r w:rsidRPr="007061D3">
        <w:rPr>
          <w:rFonts w:ascii="Times New Roman" w:hAnsi="Times New Roman" w:cs="Times New Roman"/>
          <w:sz w:val="24"/>
          <w:szCs w:val="24"/>
        </w:rPr>
        <w:t>Difficulties in diving into new technologies.</w:t>
      </w:r>
    </w:p>
    <w:p w14:paraId="3F495A19" w14:textId="77777777" w:rsidR="00B27A49" w:rsidRPr="007061D3" w:rsidRDefault="00B27A49" w:rsidP="00B27A49">
      <w:pPr>
        <w:pStyle w:val="ListParagraph"/>
        <w:jc w:val="both"/>
        <w:rPr>
          <w:rFonts w:ascii="Times New Roman" w:hAnsi="Times New Roman" w:cs="Times New Roman"/>
          <w:sz w:val="24"/>
          <w:szCs w:val="24"/>
        </w:rPr>
      </w:pPr>
    </w:p>
    <w:p w14:paraId="7C1245AC" w14:textId="77777777" w:rsidR="00B27A49" w:rsidRPr="00233C38" w:rsidRDefault="00B27A49" w:rsidP="00B27A49">
      <w:pPr>
        <w:pStyle w:val="Heading2"/>
        <w:rPr>
          <w:rFonts w:ascii="Times New Roman" w:hAnsi="Times New Roman" w:cs="Times New Roman"/>
          <w:sz w:val="28"/>
          <w:szCs w:val="28"/>
        </w:rPr>
      </w:pPr>
      <w:bookmarkStart w:id="904" w:name="_Toc137079003"/>
      <w:r w:rsidRPr="00233C38">
        <w:rPr>
          <w:rFonts w:ascii="Times New Roman" w:hAnsi="Times New Roman" w:cs="Times New Roman"/>
          <w:sz w:val="28"/>
          <w:szCs w:val="28"/>
        </w:rPr>
        <w:t>5.1.2 Lesson Learned</w:t>
      </w:r>
      <w:bookmarkEnd w:id="904"/>
    </w:p>
    <w:p w14:paraId="6407DA75" w14:textId="58538BBC" w:rsidR="00B27A49" w:rsidRPr="007061D3" w:rsidRDefault="00B27A49" w:rsidP="00B27A49">
      <w:pPr>
        <w:rPr>
          <w:rFonts w:ascii="Times New Roman" w:hAnsi="Times New Roman" w:cs="Times New Roman"/>
          <w:sz w:val="24"/>
          <w:szCs w:val="24"/>
        </w:rPr>
      </w:pPr>
      <w:r w:rsidRPr="007061D3">
        <w:rPr>
          <w:rFonts w:ascii="Times New Roman" w:hAnsi="Times New Roman" w:cs="Times New Roman"/>
          <w:sz w:val="24"/>
          <w:szCs w:val="24"/>
        </w:rPr>
        <w:t xml:space="preserve">While working on this project we gained knowledge about multiple aspects, </w:t>
      </w:r>
      <w:r w:rsidR="00233C38" w:rsidRPr="007061D3">
        <w:rPr>
          <w:rFonts w:ascii="Times New Roman" w:hAnsi="Times New Roman" w:cs="Times New Roman"/>
          <w:sz w:val="24"/>
          <w:szCs w:val="24"/>
        </w:rPr>
        <w:t>some</w:t>
      </w:r>
      <w:r w:rsidRPr="007061D3">
        <w:rPr>
          <w:rFonts w:ascii="Times New Roman" w:hAnsi="Times New Roman" w:cs="Times New Roman"/>
          <w:sz w:val="24"/>
          <w:szCs w:val="24"/>
        </w:rPr>
        <w:t xml:space="preserve"> of them are listed below:</w:t>
      </w:r>
    </w:p>
    <w:p w14:paraId="1C54A7D4" w14:textId="77777777" w:rsidR="00B27A49" w:rsidRPr="007061D3" w:rsidRDefault="00B27A49">
      <w:pPr>
        <w:pStyle w:val="ListParagraph"/>
        <w:numPr>
          <w:ilvl w:val="0"/>
          <w:numId w:val="42"/>
        </w:numPr>
        <w:rPr>
          <w:rFonts w:ascii="Times New Roman" w:hAnsi="Times New Roman" w:cs="Times New Roman"/>
          <w:sz w:val="24"/>
          <w:szCs w:val="24"/>
        </w:rPr>
        <w:pPrChange w:id="905" w:author="Akash Ur Rehman" w:date="2023-06-08T17:47:00Z">
          <w:pPr>
            <w:pStyle w:val="ListParagraph"/>
            <w:numPr>
              <w:numId w:val="45"/>
            </w:numPr>
          </w:pPr>
        </w:pPrChange>
      </w:pPr>
      <w:r w:rsidRPr="007061D3">
        <w:rPr>
          <w:rFonts w:ascii="Times New Roman" w:hAnsi="Times New Roman" w:cs="Times New Roman"/>
          <w:sz w:val="24"/>
          <w:szCs w:val="24"/>
        </w:rPr>
        <w:t>Learnt about how to meet deadlines.</w:t>
      </w:r>
    </w:p>
    <w:p w14:paraId="76B72403" w14:textId="77777777" w:rsidR="00B27A49" w:rsidRPr="007061D3" w:rsidRDefault="00B27A49">
      <w:pPr>
        <w:pStyle w:val="ListParagraph"/>
        <w:numPr>
          <w:ilvl w:val="0"/>
          <w:numId w:val="42"/>
        </w:numPr>
        <w:rPr>
          <w:rFonts w:ascii="Times New Roman" w:hAnsi="Times New Roman" w:cs="Times New Roman"/>
          <w:sz w:val="24"/>
          <w:szCs w:val="24"/>
        </w:rPr>
        <w:pPrChange w:id="906" w:author="Akash Ur Rehman" w:date="2023-06-08T17:47:00Z">
          <w:pPr>
            <w:pStyle w:val="ListParagraph"/>
            <w:numPr>
              <w:numId w:val="45"/>
            </w:numPr>
          </w:pPr>
        </w:pPrChange>
      </w:pPr>
      <w:r w:rsidRPr="007061D3">
        <w:rPr>
          <w:rFonts w:ascii="Times New Roman" w:hAnsi="Times New Roman" w:cs="Times New Roman"/>
          <w:sz w:val="24"/>
          <w:szCs w:val="24"/>
        </w:rPr>
        <w:t>Team Work.</w:t>
      </w:r>
    </w:p>
    <w:p w14:paraId="6AED898A" w14:textId="77777777" w:rsidR="00B27A49" w:rsidRPr="007061D3" w:rsidRDefault="00B27A49">
      <w:pPr>
        <w:pStyle w:val="ListParagraph"/>
        <w:numPr>
          <w:ilvl w:val="0"/>
          <w:numId w:val="42"/>
        </w:numPr>
        <w:rPr>
          <w:rFonts w:ascii="Times New Roman" w:hAnsi="Times New Roman" w:cs="Times New Roman"/>
          <w:sz w:val="24"/>
          <w:szCs w:val="24"/>
        </w:rPr>
        <w:pPrChange w:id="907" w:author="Akash Ur Rehman" w:date="2023-06-08T17:47:00Z">
          <w:pPr>
            <w:pStyle w:val="ListParagraph"/>
            <w:numPr>
              <w:numId w:val="45"/>
            </w:numPr>
          </w:pPr>
        </w:pPrChange>
      </w:pPr>
      <w:r w:rsidRPr="007061D3">
        <w:rPr>
          <w:rFonts w:ascii="Times New Roman" w:hAnsi="Times New Roman" w:cs="Times New Roman"/>
          <w:sz w:val="24"/>
          <w:szCs w:val="24"/>
        </w:rPr>
        <w:t>Learnt about how to work under short deadlines and managing the scope changes.</w:t>
      </w:r>
    </w:p>
    <w:p w14:paraId="35C2561D" w14:textId="77777777" w:rsidR="00B27A49" w:rsidRPr="007061D3" w:rsidRDefault="00B27A49">
      <w:pPr>
        <w:pStyle w:val="ListParagraph"/>
        <w:numPr>
          <w:ilvl w:val="0"/>
          <w:numId w:val="42"/>
        </w:numPr>
        <w:rPr>
          <w:rFonts w:ascii="Times New Roman" w:hAnsi="Times New Roman" w:cs="Times New Roman"/>
          <w:sz w:val="24"/>
          <w:szCs w:val="24"/>
        </w:rPr>
        <w:pPrChange w:id="908" w:author="Akash Ur Rehman" w:date="2023-06-08T17:47:00Z">
          <w:pPr>
            <w:pStyle w:val="ListParagraph"/>
            <w:numPr>
              <w:numId w:val="45"/>
            </w:numPr>
          </w:pPr>
        </w:pPrChange>
      </w:pPr>
      <w:r w:rsidRPr="007061D3">
        <w:rPr>
          <w:rFonts w:ascii="Times New Roman" w:hAnsi="Times New Roman" w:cs="Times New Roman"/>
          <w:sz w:val="24"/>
          <w:szCs w:val="24"/>
        </w:rPr>
        <w:t>Learnt the new tools and technologies</w:t>
      </w:r>
    </w:p>
    <w:p w14:paraId="7B6E6E6C" w14:textId="77777777" w:rsidR="00B27A49" w:rsidRPr="007061D3" w:rsidRDefault="00B27A49">
      <w:pPr>
        <w:pStyle w:val="ListParagraph"/>
        <w:numPr>
          <w:ilvl w:val="0"/>
          <w:numId w:val="42"/>
        </w:numPr>
        <w:rPr>
          <w:rFonts w:ascii="Times New Roman" w:hAnsi="Times New Roman" w:cs="Times New Roman"/>
          <w:sz w:val="24"/>
          <w:szCs w:val="24"/>
        </w:rPr>
        <w:pPrChange w:id="909" w:author="Akash Ur Rehman" w:date="2023-06-08T17:47:00Z">
          <w:pPr>
            <w:pStyle w:val="ListParagraph"/>
            <w:numPr>
              <w:numId w:val="45"/>
            </w:numPr>
          </w:pPr>
        </w:pPrChange>
      </w:pPr>
      <w:r w:rsidRPr="007061D3">
        <w:rPr>
          <w:rFonts w:ascii="Times New Roman" w:hAnsi="Times New Roman" w:cs="Times New Roman"/>
          <w:sz w:val="24"/>
          <w:szCs w:val="24"/>
        </w:rPr>
        <w:t>Learnt how to cooperate and coordinate with the team members and distribution of the task among the team members.</w:t>
      </w:r>
    </w:p>
    <w:p w14:paraId="48F5EB53" w14:textId="05F24025" w:rsidR="004262E9" w:rsidRDefault="00B27A49">
      <w:pPr>
        <w:pStyle w:val="ListParagraph"/>
        <w:numPr>
          <w:ilvl w:val="0"/>
          <w:numId w:val="42"/>
        </w:numPr>
        <w:rPr>
          <w:rFonts w:ascii="Times New Roman" w:hAnsi="Times New Roman" w:cs="Times New Roman"/>
          <w:sz w:val="24"/>
          <w:szCs w:val="24"/>
        </w:rPr>
        <w:pPrChange w:id="910" w:author="Akash Ur Rehman" w:date="2023-06-08T17:47:00Z">
          <w:pPr>
            <w:pStyle w:val="ListParagraph"/>
            <w:numPr>
              <w:numId w:val="45"/>
            </w:numPr>
          </w:pPr>
        </w:pPrChange>
      </w:pPr>
      <w:r w:rsidRPr="007061D3">
        <w:rPr>
          <w:rFonts w:ascii="Times New Roman" w:hAnsi="Times New Roman" w:cs="Times New Roman"/>
          <w:sz w:val="24"/>
          <w:szCs w:val="24"/>
        </w:rPr>
        <w:t>Learnt the concepts and made a clear understanding about the project domain.</w:t>
      </w:r>
    </w:p>
    <w:p w14:paraId="58C353E1" w14:textId="1219B5CB" w:rsidR="00F168BF" w:rsidRPr="002D5E77" w:rsidRDefault="00F168BF" w:rsidP="002D5E77">
      <w:pPr>
        <w:pStyle w:val="ListParagraph"/>
        <w:rPr>
          <w:rFonts w:ascii="Times New Roman" w:hAnsi="Times New Roman" w:cs="Times New Roman"/>
          <w:sz w:val="24"/>
          <w:szCs w:val="24"/>
        </w:rPr>
      </w:pPr>
    </w:p>
    <w:p w14:paraId="71013DEB" w14:textId="7B4DB59B" w:rsidR="00E66DA7" w:rsidRDefault="0007586D">
      <w:pPr>
        <w:pStyle w:val="Heading2"/>
        <w:numPr>
          <w:ilvl w:val="1"/>
          <w:numId w:val="43"/>
        </w:numPr>
        <w:rPr>
          <w:rFonts w:ascii="Times New Roman" w:hAnsi="Times New Roman" w:cs="Times New Roman"/>
          <w:sz w:val="32"/>
          <w:szCs w:val="32"/>
        </w:rPr>
        <w:pPrChange w:id="911" w:author="Akash Ur Rehman" w:date="2023-06-08T17:47:00Z">
          <w:pPr>
            <w:pStyle w:val="Heading2"/>
            <w:numPr>
              <w:ilvl w:val="1"/>
              <w:numId w:val="46"/>
            </w:numPr>
            <w:ind w:left="1080" w:hanging="360"/>
          </w:pPr>
        </w:pPrChange>
      </w:pPr>
      <w:bookmarkStart w:id="912" w:name="_Toc137079004"/>
      <w:r w:rsidRPr="007061D3">
        <w:rPr>
          <w:rFonts w:ascii="Times New Roman" w:hAnsi="Times New Roman" w:cs="Times New Roman"/>
          <w:sz w:val="32"/>
          <w:szCs w:val="32"/>
        </w:rPr>
        <w:t>Project Summary</w:t>
      </w:r>
      <w:bookmarkEnd w:id="912"/>
    </w:p>
    <w:p w14:paraId="01327007" w14:textId="5E627E4D" w:rsidR="00A03A21" w:rsidRDefault="00E66DA7" w:rsidP="00E66DA7">
      <w:pPr>
        <w:jc w:val="both"/>
        <w:rPr>
          <w:rFonts w:ascii="Times New Roman" w:hAnsi="Times New Roman" w:cs="Times New Roman"/>
          <w:sz w:val="24"/>
          <w:szCs w:val="24"/>
        </w:rPr>
      </w:pPr>
      <w:r w:rsidRPr="00E66DA7">
        <w:rPr>
          <w:rFonts w:ascii="Times New Roman" w:hAnsi="Times New Roman" w:cs="Times New Roman"/>
          <w:sz w:val="24"/>
          <w:szCs w:val="24"/>
        </w:rPr>
        <w:t>People of Pakistan face lot problems due to unavailability of donors in emergencies</w:t>
      </w:r>
      <w:r>
        <w:rPr>
          <w:rFonts w:ascii="Times New Roman" w:hAnsi="Times New Roman" w:cs="Times New Roman"/>
          <w:sz w:val="24"/>
          <w:szCs w:val="24"/>
        </w:rPr>
        <w:t xml:space="preserve"> and</w:t>
      </w:r>
      <w:r w:rsidRPr="00E66DA7">
        <w:rPr>
          <w:rFonts w:ascii="Times New Roman" w:hAnsi="Times New Roman" w:cs="Times New Roman"/>
          <w:sz w:val="24"/>
          <w:szCs w:val="24"/>
        </w:rPr>
        <w:t xml:space="preserve"> find the </w:t>
      </w:r>
      <w:r>
        <w:rPr>
          <w:rFonts w:ascii="Times New Roman" w:hAnsi="Times New Roman" w:cs="Times New Roman"/>
          <w:sz w:val="24"/>
          <w:szCs w:val="24"/>
        </w:rPr>
        <w:t xml:space="preserve">blood </w:t>
      </w:r>
      <w:r w:rsidRPr="00E66DA7">
        <w:rPr>
          <w:rFonts w:ascii="Times New Roman" w:hAnsi="Times New Roman" w:cs="Times New Roman"/>
          <w:sz w:val="24"/>
          <w:szCs w:val="24"/>
        </w:rPr>
        <w:t>donors in their nearby places. Although multi</w:t>
      </w:r>
      <w:r>
        <w:rPr>
          <w:rFonts w:ascii="Times New Roman" w:hAnsi="Times New Roman" w:cs="Times New Roman"/>
          <w:sz w:val="24"/>
          <w:szCs w:val="24"/>
        </w:rPr>
        <w:t>ple websites</w:t>
      </w:r>
      <w:r w:rsidRPr="00E66DA7">
        <w:rPr>
          <w:rFonts w:ascii="Times New Roman" w:hAnsi="Times New Roman" w:cs="Times New Roman"/>
          <w:sz w:val="24"/>
          <w:szCs w:val="24"/>
        </w:rPr>
        <w:t xml:space="preserve"> developed to </w:t>
      </w:r>
      <w:r>
        <w:rPr>
          <w:rFonts w:ascii="Times New Roman" w:hAnsi="Times New Roman" w:cs="Times New Roman"/>
          <w:sz w:val="24"/>
          <w:szCs w:val="24"/>
        </w:rPr>
        <w:t xml:space="preserve">handle </w:t>
      </w:r>
      <w:proofErr w:type="gramStart"/>
      <w:r w:rsidRPr="00E66DA7">
        <w:rPr>
          <w:rFonts w:ascii="Times New Roman" w:hAnsi="Times New Roman" w:cs="Times New Roman"/>
          <w:sz w:val="24"/>
          <w:szCs w:val="24"/>
        </w:rPr>
        <w:t>these type of situations</w:t>
      </w:r>
      <w:proofErr w:type="gramEnd"/>
      <w:r w:rsidRPr="00E66DA7">
        <w:rPr>
          <w:rFonts w:ascii="Times New Roman" w:hAnsi="Times New Roman" w:cs="Times New Roman"/>
          <w:sz w:val="24"/>
          <w:szCs w:val="24"/>
        </w:rPr>
        <w:t xml:space="preserve"> and help the people through these applications but there is still need to upgrade these systems. </w:t>
      </w:r>
      <w:r w:rsidR="006F6097" w:rsidRPr="00E66DA7">
        <w:rPr>
          <w:rFonts w:ascii="Times New Roman" w:hAnsi="Times New Roman" w:cs="Times New Roman"/>
          <w:sz w:val="24"/>
          <w:szCs w:val="24"/>
        </w:rPr>
        <w:t xml:space="preserve">Our project is a website for blood donations. </w:t>
      </w:r>
      <w:r w:rsidRPr="00E66DA7">
        <w:rPr>
          <w:rFonts w:ascii="Times New Roman" w:hAnsi="Times New Roman" w:cs="Times New Roman"/>
          <w:sz w:val="24"/>
          <w:szCs w:val="24"/>
        </w:rPr>
        <w:t xml:space="preserve">In this project, we suggest an automated blood donation system to facilitate blood donation and relieve </w:t>
      </w:r>
      <w:r>
        <w:rPr>
          <w:rFonts w:ascii="Times New Roman" w:hAnsi="Times New Roman" w:cs="Times New Roman"/>
          <w:sz w:val="24"/>
          <w:szCs w:val="24"/>
        </w:rPr>
        <w:t xml:space="preserve">emergencies. </w:t>
      </w:r>
      <w:r w:rsidR="006F6097" w:rsidRPr="00E66DA7">
        <w:rPr>
          <w:rFonts w:ascii="Times New Roman" w:hAnsi="Times New Roman" w:cs="Times New Roman"/>
          <w:sz w:val="24"/>
          <w:szCs w:val="24"/>
        </w:rPr>
        <w:t xml:space="preserve">We employ machine learning and ontology learning methodologies because they enable the system to learn on its own. Blood donation is essentially a process where a person can willingly donate his or her blood for subsequent transfusions. The procedure of giving blood is </w:t>
      </w:r>
      <w:r w:rsidRPr="00E66DA7">
        <w:rPr>
          <w:rFonts w:ascii="Times New Roman" w:hAnsi="Times New Roman" w:cs="Times New Roman"/>
          <w:sz w:val="24"/>
          <w:szCs w:val="24"/>
        </w:rPr>
        <w:t xml:space="preserve">extremely important, and it </w:t>
      </w:r>
      <w:r>
        <w:rPr>
          <w:rFonts w:ascii="Times New Roman" w:hAnsi="Times New Roman" w:cs="Times New Roman"/>
          <w:sz w:val="24"/>
          <w:szCs w:val="24"/>
        </w:rPr>
        <w:t>can</w:t>
      </w:r>
      <w:r w:rsidRPr="00E66DA7">
        <w:rPr>
          <w:rFonts w:ascii="Times New Roman" w:hAnsi="Times New Roman" w:cs="Times New Roman"/>
          <w:sz w:val="24"/>
          <w:szCs w:val="24"/>
        </w:rPr>
        <w:t xml:space="preserve"> </w:t>
      </w:r>
      <w:r w:rsidR="006F6097" w:rsidRPr="00E66DA7">
        <w:rPr>
          <w:rFonts w:ascii="Times New Roman" w:hAnsi="Times New Roman" w:cs="Times New Roman"/>
          <w:sz w:val="24"/>
          <w:szCs w:val="24"/>
        </w:rPr>
        <w:t xml:space="preserve">made </w:t>
      </w:r>
      <w:r w:rsidR="006F6097" w:rsidRPr="00E66DA7">
        <w:rPr>
          <w:rFonts w:ascii="Times New Roman" w:hAnsi="Times New Roman" w:cs="Times New Roman"/>
          <w:sz w:val="24"/>
          <w:szCs w:val="24"/>
        </w:rPr>
        <w:lastRenderedPageBreak/>
        <w:t>simple</w:t>
      </w:r>
      <w:r>
        <w:rPr>
          <w:rFonts w:ascii="Times New Roman" w:hAnsi="Times New Roman" w:cs="Times New Roman"/>
          <w:sz w:val="24"/>
          <w:szCs w:val="24"/>
        </w:rPr>
        <w:t xml:space="preserve"> by employing machine learning. Through machine learning, we can identify which user can donate the blood through analysis of their blood values such as Red blood cells, white blood cells, Platelets etc. Through this system, users can book the appointment for the transfusion to their nearby blood donation </w:t>
      </w:r>
      <w:r w:rsidR="001D685A">
        <w:rPr>
          <w:rFonts w:ascii="Times New Roman" w:hAnsi="Times New Roman" w:cs="Times New Roman"/>
          <w:sz w:val="24"/>
          <w:szCs w:val="24"/>
        </w:rPr>
        <w:t>Center</w:t>
      </w:r>
      <w:r>
        <w:rPr>
          <w:rFonts w:ascii="Times New Roman" w:hAnsi="Times New Roman" w:cs="Times New Roman"/>
          <w:sz w:val="24"/>
          <w:szCs w:val="24"/>
        </w:rPr>
        <w:t xml:space="preserve"> or hospital. To donate the blood through this website, blood report is compulsory for the people who are willing to donate. This process can facilitate the receptor that they can require blood after the analysis of blood report of donor and there is no need </w:t>
      </w:r>
      <w:r w:rsidR="00A03A21">
        <w:rPr>
          <w:rFonts w:ascii="Times New Roman" w:hAnsi="Times New Roman" w:cs="Times New Roman"/>
          <w:sz w:val="24"/>
          <w:szCs w:val="24"/>
        </w:rPr>
        <w:t>to re</w:t>
      </w:r>
      <w:r>
        <w:rPr>
          <w:rFonts w:ascii="Times New Roman" w:hAnsi="Times New Roman" w:cs="Times New Roman"/>
          <w:sz w:val="24"/>
          <w:szCs w:val="24"/>
        </w:rPr>
        <w:t xml:space="preserve">test </w:t>
      </w:r>
      <w:r w:rsidR="00A03A21">
        <w:rPr>
          <w:rFonts w:ascii="Times New Roman" w:hAnsi="Times New Roman" w:cs="Times New Roman"/>
          <w:sz w:val="24"/>
          <w:szCs w:val="24"/>
        </w:rPr>
        <w:t>the blood of donor</w:t>
      </w:r>
      <w:r>
        <w:rPr>
          <w:rFonts w:ascii="Times New Roman" w:hAnsi="Times New Roman" w:cs="Times New Roman"/>
          <w:sz w:val="24"/>
          <w:szCs w:val="24"/>
        </w:rPr>
        <w:t xml:space="preserve">. </w:t>
      </w:r>
    </w:p>
    <w:p w14:paraId="133C0D24" w14:textId="1C3A2F82" w:rsidR="00093EBD" w:rsidRPr="00E66DA7" w:rsidRDefault="006F6097" w:rsidP="00E66DA7">
      <w:pPr>
        <w:jc w:val="both"/>
        <w:rPr>
          <w:rFonts w:ascii="Times New Roman" w:hAnsi="Times New Roman" w:cs="Times New Roman"/>
          <w:sz w:val="24"/>
          <w:szCs w:val="24"/>
        </w:rPr>
      </w:pPr>
      <w:r w:rsidRPr="00E66DA7">
        <w:rPr>
          <w:rFonts w:ascii="Times New Roman" w:hAnsi="Times New Roman" w:cs="Times New Roman"/>
          <w:sz w:val="24"/>
          <w:szCs w:val="24"/>
        </w:rPr>
        <w:t>The main goal of creating this system or web application was to allow users to look for blood in blood banks and obtain blood in any situation. By contacting the donor online or at a personal phone number, patients can obtain the blood.</w:t>
      </w:r>
      <w:r w:rsidR="00E66DA7">
        <w:rPr>
          <w:rFonts w:ascii="Times New Roman" w:hAnsi="Times New Roman" w:cs="Times New Roman"/>
          <w:sz w:val="24"/>
          <w:szCs w:val="24"/>
        </w:rPr>
        <w:t xml:space="preserve"> We are adding the blood donation </w:t>
      </w:r>
      <w:r w:rsidR="001D685A">
        <w:rPr>
          <w:rFonts w:ascii="Times New Roman" w:hAnsi="Times New Roman" w:cs="Times New Roman"/>
          <w:sz w:val="24"/>
          <w:szCs w:val="24"/>
        </w:rPr>
        <w:t>Center</w:t>
      </w:r>
      <w:r w:rsidR="00E66DA7">
        <w:rPr>
          <w:rFonts w:ascii="Times New Roman" w:hAnsi="Times New Roman" w:cs="Times New Roman"/>
          <w:sz w:val="24"/>
          <w:szCs w:val="24"/>
        </w:rPr>
        <w:t xml:space="preserve">s to our website and users see the available stock of blood of any blood donation </w:t>
      </w:r>
      <w:r w:rsidR="001D685A">
        <w:rPr>
          <w:rFonts w:ascii="Times New Roman" w:hAnsi="Times New Roman" w:cs="Times New Roman"/>
          <w:sz w:val="24"/>
          <w:szCs w:val="24"/>
        </w:rPr>
        <w:t>Center</w:t>
      </w:r>
      <w:r w:rsidR="00E66DA7">
        <w:rPr>
          <w:rFonts w:ascii="Times New Roman" w:hAnsi="Times New Roman" w:cs="Times New Roman"/>
          <w:sz w:val="24"/>
          <w:szCs w:val="24"/>
        </w:rPr>
        <w:t xml:space="preserve"> and can request to them for the blood. </w:t>
      </w:r>
      <w:r w:rsidR="00093EBD">
        <w:rPr>
          <w:rFonts w:ascii="Times New Roman" w:hAnsi="Times New Roman" w:cs="Times New Roman"/>
          <w:sz w:val="24"/>
          <w:szCs w:val="24"/>
        </w:rPr>
        <w:t xml:space="preserve">The technology for use for implementing of this system is python that will use for cleaning and training of dataset. We are using different classification algorithms for the training of dataset such as Logistic regression, gradient boosting, decision tree and KNN. Protégé </w:t>
      </w:r>
      <w:r w:rsidR="00D120F6">
        <w:rPr>
          <w:rFonts w:ascii="Times New Roman" w:hAnsi="Times New Roman" w:cs="Times New Roman"/>
          <w:sz w:val="24"/>
          <w:szCs w:val="24"/>
        </w:rPr>
        <w:t xml:space="preserve">will use </w:t>
      </w:r>
      <w:r w:rsidR="00093EBD">
        <w:rPr>
          <w:rFonts w:ascii="Times New Roman" w:hAnsi="Times New Roman" w:cs="Times New Roman"/>
          <w:sz w:val="24"/>
          <w:szCs w:val="24"/>
        </w:rPr>
        <w:t>for making the Ontology</w:t>
      </w:r>
      <w:r w:rsidR="00D120F6">
        <w:rPr>
          <w:rFonts w:ascii="Times New Roman" w:hAnsi="Times New Roman" w:cs="Times New Roman"/>
          <w:sz w:val="24"/>
          <w:szCs w:val="24"/>
        </w:rPr>
        <w:t xml:space="preserve">, </w:t>
      </w:r>
      <w:r w:rsidR="00093EBD">
        <w:rPr>
          <w:rFonts w:ascii="Times New Roman" w:hAnsi="Times New Roman" w:cs="Times New Roman"/>
          <w:sz w:val="24"/>
          <w:szCs w:val="24"/>
        </w:rPr>
        <w:t>react for the frontend development, mongo DB as a Database and node for backend.</w:t>
      </w:r>
      <w:r w:rsidR="00D120F6">
        <w:rPr>
          <w:rFonts w:ascii="Times New Roman" w:hAnsi="Times New Roman" w:cs="Times New Roman"/>
          <w:sz w:val="24"/>
          <w:szCs w:val="24"/>
        </w:rPr>
        <w:t xml:space="preserve"> This system will help the blood donation </w:t>
      </w:r>
      <w:r w:rsidR="001D685A">
        <w:rPr>
          <w:rFonts w:ascii="Times New Roman" w:hAnsi="Times New Roman" w:cs="Times New Roman"/>
          <w:sz w:val="24"/>
          <w:szCs w:val="24"/>
        </w:rPr>
        <w:t>Center</w:t>
      </w:r>
      <w:r w:rsidR="00D120F6">
        <w:rPr>
          <w:rFonts w:ascii="Times New Roman" w:hAnsi="Times New Roman" w:cs="Times New Roman"/>
          <w:sz w:val="24"/>
          <w:szCs w:val="24"/>
        </w:rPr>
        <w:t xml:space="preserve">s to keep the record of the blood and can download the reports of bloodstocks and appointment at any time. People can find all the donors (new or old) according to their blood group and can contact them. Donors can easily check that they are viable for donate the blood or not after entering their blood report values. Laboratories </w:t>
      </w:r>
      <w:r w:rsidR="00A03A21">
        <w:rPr>
          <w:rFonts w:ascii="Times New Roman" w:hAnsi="Times New Roman" w:cs="Times New Roman"/>
          <w:sz w:val="24"/>
          <w:szCs w:val="24"/>
        </w:rPr>
        <w:t>will</w:t>
      </w:r>
      <w:r w:rsidR="00D120F6">
        <w:rPr>
          <w:rFonts w:ascii="Times New Roman" w:hAnsi="Times New Roman" w:cs="Times New Roman"/>
          <w:sz w:val="24"/>
          <w:szCs w:val="24"/>
        </w:rPr>
        <w:t xml:space="preserve"> inte</w:t>
      </w:r>
      <w:r w:rsidR="00A03A21">
        <w:rPr>
          <w:rFonts w:ascii="Times New Roman" w:hAnsi="Times New Roman" w:cs="Times New Roman"/>
          <w:sz w:val="24"/>
          <w:szCs w:val="24"/>
        </w:rPr>
        <w:t>grate</w:t>
      </w:r>
      <w:r w:rsidR="00D120F6">
        <w:rPr>
          <w:rFonts w:ascii="Times New Roman" w:hAnsi="Times New Roman" w:cs="Times New Roman"/>
          <w:sz w:val="24"/>
          <w:szCs w:val="24"/>
        </w:rPr>
        <w:t xml:space="preserve"> in our system that can confirm the blood report of the users.</w:t>
      </w:r>
    </w:p>
    <w:p w14:paraId="2FE22D0E" w14:textId="78A10BFA" w:rsidR="00F168BF" w:rsidRPr="00F168BF" w:rsidRDefault="00F168BF" w:rsidP="006F6097">
      <w:pPr>
        <w:pStyle w:val="ListParagraph"/>
        <w:ind w:left="0"/>
        <w:jc w:val="both"/>
        <w:rPr>
          <w:rFonts w:ascii="Times New Roman" w:hAnsi="Times New Roman" w:cs="Times New Roman"/>
          <w:iCs/>
          <w:sz w:val="24"/>
          <w:szCs w:val="24"/>
          <w:lang w:val="en-IE"/>
        </w:rPr>
      </w:pPr>
    </w:p>
    <w:p w14:paraId="56AE7D9B" w14:textId="77777777" w:rsidR="00B27A49" w:rsidRPr="007061D3" w:rsidRDefault="0007586D">
      <w:pPr>
        <w:pStyle w:val="Heading2"/>
        <w:numPr>
          <w:ilvl w:val="1"/>
          <w:numId w:val="43"/>
        </w:numPr>
        <w:rPr>
          <w:rFonts w:ascii="Times New Roman" w:hAnsi="Times New Roman" w:cs="Times New Roman"/>
          <w:sz w:val="32"/>
          <w:szCs w:val="32"/>
        </w:rPr>
        <w:pPrChange w:id="913" w:author="Akash Ur Rehman" w:date="2023-06-08T17:47:00Z">
          <w:pPr>
            <w:pStyle w:val="Heading2"/>
            <w:numPr>
              <w:ilvl w:val="1"/>
              <w:numId w:val="46"/>
            </w:numPr>
            <w:ind w:left="1080" w:hanging="360"/>
          </w:pPr>
        </w:pPrChange>
      </w:pPr>
      <w:bookmarkStart w:id="914" w:name="_Toc137079005"/>
      <w:r w:rsidRPr="007061D3">
        <w:rPr>
          <w:rFonts w:ascii="Times New Roman" w:hAnsi="Times New Roman" w:cs="Times New Roman"/>
          <w:sz w:val="32"/>
          <w:szCs w:val="32"/>
        </w:rPr>
        <w:t>Future Work</w:t>
      </w:r>
      <w:bookmarkEnd w:id="914"/>
    </w:p>
    <w:p w14:paraId="7F157547" w14:textId="175A9BC8" w:rsidR="00B27A49" w:rsidRPr="007061D3" w:rsidRDefault="00A03A21" w:rsidP="00B27A49">
      <w:pPr>
        <w:jc w:val="both"/>
        <w:rPr>
          <w:rFonts w:ascii="Times New Roman" w:hAnsi="Times New Roman" w:cs="Times New Roman"/>
          <w:sz w:val="24"/>
          <w:szCs w:val="24"/>
        </w:rPr>
      </w:pPr>
      <w:r>
        <w:rPr>
          <w:rFonts w:ascii="Times New Roman" w:hAnsi="Times New Roman" w:cs="Times New Roman"/>
          <w:sz w:val="24"/>
          <w:szCs w:val="24"/>
        </w:rPr>
        <w:t>Currently we are focusing</w:t>
      </w:r>
      <w:r w:rsidR="00B27A49" w:rsidRPr="007061D3">
        <w:rPr>
          <w:rFonts w:ascii="Times New Roman" w:hAnsi="Times New Roman" w:cs="Times New Roman"/>
          <w:sz w:val="24"/>
          <w:szCs w:val="24"/>
        </w:rPr>
        <w:t xml:space="preserve"> on development of the website and in </w:t>
      </w:r>
      <w:r w:rsidRPr="007061D3">
        <w:rPr>
          <w:rFonts w:ascii="Times New Roman" w:hAnsi="Times New Roman" w:cs="Times New Roman"/>
          <w:sz w:val="24"/>
          <w:szCs w:val="24"/>
        </w:rPr>
        <w:t>future,</w:t>
      </w:r>
      <w:r w:rsidR="00B27A49" w:rsidRPr="007061D3">
        <w:rPr>
          <w:rFonts w:ascii="Times New Roman" w:hAnsi="Times New Roman" w:cs="Times New Roman"/>
          <w:sz w:val="24"/>
          <w:szCs w:val="24"/>
        </w:rPr>
        <w:t xml:space="preserve"> we will try to create a Mobile application that will further help the people to use the system convenient</w:t>
      </w:r>
      <w:r>
        <w:rPr>
          <w:rFonts w:ascii="Times New Roman" w:hAnsi="Times New Roman" w:cs="Times New Roman"/>
          <w:sz w:val="24"/>
          <w:szCs w:val="24"/>
        </w:rPr>
        <w:t xml:space="preserve">ly. Also, implement the Machine </w:t>
      </w:r>
      <w:r w:rsidR="00B27A49" w:rsidRPr="007061D3">
        <w:rPr>
          <w:rFonts w:ascii="Times New Roman" w:hAnsi="Times New Roman" w:cs="Times New Roman"/>
          <w:sz w:val="24"/>
          <w:szCs w:val="24"/>
        </w:rPr>
        <w:t>learning algorithm so that user can check their blood test after providing the blood samples. Implementation the Chat system will help the user to connect</w:t>
      </w:r>
      <w:r>
        <w:rPr>
          <w:rFonts w:ascii="Times New Roman" w:hAnsi="Times New Roman" w:cs="Times New Roman"/>
          <w:sz w:val="24"/>
          <w:szCs w:val="24"/>
        </w:rPr>
        <w:t xml:space="preserve"> directly through the website. </w:t>
      </w:r>
    </w:p>
    <w:p w14:paraId="75411A0E" w14:textId="3E868D7F" w:rsidR="000A5B85" w:rsidRDefault="000A5B85" w:rsidP="0007586D">
      <w:pPr>
        <w:rPr>
          <w:rFonts w:ascii="Times New Roman" w:hAnsi="Times New Roman" w:cs="Times New Roman"/>
        </w:rPr>
      </w:pPr>
    </w:p>
    <w:p w14:paraId="4AEF144F" w14:textId="50EAE600" w:rsidR="002D5E77" w:rsidRDefault="002D5E77" w:rsidP="0007586D">
      <w:pPr>
        <w:rPr>
          <w:rFonts w:ascii="Times New Roman" w:hAnsi="Times New Roman" w:cs="Times New Roman"/>
        </w:rPr>
      </w:pPr>
    </w:p>
    <w:p w14:paraId="5E867CE4" w14:textId="6872306F" w:rsidR="002D5E77" w:rsidRDefault="002D5E77" w:rsidP="0007586D">
      <w:pPr>
        <w:rPr>
          <w:rFonts w:ascii="Times New Roman" w:hAnsi="Times New Roman" w:cs="Times New Roman"/>
        </w:rPr>
      </w:pPr>
    </w:p>
    <w:p w14:paraId="7FB90AF5" w14:textId="78E643C6" w:rsidR="002D5E77" w:rsidRDefault="002D5E77" w:rsidP="0007586D">
      <w:pPr>
        <w:rPr>
          <w:rFonts w:ascii="Times New Roman" w:hAnsi="Times New Roman" w:cs="Times New Roman"/>
        </w:rPr>
      </w:pPr>
    </w:p>
    <w:p w14:paraId="34C2FCFD" w14:textId="37704BB4" w:rsidR="002D5E77" w:rsidRDefault="002D5E77" w:rsidP="0007586D">
      <w:pPr>
        <w:rPr>
          <w:rFonts w:ascii="Times New Roman" w:hAnsi="Times New Roman" w:cs="Times New Roman"/>
        </w:rPr>
      </w:pPr>
    </w:p>
    <w:p w14:paraId="6A151167" w14:textId="45499487" w:rsidR="002D5E77" w:rsidRDefault="002D5E77" w:rsidP="0007586D">
      <w:pPr>
        <w:rPr>
          <w:rFonts w:ascii="Times New Roman" w:hAnsi="Times New Roman" w:cs="Times New Roman"/>
        </w:rPr>
      </w:pPr>
    </w:p>
    <w:p w14:paraId="32D3DF67" w14:textId="052E3C87" w:rsidR="002D5E77" w:rsidRDefault="002D5E77" w:rsidP="0007586D">
      <w:pPr>
        <w:rPr>
          <w:rFonts w:ascii="Times New Roman" w:hAnsi="Times New Roman" w:cs="Times New Roman"/>
        </w:rPr>
      </w:pPr>
    </w:p>
    <w:p w14:paraId="59D4ACCE" w14:textId="4EF649A7" w:rsidR="002D5E77" w:rsidRDefault="002D5E77" w:rsidP="0007586D">
      <w:pPr>
        <w:rPr>
          <w:rFonts w:ascii="Times New Roman" w:hAnsi="Times New Roman" w:cs="Times New Roman"/>
        </w:rPr>
      </w:pPr>
    </w:p>
    <w:p w14:paraId="64E227D6" w14:textId="4F171D9F" w:rsidR="002D5E77" w:rsidRPr="007061D3" w:rsidRDefault="002D5E77" w:rsidP="0007586D">
      <w:pPr>
        <w:rPr>
          <w:rFonts w:ascii="Times New Roman" w:hAnsi="Times New Roman" w:cs="Times New Roman"/>
        </w:rPr>
      </w:pPr>
    </w:p>
    <w:p w14:paraId="5D916F43" w14:textId="77777777" w:rsidR="00F536C6" w:rsidRPr="00233C38" w:rsidRDefault="00F536C6" w:rsidP="00F536C6">
      <w:pPr>
        <w:pStyle w:val="Heading2"/>
        <w:rPr>
          <w:rFonts w:ascii="Times New Roman" w:hAnsi="Times New Roman" w:cs="Times New Roman"/>
          <w:sz w:val="32"/>
          <w:szCs w:val="32"/>
        </w:rPr>
      </w:pPr>
      <w:bookmarkStart w:id="915" w:name="_Toc137079006"/>
      <w:r w:rsidRPr="00233C38">
        <w:rPr>
          <w:rFonts w:ascii="Times New Roman" w:hAnsi="Times New Roman" w:cs="Times New Roman"/>
          <w:sz w:val="32"/>
          <w:szCs w:val="32"/>
        </w:rPr>
        <w:lastRenderedPageBreak/>
        <w:t>References</w:t>
      </w:r>
      <w:bookmarkEnd w:id="915"/>
    </w:p>
    <w:p w14:paraId="419E021A" w14:textId="674D4A44" w:rsidR="00F536C6" w:rsidRPr="007061D3" w:rsidRDefault="00F536C6" w:rsidP="00F536C6">
      <w:pPr>
        <w:jc w:val="both"/>
        <w:rPr>
          <w:rFonts w:ascii="Times New Roman" w:hAnsi="Times New Roman" w:cs="Times New Roman"/>
          <w:sz w:val="24"/>
          <w:szCs w:val="24"/>
        </w:rPr>
      </w:pPr>
    </w:p>
    <w:p w14:paraId="65C3784F"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[1] S. T. C. R. B. A. Sinha S, “Haemoglobinopathies in India: estimates of blood requirements and treatment costs for the decade 2017-2026,” Journal of community genetics, vol. 11, no. June,11, pp. 39-45, 2020. </w:t>
      </w:r>
    </w:p>
    <w:p w14:paraId="16EB58E0" w14:textId="77777777" w:rsidR="00F536C6" w:rsidRPr="007061D3" w:rsidRDefault="00F536C6" w:rsidP="00F536C6">
      <w:pPr>
        <w:jc w:val="both"/>
        <w:rPr>
          <w:rFonts w:ascii="Times New Roman" w:hAnsi="Times New Roman" w:cs="Times New Roman"/>
          <w:sz w:val="24"/>
          <w:szCs w:val="24"/>
        </w:rPr>
      </w:pPr>
    </w:p>
    <w:p w14:paraId="5DBD4B9C"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[2] M. M. Mostafa, </w:t>
      </w:r>
      <w:proofErr w:type="gramStart"/>
      <w:r w:rsidRPr="007061D3">
        <w:rPr>
          <w:rFonts w:ascii="Times New Roman" w:hAnsi="Times New Roman" w:cs="Times New Roman"/>
          <w:sz w:val="24"/>
          <w:szCs w:val="24"/>
        </w:rPr>
        <w:t>“ Profiling</w:t>
      </w:r>
      <w:proofErr w:type="gramEnd"/>
      <w:r w:rsidRPr="007061D3">
        <w:rPr>
          <w:rFonts w:ascii="Times New Roman" w:hAnsi="Times New Roman" w:cs="Times New Roman"/>
          <w:sz w:val="24"/>
          <w:szCs w:val="24"/>
        </w:rPr>
        <w:t xml:space="preserve"> blood donors in Egypt:A neural network anaylsis, Expert system with Applications,” vol. 36, no. 2009, pp. 5031-5038, 2009. </w:t>
      </w:r>
    </w:p>
    <w:p w14:paraId="420A8F64" w14:textId="77777777" w:rsidR="00F536C6" w:rsidRPr="007061D3" w:rsidRDefault="00F536C6" w:rsidP="00F536C6">
      <w:pPr>
        <w:jc w:val="both"/>
        <w:rPr>
          <w:rFonts w:ascii="Times New Roman" w:hAnsi="Times New Roman" w:cs="Times New Roman"/>
          <w:sz w:val="24"/>
          <w:szCs w:val="24"/>
        </w:rPr>
      </w:pPr>
    </w:p>
    <w:p w14:paraId="2A2BC280"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[3] D. K. Srivastava, Utkarsh Tanwar, M.</w:t>
      </w:r>
      <w:proofErr w:type="gramStart"/>
      <w:r w:rsidRPr="007061D3">
        <w:rPr>
          <w:rFonts w:ascii="Times New Roman" w:hAnsi="Times New Roman" w:cs="Times New Roman"/>
          <w:sz w:val="24"/>
          <w:szCs w:val="24"/>
        </w:rPr>
        <w:t>G.Krishna</w:t>
      </w:r>
      <w:proofErr w:type="gramEnd"/>
      <w:r w:rsidRPr="007061D3">
        <w:rPr>
          <w:rFonts w:ascii="Times New Roman" w:hAnsi="Times New Roman" w:cs="Times New Roman"/>
          <w:sz w:val="24"/>
          <w:szCs w:val="24"/>
        </w:rPr>
        <w:t xml:space="preserve"> Rao and Priya Manohar, “A Research Paper on Blood Donation Management,” International Journal of creative research thoughts, vol. 9, no. 5 May 2021, p. 8, 2021. </w:t>
      </w:r>
    </w:p>
    <w:p w14:paraId="6BD173CD" w14:textId="77777777" w:rsidR="00F536C6" w:rsidRPr="007061D3" w:rsidRDefault="00F536C6" w:rsidP="00F536C6">
      <w:pPr>
        <w:jc w:val="both"/>
        <w:rPr>
          <w:rFonts w:ascii="Times New Roman" w:hAnsi="Times New Roman" w:cs="Times New Roman"/>
          <w:sz w:val="24"/>
          <w:szCs w:val="24"/>
        </w:rPr>
      </w:pPr>
    </w:p>
    <w:p w14:paraId="5D546E5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[4] Dr Usman Waheed, “Knowledge, Attitude and Practices towards Blood Donation in Pakistan: A Nationwide Survey”.</w:t>
      </w:r>
    </w:p>
    <w:p w14:paraId="0B1ADF66" w14:textId="77777777" w:rsidR="00F536C6" w:rsidRPr="007061D3" w:rsidRDefault="00F536C6" w:rsidP="00F536C6">
      <w:pPr>
        <w:jc w:val="both"/>
        <w:rPr>
          <w:rFonts w:ascii="Times New Roman" w:hAnsi="Times New Roman" w:cs="Times New Roman"/>
          <w:sz w:val="24"/>
          <w:szCs w:val="24"/>
        </w:rPr>
      </w:pPr>
    </w:p>
    <w:p w14:paraId="20F8F7F7" w14:textId="77777777" w:rsidR="00F536C6" w:rsidRPr="007061D3" w:rsidRDefault="00F536C6" w:rsidP="00F536C6">
      <w:pPr>
        <w:jc w:val="both"/>
        <w:rPr>
          <w:rFonts w:ascii="Times New Roman" w:hAnsi="Times New Roman" w:cs="Times New Roman"/>
          <w:sz w:val="24"/>
          <w:szCs w:val="24"/>
        </w:rPr>
      </w:pPr>
    </w:p>
    <w:p w14:paraId="0A4D8325"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[5] Dr. Muneeba Azmat, “National Blood Donor Policy (2011) Safe Blood Transfusion Programme, Ministry of National Health Services, Government of Pakistan.”</w:t>
      </w:r>
    </w:p>
    <w:p w14:paraId="5AACCFB2" w14:textId="77777777" w:rsidR="00F536C6" w:rsidRPr="007061D3" w:rsidRDefault="00F536C6" w:rsidP="00F536C6">
      <w:pPr>
        <w:jc w:val="both"/>
        <w:rPr>
          <w:rFonts w:ascii="Times New Roman" w:hAnsi="Times New Roman" w:cs="Times New Roman"/>
          <w:sz w:val="24"/>
          <w:szCs w:val="24"/>
        </w:rPr>
      </w:pPr>
    </w:p>
    <w:p w14:paraId="32A8D4C7"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[6] Hassan Abbass Zaheer, </w:t>
      </w:r>
      <w:proofErr w:type="gramStart"/>
      <w:r w:rsidRPr="007061D3">
        <w:rPr>
          <w:rFonts w:ascii="Times New Roman" w:hAnsi="Times New Roman" w:cs="Times New Roman"/>
          <w:sz w:val="24"/>
          <w:szCs w:val="24"/>
        </w:rPr>
        <w:t>“ Inventory</w:t>
      </w:r>
      <w:proofErr w:type="gramEnd"/>
      <w:r w:rsidRPr="007061D3">
        <w:rPr>
          <w:rFonts w:ascii="Times New Roman" w:hAnsi="Times New Roman" w:cs="Times New Roman"/>
          <w:sz w:val="24"/>
          <w:szCs w:val="24"/>
        </w:rPr>
        <w:t xml:space="preserve"> of Blood Donor Organizations (2012) Safe Blood Transfusion Programme, Ministry of National Health Services, Government of Pakistan.”</w:t>
      </w:r>
    </w:p>
    <w:p w14:paraId="11F7AC77" w14:textId="77777777" w:rsidR="00F536C6" w:rsidRPr="007061D3" w:rsidRDefault="00F536C6" w:rsidP="00F536C6">
      <w:pPr>
        <w:jc w:val="both"/>
        <w:rPr>
          <w:rFonts w:ascii="Times New Roman" w:hAnsi="Times New Roman" w:cs="Times New Roman"/>
          <w:sz w:val="24"/>
          <w:szCs w:val="24"/>
        </w:rPr>
      </w:pPr>
    </w:p>
    <w:p w14:paraId="65A0005C" w14:textId="77777777" w:rsidR="00F536C6" w:rsidRPr="007061D3" w:rsidRDefault="00F536C6" w:rsidP="00F536C6">
      <w:pPr>
        <w:jc w:val="both"/>
        <w:rPr>
          <w:rFonts w:ascii="Times New Roman" w:hAnsi="Times New Roman" w:cs="Times New Roman"/>
          <w:sz w:val="24"/>
          <w:szCs w:val="24"/>
        </w:rPr>
      </w:pPr>
    </w:p>
    <w:p w14:paraId="463AACE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[7] Zhou L. (2007) Ontology learning: state of the art and open issues. </w:t>
      </w:r>
      <w:r w:rsidRPr="007061D3">
        <w:rPr>
          <w:rFonts w:ascii="Times New Roman" w:hAnsi="Times New Roman" w:cs="Times New Roman"/>
          <w:i/>
          <w:iCs/>
          <w:sz w:val="24"/>
          <w:szCs w:val="24"/>
        </w:rPr>
        <w:t>Inf. Technol. Manag.</w:t>
      </w:r>
      <w:r w:rsidRPr="007061D3">
        <w:rPr>
          <w:rFonts w:ascii="Times New Roman" w:hAnsi="Times New Roman" w:cs="Times New Roman"/>
          <w:sz w:val="24"/>
          <w:szCs w:val="24"/>
        </w:rPr>
        <w:t>, 8, 241–252. [</w:t>
      </w:r>
      <w:hyperlink r:id="rId203" w:tgtFrame="_blank" w:history="1">
        <w:r w:rsidRPr="007061D3">
          <w:rPr>
            <w:rStyle w:val="Hyperlink"/>
            <w:rFonts w:ascii="Times New Roman" w:hAnsi="Times New Roman" w:cs="Times New Roman"/>
          </w:rPr>
          <w:t>Google Scholar</w:t>
        </w:r>
      </w:hyperlink>
      <w:r w:rsidRPr="007061D3">
        <w:rPr>
          <w:rFonts w:ascii="Times New Roman" w:hAnsi="Times New Roman" w:cs="Times New Roman"/>
          <w:sz w:val="24"/>
          <w:szCs w:val="24"/>
        </w:rPr>
        <w:t>] [</w:t>
      </w:r>
      <w:hyperlink r:id="rId204" w:anchor="ref16" w:history="1">
        <w:r w:rsidRPr="007061D3">
          <w:rPr>
            <w:rStyle w:val="Hyperlink"/>
            <w:rFonts w:ascii="Times New Roman" w:hAnsi="Times New Roman" w:cs="Times New Roman"/>
          </w:rPr>
          <w:t>Ref list</w:t>
        </w:r>
      </w:hyperlink>
      <w:r w:rsidRPr="007061D3">
        <w:rPr>
          <w:rFonts w:ascii="Times New Roman" w:hAnsi="Times New Roman" w:cs="Times New Roman"/>
          <w:sz w:val="24"/>
          <w:szCs w:val="24"/>
        </w:rPr>
        <w:t>]</w:t>
      </w:r>
    </w:p>
    <w:p w14:paraId="5408E254" w14:textId="77777777" w:rsidR="00F536C6" w:rsidRPr="007061D3" w:rsidRDefault="00F536C6" w:rsidP="00F536C6">
      <w:pPr>
        <w:jc w:val="both"/>
        <w:rPr>
          <w:rFonts w:ascii="Times New Roman" w:hAnsi="Times New Roman" w:cs="Times New Roman"/>
          <w:sz w:val="24"/>
          <w:szCs w:val="24"/>
        </w:rPr>
      </w:pPr>
    </w:p>
    <w:sdt>
      <w:sdtPr>
        <w:rPr>
          <w:rFonts w:ascii="Times New Roman" w:eastAsiaTheme="minorHAnsi" w:hAnsi="Times New Roman" w:cs="Times New Roman"/>
          <w:lang w:val="en-US"/>
        </w:rPr>
        <w:id w:val="-99871383"/>
        <w:bibliography/>
      </w:sdtPr>
      <w:sdtEndPr/>
      <w:sdtContent>
        <w:p w14:paraId="73DF8F5F" w14:textId="77777777" w:rsidR="00F536C6" w:rsidRPr="007061D3" w:rsidRDefault="00F536C6" w:rsidP="00F536C6">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sz w:val="24"/>
              <w:szCs w:val="24"/>
            </w:rPr>
            <w:t xml:space="preserve">[8] </w:t>
          </w:r>
          <w:r w:rsidRPr="007061D3">
            <w:rPr>
              <w:rFonts w:ascii="Times New Roman" w:hAnsi="Times New Roman" w:cs="Times New Roman"/>
              <w:sz w:val="24"/>
              <w:szCs w:val="24"/>
            </w:rPr>
            <w:fldChar w:fldCharType="begin"/>
          </w:r>
          <w:r w:rsidRPr="007061D3">
            <w:rPr>
              <w:rFonts w:ascii="Times New Roman" w:hAnsi="Times New Roman" w:cs="Times New Roman"/>
              <w:sz w:val="24"/>
              <w:szCs w:val="24"/>
            </w:rPr>
            <w:instrText xml:space="preserve"> BIBLIOGRAPHY </w:instrText>
          </w:r>
          <w:r w:rsidRPr="007061D3">
            <w:rPr>
              <w:rFonts w:ascii="Times New Roman" w:hAnsi="Times New Roman" w:cs="Times New Roman"/>
              <w:sz w:val="24"/>
              <w:szCs w:val="24"/>
            </w:rPr>
            <w:fldChar w:fldCharType="separate"/>
          </w:r>
          <w:r w:rsidRPr="007061D3">
            <w:rPr>
              <w:rFonts w:ascii="Times New Roman" w:hAnsi="Times New Roman" w:cs="Times New Roman"/>
              <w:noProof/>
              <w:sz w:val="24"/>
              <w:szCs w:val="24"/>
            </w:rPr>
            <w:t xml:space="preserve"> Raj, 1., Anurag Gupta, &amp; S. Poornima . (2018). PREDICTING DONOR'S LIKELIHOOD OF DONATING BLOOD GIVEN VARIOUS Factors. </w:t>
          </w:r>
          <w:r w:rsidRPr="007061D3">
            <w:rPr>
              <w:rFonts w:ascii="Times New Roman" w:hAnsi="Times New Roman" w:cs="Times New Roman"/>
              <w:iCs/>
              <w:noProof/>
              <w:sz w:val="24"/>
              <w:szCs w:val="24"/>
            </w:rPr>
            <w:t>International Journal of Pure and Applied Mathematics</w:t>
          </w:r>
          <w:r w:rsidRPr="007061D3">
            <w:rPr>
              <w:rFonts w:ascii="Times New Roman" w:hAnsi="Times New Roman" w:cs="Times New Roman"/>
              <w:noProof/>
              <w:sz w:val="24"/>
              <w:szCs w:val="24"/>
            </w:rPr>
            <w:t>, 491-495.</w:t>
          </w:r>
        </w:p>
        <w:p w14:paraId="628C2E10" w14:textId="77777777" w:rsidR="00F536C6" w:rsidRPr="007061D3" w:rsidRDefault="00F536C6" w:rsidP="00F536C6">
          <w:pPr>
            <w:pStyle w:val="Bibliography"/>
            <w:ind w:left="720" w:hanging="720"/>
            <w:jc w:val="both"/>
            <w:rPr>
              <w:rFonts w:ascii="Times New Roman" w:hAnsi="Times New Roman" w:cs="Times New Roman"/>
              <w:sz w:val="24"/>
              <w:szCs w:val="24"/>
            </w:rPr>
          </w:pPr>
          <w:r w:rsidRPr="007061D3">
            <w:rPr>
              <w:rFonts w:ascii="Times New Roman" w:hAnsi="Times New Roman" w:cs="Times New Roman"/>
              <w:b/>
              <w:bCs/>
              <w:noProof/>
              <w:sz w:val="24"/>
              <w:szCs w:val="24"/>
            </w:rPr>
            <w:fldChar w:fldCharType="end"/>
          </w:r>
        </w:p>
        <w:sdt>
          <w:sdtPr>
            <w:rPr>
              <w:rFonts w:ascii="Times New Roman" w:eastAsiaTheme="minorHAnsi" w:hAnsi="Times New Roman" w:cs="Times New Roman"/>
              <w:sz w:val="24"/>
              <w:szCs w:val="24"/>
              <w:lang w:val="en-US"/>
            </w:rPr>
            <w:id w:val="-573587230"/>
            <w:bibliography/>
          </w:sdtPr>
          <w:sdtEndPr>
            <w:rPr>
              <w:sz w:val="22"/>
              <w:szCs w:val="22"/>
            </w:rPr>
          </w:sdtEndPr>
          <w:sdtContent>
            <w:p w14:paraId="36D01413" w14:textId="454F2F7B" w:rsidR="00F536C6" w:rsidRPr="007061D3" w:rsidRDefault="00A574CB" w:rsidP="00A574CB">
              <w:pPr>
                <w:pStyle w:val="Bibliography"/>
                <w:tabs>
                  <w:tab w:val="center" w:pos="4680"/>
                </w:tabs>
                <w:ind w:left="720" w:hanging="720"/>
                <w:jc w:val="both"/>
                <w:rPr>
                  <w:rFonts w:ascii="Times New Roman" w:hAnsi="Times New Roman" w:cs="Times New Roman"/>
                  <w:sz w:val="24"/>
                  <w:szCs w:val="24"/>
                </w:rPr>
              </w:pPr>
              <w:r>
                <w:rPr>
                  <w:rFonts w:ascii="Times New Roman" w:eastAsiaTheme="minorHAnsi" w:hAnsi="Times New Roman" w:cs="Times New Roman"/>
                  <w:sz w:val="24"/>
                  <w:szCs w:val="24"/>
                  <w:lang w:val="en-US"/>
                </w:rPr>
                <w:tab/>
              </w:r>
              <w:r>
                <w:rPr>
                  <w:rFonts w:ascii="Times New Roman" w:eastAsiaTheme="minorHAnsi" w:hAnsi="Times New Roman" w:cs="Times New Roman"/>
                  <w:sz w:val="24"/>
                  <w:szCs w:val="24"/>
                  <w:lang w:val="en-US"/>
                </w:rPr>
                <w:tab/>
              </w:r>
            </w:p>
            <w:p w14:paraId="5D9F629B" w14:textId="77777777" w:rsidR="00953E0E" w:rsidRDefault="00F536C6" w:rsidP="00A03A21">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noProof/>
                  <w:sz w:val="24"/>
                  <w:szCs w:val="24"/>
                </w:rPr>
                <w:lastRenderedPageBreak/>
                <w:t xml:space="preserve">[9] Boonyanusith, W., &amp; Jittamai, P. (2012). Blood Donor Classification Using Neural Network and Decision Tree Techniques. </w:t>
              </w:r>
              <w:r w:rsidRPr="007061D3">
                <w:rPr>
                  <w:rFonts w:ascii="Times New Roman" w:hAnsi="Times New Roman" w:cs="Times New Roman"/>
                  <w:iCs/>
                  <w:noProof/>
                  <w:sz w:val="24"/>
                  <w:szCs w:val="24"/>
                </w:rPr>
                <w:t>Proceedings of the World Congress on Engineering and Computer Science</w:t>
              </w:r>
              <w:r w:rsidRPr="007061D3">
                <w:rPr>
                  <w:rFonts w:ascii="Times New Roman" w:hAnsi="Times New Roman" w:cs="Times New Roman"/>
                  <w:noProof/>
                  <w:sz w:val="24"/>
                  <w:szCs w:val="24"/>
                </w:rPr>
                <w:t>, 1--5.</w:t>
              </w:r>
            </w:p>
            <w:p w14:paraId="67D3B22F" w14:textId="12518D1E" w:rsidR="00F536C6" w:rsidRPr="00953E0E" w:rsidRDefault="008C24FE" w:rsidP="00953E0E">
              <w:pPr>
                <w:rPr>
                  <w:lang w:val="en"/>
                </w:rPr>
              </w:pPr>
            </w:p>
          </w:sdtContent>
        </w:sdt>
      </w:sdtContent>
    </w:sdt>
    <w:p w14:paraId="079BF691" w14:textId="3CCF50C3" w:rsidR="00953E0E" w:rsidRPr="00953E0E" w:rsidRDefault="00953E0E" w:rsidP="00953E0E">
      <w:pPr>
        <w:rPr>
          <w:lang w:val="en"/>
        </w:rPr>
      </w:pPr>
      <w:r>
        <w:rPr>
          <w:noProof/>
          <w:lang w:val="en-GB" w:eastAsia="en-GB"/>
        </w:rPr>
        <w:drawing>
          <wp:inline distT="0" distB="0" distL="0" distR="0" wp14:anchorId="785A0EAB" wp14:editId="23A9C65F">
            <wp:extent cx="6784975" cy="2136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L ontology for blood donation system report.png"/>
                    <pic:cNvPicPr/>
                  </pic:nvPicPr>
                  <pic:blipFill>
                    <a:blip r:embed="rId205">
                      <a:extLst>
                        <a:ext uri="{28A0092B-C50C-407E-A947-70E740481C1C}">
                          <a14:useLocalDpi xmlns:a14="http://schemas.microsoft.com/office/drawing/2010/main" val="0"/>
                        </a:ext>
                      </a:extLst>
                    </a:blip>
                    <a:stretch>
                      <a:fillRect/>
                    </a:stretch>
                  </pic:blipFill>
                  <pic:spPr>
                    <a:xfrm>
                      <a:off x="0" y="0"/>
                      <a:ext cx="6822846" cy="2148084"/>
                    </a:xfrm>
                    <a:prstGeom prst="rect">
                      <a:avLst/>
                    </a:prstGeom>
                  </pic:spPr>
                </pic:pic>
              </a:graphicData>
            </a:graphic>
          </wp:inline>
        </w:drawing>
      </w:r>
    </w:p>
    <w:sectPr w:rsidR="00953E0E" w:rsidRPr="00953E0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8D8C5" w14:textId="77777777" w:rsidR="008C24FE" w:rsidRDefault="008C24FE" w:rsidP="0042048F">
      <w:pPr>
        <w:spacing w:after="0" w:line="240" w:lineRule="auto"/>
      </w:pPr>
      <w:r>
        <w:separator/>
      </w:r>
    </w:p>
  </w:endnote>
  <w:endnote w:type="continuationSeparator" w:id="0">
    <w:p w14:paraId="737D837C" w14:textId="77777777" w:rsidR="008C24FE" w:rsidRDefault="008C24FE" w:rsidP="0042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DC503" w14:textId="77777777" w:rsidR="008C24FE" w:rsidRDefault="008C24FE" w:rsidP="0042048F">
      <w:pPr>
        <w:spacing w:after="0" w:line="240" w:lineRule="auto"/>
      </w:pPr>
      <w:r>
        <w:separator/>
      </w:r>
    </w:p>
  </w:footnote>
  <w:footnote w:type="continuationSeparator" w:id="0">
    <w:p w14:paraId="36AB3622" w14:textId="77777777" w:rsidR="008C24FE" w:rsidRDefault="008C24FE" w:rsidP="00420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5BD7"/>
    <w:multiLevelType w:val="hybridMultilevel"/>
    <w:tmpl w:val="29564F66"/>
    <w:lvl w:ilvl="0" w:tplc="6AD4E77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C4F610">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D879A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C65BFE">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8681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48E39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CE567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A4FA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CCD9E0">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15126C"/>
    <w:multiLevelType w:val="hybridMultilevel"/>
    <w:tmpl w:val="FB1ADCD0"/>
    <w:lvl w:ilvl="0" w:tplc="B6FA2D80">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AE6FD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74520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448284">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ACC66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D896AA">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ECFFF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D26B14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F4C14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2568B4"/>
    <w:multiLevelType w:val="hybridMultilevel"/>
    <w:tmpl w:val="2FD42C6A"/>
    <w:lvl w:ilvl="0" w:tplc="5728FC32">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A46C64">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E3E1872">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F29E08">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FEB8D0">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9428DC">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8A117A">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0E71E6">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786AB98">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E66DE9"/>
    <w:multiLevelType w:val="hybridMultilevel"/>
    <w:tmpl w:val="F1144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A2DEB"/>
    <w:multiLevelType w:val="hybridMultilevel"/>
    <w:tmpl w:val="96D04DF8"/>
    <w:lvl w:ilvl="0" w:tplc="83E8F6F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4C36BA">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A4F3E6">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90223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CA374A">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6676A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0ABF7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D0C718">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CAAF9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4903B0F"/>
    <w:multiLevelType w:val="hybridMultilevel"/>
    <w:tmpl w:val="D7D223B0"/>
    <w:lvl w:ilvl="0" w:tplc="93243A5C">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2C0388">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48255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D8E7E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E0FF5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CAFA8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BEA4B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1B8E69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7E80FE">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4DD3081"/>
    <w:multiLevelType w:val="hybridMultilevel"/>
    <w:tmpl w:val="DF2ADAB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6C44D58"/>
    <w:multiLevelType w:val="hybridMultilevel"/>
    <w:tmpl w:val="F12A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706C1"/>
    <w:multiLevelType w:val="hybridMultilevel"/>
    <w:tmpl w:val="B7C8EB0C"/>
    <w:lvl w:ilvl="0" w:tplc="D4A65DD2">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049EA4">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8AAD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1EBE6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F2524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34AA24">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ACD884">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4C505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24E42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8042A36"/>
    <w:multiLevelType w:val="hybridMultilevel"/>
    <w:tmpl w:val="2EAE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3C1BC4"/>
    <w:multiLevelType w:val="hybridMultilevel"/>
    <w:tmpl w:val="CA0020B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088916A4"/>
    <w:multiLevelType w:val="multilevel"/>
    <w:tmpl w:val="A7F62A2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8A60762"/>
    <w:multiLevelType w:val="hybridMultilevel"/>
    <w:tmpl w:val="CC58E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33B56"/>
    <w:multiLevelType w:val="hybridMultilevel"/>
    <w:tmpl w:val="0F1AB58C"/>
    <w:lvl w:ilvl="0" w:tplc="5924166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AEC1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D2345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2056AA">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3E7C8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10C1D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A077A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F693B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9CAD1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EBA164D"/>
    <w:multiLevelType w:val="multilevel"/>
    <w:tmpl w:val="87BE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B7856"/>
    <w:multiLevelType w:val="hybridMultilevel"/>
    <w:tmpl w:val="A5508C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65C01B6"/>
    <w:multiLevelType w:val="hybridMultilevel"/>
    <w:tmpl w:val="D7B03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BC36FC"/>
    <w:multiLevelType w:val="hybridMultilevel"/>
    <w:tmpl w:val="2B9C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4833C8"/>
    <w:multiLevelType w:val="hybridMultilevel"/>
    <w:tmpl w:val="9DD0C996"/>
    <w:lvl w:ilvl="0" w:tplc="0C10FDA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5F63EAC">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06E3F6">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4A5F0C">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1430E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56943E">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6AB2CC">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D2F904">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9E6740">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9C84092"/>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ACB0929"/>
    <w:multiLevelType w:val="hybridMultilevel"/>
    <w:tmpl w:val="2012A8D2"/>
    <w:lvl w:ilvl="0" w:tplc="FC701D7E">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F604E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5E6D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5C0F0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D0E15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887C4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226F4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B6869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0CA20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CA3FD1"/>
    <w:multiLevelType w:val="hybridMultilevel"/>
    <w:tmpl w:val="02105C2A"/>
    <w:lvl w:ilvl="0" w:tplc="1768302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4064A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30271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2278F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1E6F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A273AC">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D0F33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9817E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5A3F9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E6F3471"/>
    <w:multiLevelType w:val="hybridMultilevel"/>
    <w:tmpl w:val="07EAF922"/>
    <w:lvl w:ilvl="0" w:tplc="237838AC">
      <w:start w:val="1"/>
      <w:numFmt w:val="decimal"/>
      <w:lvlText w:val="%1."/>
      <w:lvlJc w:val="left"/>
      <w:pPr>
        <w:ind w:left="720" w:hanging="360"/>
      </w:pPr>
      <w:rPr>
        <w:rFonts w:eastAsia="Times New Roman"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1EB6E8B"/>
    <w:multiLevelType w:val="multilevel"/>
    <w:tmpl w:val="6BD2D870"/>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27471190"/>
    <w:multiLevelType w:val="hybridMultilevel"/>
    <w:tmpl w:val="EA2C4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6050"/>
    <w:multiLevelType w:val="hybridMultilevel"/>
    <w:tmpl w:val="3BC0998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9C17BB0"/>
    <w:multiLevelType w:val="multilevel"/>
    <w:tmpl w:val="D276AE78"/>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2AE24E02"/>
    <w:multiLevelType w:val="hybridMultilevel"/>
    <w:tmpl w:val="E766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FF363A"/>
    <w:multiLevelType w:val="hybridMultilevel"/>
    <w:tmpl w:val="8A32055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DD624CA"/>
    <w:multiLevelType w:val="hybridMultilevel"/>
    <w:tmpl w:val="05F25946"/>
    <w:lvl w:ilvl="0" w:tplc="4306C81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22B44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F16365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DEBCA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2CAF0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3040A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E250F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5EE117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086AB6">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2E374133"/>
    <w:multiLevelType w:val="hybridMultilevel"/>
    <w:tmpl w:val="FF4A4C38"/>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33" w15:restartNumberingAfterBreak="0">
    <w:nsid w:val="3167690E"/>
    <w:multiLevelType w:val="hybridMultilevel"/>
    <w:tmpl w:val="0880858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4" w15:restartNumberingAfterBreak="0">
    <w:nsid w:val="32B92380"/>
    <w:multiLevelType w:val="multilevel"/>
    <w:tmpl w:val="1E6C9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33101D71"/>
    <w:multiLevelType w:val="hybridMultilevel"/>
    <w:tmpl w:val="6B925846"/>
    <w:lvl w:ilvl="0" w:tplc="FB86103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04D97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52CE9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1CE64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9869C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A0F7E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B4630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F41DF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A66E9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33F464BF"/>
    <w:multiLevelType w:val="hybridMultilevel"/>
    <w:tmpl w:val="8FE86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A7437F0"/>
    <w:multiLevelType w:val="hybridMultilevel"/>
    <w:tmpl w:val="40A8E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78559A"/>
    <w:multiLevelType w:val="hybridMultilevel"/>
    <w:tmpl w:val="7FA2FE66"/>
    <w:lvl w:ilvl="0" w:tplc="49C21F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504F6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CEC81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32FD6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288AE1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6DC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8836A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6C164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EC9B4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C25269D"/>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3C5A19F9"/>
    <w:multiLevelType w:val="hybridMultilevel"/>
    <w:tmpl w:val="F59CF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B4014B"/>
    <w:multiLevelType w:val="hybridMultilevel"/>
    <w:tmpl w:val="81704D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B776E5"/>
    <w:multiLevelType w:val="hybridMultilevel"/>
    <w:tmpl w:val="F8CE99E8"/>
    <w:lvl w:ilvl="0" w:tplc="CB504530">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9C469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1E538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C03B0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12D19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497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6CAA46">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D68CB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A49F68">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3D9C4B8E"/>
    <w:multiLevelType w:val="hybridMultilevel"/>
    <w:tmpl w:val="B858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19743F"/>
    <w:multiLevelType w:val="hybridMultilevel"/>
    <w:tmpl w:val="E1E6D3C0"/>
    <w:lvl w:ilvl="0" w:tplc="E6A27DF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2AC3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690F45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60DCE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BEB67C">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4F497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A6218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5624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6A81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64164ED"/>
    <w:multiLevelType w:val="hybridMultilevel"/>
    <w:tmpl w:val="4CD2ABE0"/>
    <w:lvl w:ilvl="0" w:tplc="37AAE986">
      <w:start w:val="1"/>
      <w:numFmt w:val="bullet"/>
      <w:lvlText w:val="●"/>
      <w:lvlJc w:val="left"/>
      <w:pPr>
        <w:ind w:left="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5877F6">
      <w:start w:val="1"/>
      <w:numFmt w:val="bullet"/>
      <w:lvlText w:val="o"/>
      <w:lvlJc w:val="left"/>
      <w:pPr>
        <w:ind w:left="1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92A244">
      <w:start w:val="1"/>
      <w:numFmt w:val="bullet"/>
      <w:lvlText w:val="▪"/>
      <w:lvlJc w:val="left"/>
      <w:pPr>
        <w:ind w:left="2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06287E">
      <w:start w:val="1"/>
      <w:numFmt w:val="bullet"/>
      <w:lvlText w:val="•"/>
      <w:lvlJc w:val="left"/>
      <w:pPr>
        <w:ind w:left="2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403288">
      <w:start w:val="1"/>
      <w:numFmt w:val="bullet"/>
      <w:lvlText w:val="o"/>
      <w:lvlJc w:val="left"/>
      <w:pPr>
        <w:ind w:left="3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9401FA">
      <w:start w:val="1"/>
      <w:numFmt w:val="bullet"/>
      <w:lvlText w:val="▪"/>
      <w:lvlJc w:val="left"/>
      <w:pPr>
        <w:ind w:left="42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68F99C">
      <w:start w:val="1"/>
      <w:numFmt w:val="bullet"/>
      <w:lvlText w:val="•"/>
      <w:lvlJc w:val="left"/>
      <w:pPr>
        <w:ind w:left="49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C44A04">
      <w:start w:val="1"/>
      <w:numFmt w:val="bullet"/>
      <w:lvlText w:val="o"/>
      <w:lvlJc w:val="left"/>
      <w:pPr>
        <w:ind w:left="5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62CEF8">
      <w:start w:val="1"/>
      <w:numFmt w:val="bullet"/>
      <w:lvlText w:val="▪"/>
      <w:lvlJc w:val="left"/>
      <w:pPr>
        <w:ind w:left="63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49AB56FD"/>
    <w:multiLevelType w:val="multilevel"/>
    <w:tmpl w:val="BA328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3E4366"/>
    <w:multiLevelType w:val="multilevel"/>
    <w:tmpl w:val="D6A4D396"/>
    <w:lvl w:ilvl="0">
      <w:start w:val="2"/>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DBD0264"/>
    <w:multiLevelType w:val="hybridMultilevel"/>
    <w:tmpl w:val="E17CE234"/>
    <w:lvl w:ilvl="0" w:tplc="6D20BBE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28AF2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BB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2036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A4DA0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E632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7AE4D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DE058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F4EE74">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4EE56247"/>
    <w:multiLevelType w:val="hybridMultilevel"/>
    <w:tmpl w:val="F022F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507D7A"/>
    <w:multiLevelType w:val="hybridMultilevel"/>
    <w:tmpl w:val="26A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772B24"/>
    <w:multiLevelType w:val="hybridMultilevel"/>
    <w:tmpl w:val="7C8C80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50BE4446"/>
    <w:multiLevelType w:val="hybridMultilevel"/>
    <w:tmpl w:val="E708CE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730CC4"/>
    <w:multiLevelType w:val="hybridMultilevel"/>
    <w:tmpl w:val="55B8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866BAB"/>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55F975BD"/>
    <w:multiLevelType w:val="multilevel"/>
    <w:tmpl w:val="A4D4FE28"/>
    <w:lvl w:ilvl="0">
      <w:start w:val="1"/>
      <w:numFmt w:val="decimal"/>
      <w:lvlText w:val="%1."/>
      <w:lvlJc w:val="left"/>
      <w:pPr>
        <w:ind w:left="360" w:hanging="360"/>
      </w:pPr>
    </w:lvl>
    <w:lvl w:ilvl="1">
      <w:start w:val="5"/>
      <w:numFmt w:val="decimal"/>
      <w:isLgl/>
      <w:lvlText w:val="%1.%2."/>
      <w:lvlJc w:val="left"/>
      <w:pPr>
        <w:ind w:left="360" w:hanging="360"/>
      </w:pPr>
      <w:rPr>
        <w:rFonts w:asciiTheme="minorHAnsi" w:hAnsiTheme="minorHAnsi" w:cstheme="minorBidi" w:hint="default"/>
      </w:rPr>
    </w:lvl>
    <w:lvl w:ilvl="2">
      <w:start w:val="1"/>
      <w:numFmt w:val="decimal"/>
      <w:isLgl/>
      <w:lvlText w:val="%1.%2.%3."/>
      <w:lvlJc w:val="left"/>
      <w:pPr>
        <w:ind w:left="720" w:hanging="720"/>
      </w:pPr>
      <w:rPr>
        <w:rFonts w:asciiTheme="minorHAnsi" w:hAnsiTheme="minorHAnsi" w:cstheme="minorBidi" w:hint="default"/>
      </w:rPr>
    </w:lvl>
    <w:lvl w:ilvl="3">
      <w:start w:val="1"/>
      <w:numFmt w:val="decimal"/>
      <w:isLgl/>
      <w:lvlText w:val="%1.%2.%3.%4."/>
      <w:lvlJc w:val="left"/>
      <w:pPr>
        <w:ind w:left="720" w:hanging="720"/>
      </w:pPr>
      <w:rPr>
        <w:rFonts w:asciiTheme="minorHAnsi" w:hAnsiTheme="minorHAnsi" w:cstheme="minorBidi" w:hint="default"/>
      </w:rPr>
    </w:lvl>
    <w:lvl w:ilvl="4">
      <w:start w:val="1"/>
      <w:numFmt w:val="decimal"/>
      <w:isLgl/>
      <w:lvlText w:val="%1.%2.%3.%4.%5."/>
      <w:lvlJc w:val="left"/>
      <w:pPr>
        <w:ind w:left="720" w:hanging="720"/>
      </w:pPr>
      <w:rPr>
        <w:rFonts w:asciiTheme="minorHAnsi" w:hAnsiTheme="minorHAnsi" w:cstheme="minorBidi" w:hint="default"/>
      </w:rPr>
    </w:lvl>
    <w:lvl w:ilvl="5">
      <w:start w:val="1"/>
      <w:numFmt w:val="decimal"/>
      <w:isLgl/>
      <w:lvlText w:val="%1.%2.%3.%4.%5.%6."/>
      <w:lvlJc w:val="left"/>
      <w:pPr>
        <w:ind w:left="1080" w:hanging="1080"/>
      </w:pPr>
      <w:rPr>
        <w:rFonts w:asciiTheme="minorHAnsi" w:hAnsiTheme="minorHAnsi" w:cstheme="minorBidi" w:hint="default"/>
      </w:rPr>
    </w:lvl>
    <w:lvl w:ilvl="6">
      <w:start w:val="1"/>
      <w:numFmt w:val="decimal"/>
      <w:isLgl/>
      <w:lvlText w:val="%1.%2.%3.%4.%5.%6.%7."/>
      <w:lvlJc w:val="left"/>
      <w:pPr>
        <w:ind w:left="1080" w:hanging="1080"/>
      </w:pPr>
      <w:rPr>
        <w:rFonts w:asciiTheme="minorHAnsi" w:hAnsiTheme="minorHAnsi" w:cstheme="minorBidi" w:hint="default"/>
      </w:rPr>
    </w:lvl>
    <w:lvl w:ilvl="7">
      <w:start w:val="1"/>
      <w:numFmt w:val="decimal"/>
      <w:isLgl/>
      <w:lvlText w:val="%1.%2.%3.%4.%5.%6.%7.%8."/>
      <w:lvlJc w:val="left"/>
      <w:pPr>
        <w:ind w:left="1080" w:hanging="1080"/>
      </w:pPr>
      <w:rPr>
        <w:rFonts w:asciiTheme="minorHAnsi" w:hAnsiTheme="minorHAnsi" w:cstheme="minorBidi" w:hint="default"/>
      </w:rPr>
    </w:lvl>
    <w:lvl w:ilvl="8">
      <w:start w:val="1"/>
      <w:numFmt w:val="decimal"/>
      <w:isLgl/>
      <w:lvlText w:val="%1.%2.%3.%4.%5.%6.%7.%8.%9."/>
      <w:lvlJc w:val="left"/>
      <w:pPr>
        <w:ind w:left="1440" w:hanging="1440"/>
      </w:pPr>
      <w:rPr>
        <w:rFonts w:asciiTheme="minorHAnsi" w:hAnsiTheme="minorHAnsi" w:cstheme="minorBidi" w:hint="default"/>
      </w:rPr>
    </w:lvl>
  </w:abstractNum>
  <w:abstractNum w:abstractNumId="56" w15:restartNumberingAfterBreak="0">
    <w:nsid w:val="57244BC1"/>
    <w:multiLevelType w:val="hybridMultilevel"/>
    <w:tmpl w:val="E6225B40"/>
    <w:lvl w:ilvl="0" w:tplc="4190889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0E3B6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22815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F2614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56004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4051A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AED58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C161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1A9EF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58C42188"/>
    <w:multiLevelType w:val="hybridMultilevel"/>
    <w:tmpl w:val="3FCCC13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59C3619F"/>
    <w:multiLevelType w:val="hybridMultilevel"/>
    <w:tmpl w:val="B1FA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C63649"/>
    <w:multiLevelType w:val="hybridMultilevel"/>
    <w:tmpl w:val="96F24300"/>
    <w:lvl w:ilvl="0" w:tplc="BE042E80">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48901A">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B63646">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F8AF24">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405866">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20FAF6">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CE23F0">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0877AC">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A515E">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5DFD79D7"/>
    <w:multiLevelType w:val="hybridMultilevel"/>
    <w:tmpl w:val="54F21F9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0323174"/>
    <w:multiLevelType w:val="multilevel"/>
    <w:tmpl w:val="DA90531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2" w15:restartNumberingAfterBreak="0">
    <w:nsid w:val="60F434FC"/>
    <w:multiLevelType w:val="hybridMultilevel"/>
    <w:tmpl w:val="14E4C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1344482"/>
    <w:multiLevelType w:val="multilevel"/>
    <w:tmpl w:val="0792DF56"/>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1EF4F8E"/>
    <w:multiLevelType w:val="multilevel"/>
    <w:tmpl w:val="700AA5C4"/>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6326677E"/>
    <w:multiLevelType w:val="hybridMultilevel"/>
    <w:tmpl w:val="2D10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1643F3"/>
    <w:multiLevelType w:val="hybridMultilevel"/>
    <w:tmpl w:val="2D6038EC"/>
    <w:lvl w:ilvl="0" w:tplc="30A2473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0404E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3435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1A95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A5A5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366B9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0E492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708084">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98EF5A">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66EC2EB0"/>
    <w:multiLevelType w:val="hybridMultilevel"/>
    <w:tmpl w:val="9FB4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DE037B"/>
    <w:multiLevelType w:val="hybridMultilevel"/>
    <w:tmpl w:val="E466BB1E"/>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CDC06B1"/>
    <w:multiLevelType w:val="hybridMultilevel"/>
    <w:tmpl w:val="D8DC32A2"/>
    <w:lvl w:ilvl="0" w:tplc="FE721C1A">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8EA9C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8627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E0E95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9A41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02A9E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A2A2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E40804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BEACF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6EF16DC4"/>
    <w:multiLevelType w:val="hybridMultilevel"/>
    <w:tmpl w:val="AD3EAEFA"/>
    <w:lvl w:ilvl="0" w:tplc="3D4855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4207DE">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66FB28">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96A35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FA434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CC740">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D0EA04">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E4778C">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2AE38C">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71C01F1E"/>
    <w:multiLevelType w:val="hybridMultilevel"/>
    <w:tmpl w:val="DA4C4D9E"/>
    <w:lvl w:ilvl="0" w:tplc="284A096A">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AA12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CE35F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3C8BC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067A4">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DA405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C8736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7EC8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F643D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73037C07"/>
    <w:multiLevelType w:val="multilevel"/>
    <w:tmpl w:val="EF62236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74A65F84"/>
    <w:multiLevelType w:val="hybridMultilevel"/>
    <w:tmpl w:val="1E68D57C"/>
    <w:lvl w:ilvl="0" w:tplc="A0EAE134">
      <w:start w:val="1"/>
      <w:numFmt w:val="decimal"/>
      <w:lvlText w:val="%1."/>
      <w:lvlJc w:val="left"/>
      <w:pPr>
        <w:ind w:left="360" w:hanging="360"/>
      </w:pPr>
      <w:rPr>
        <w:rFonts w:eastAsia="Times New Roman"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761D14E9"/>
    <w:multiLevelType w:val="hybridMultilevel"/>
    <w:tmpl w:val="6BD8DC04"/>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79DF3688"/>
    <w:multiLevelType w:val="hybridMultilevel"/>
    <w:tmpl w:val="8DA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AC76F28"/>
    <w:multiLevelType w:val="hybridMultilevel"/>
    <w:tmpl w:val="2A042D4C"/>
    <w:lvl w:ilvl="0" w:tplc="38CA0F1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CA76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18C2E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C6818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9674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D65FE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810388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A28D5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418FCE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7B634E12"/>
    <w:multiLevelType w:val="multilevel"/>
    <w:tmpl w:val="F89036B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7C1511D9"/>
    <w:multiLevelType w:val="hybridMultilevel"/>
    <w:tmpl w:val="B8E482DE"/>
    <w:lvl w:ilvl="0" w:tplc="1B1A2CF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A42D7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AC151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3AD13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8E00E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EA33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84485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B2C8B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9CEF7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7C9A677B"/>
    <w:multiLevelType w:val="hybridMultilevel"/>
    <w:tmpl w:val="2FCC0CC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1" w15:restartNumberingAfterBreak="0">
    <w:nsid w:val="7D32341E"/>
    <w:multiLevelType w:val="hybridMultilevel"/>
    <w:tmpl w:val="3718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11"/>
  </w:num>
  <w:num w:numId="3">
    <w:abstractNumId w:val="64"/>
  </w:num>
  <w:num w:numId="4">
    <w:abstractNumId w:val="73"/>
  </w:num>
  <w:num w:numId="5">
    <w:abstractNumId w:val="25"/>
  </w:num>
  <w:num w:numId="6">
    <w:abstractNumId w:val="57"/>
  </w:num>
  <w:num w:numId="7">
    <w:abstractNumId w:val="80"/>
  </w:num>
  <w:num w:numId="8">
    <w:abstractNumId w:val="33"/>
  </w:num>
  <w:num w:numId="9">
    <w:abstractNumId w:val="46"/>
  </w:num>
  <w:num w:numId="10">
    <w:abstractNumId w:val="3"/>
  </w:num>
  <w:num w:numId="11">
    <w:abstractNumId w:val="62"/>
  </w:num>
  <w:num w:numId="12">
    <w:abstractNumId w:val="40"/>
  </w:num>
  <w:num w:numId="13">
    <w:abstractNumId w:val="44"/>
  </w:num>
  <w:num w:numId="14">
    <w:abstractNumId w:val="45"/>
  </w:num>
  <w:num w:numId="15">
    <w:abstractNumId w:val="38"/>
  </w:num>
  <w:num w:numId="16">
    <w:abstractNumId w:val="72"/>
  </w:num>
  <w:num w:numId="17">
    <w:abstractNumId w:val="13"/>
  </w:num>
  <w:num w:numId="18">
    <w:abstractNumId w:val="66"/>
  </w:num>
  <w:num w:numId="19">
    <w:abstractNumId w:val="79"/>
  </w:num>
  <w:num w:numId="20">
    <w:abstractNumId w:val="59"/>
  </w:num>
  <w:num w:numId="21">
    <w:abstractNumId w:val="4"/>
  </w:num>
  <w:num w:numId="22">
    <w:abstractNumId w:val="77"/>
  </w:num>
  <w:num w:numId="23">
    <w:abstractNumId w:val="42"/>
  </w:num>
  <w:num w:numId="24">
    <w:abstractNumId w:val="71"/>
  </w:num>
  <w:num w:numId="25">
    <w:abstractNumId w:val="22"/>
  </w:num>
  <w:num w:numId="26">
    <w:abstractNumId w:val="2"/>
  </w:num>
  <w:num w:numId="27">
    <w:abstractNumId w:val="48"/>
  </w:num>
  <w:num w:numId="28">
    <w:abstractNumId w:val="31"/>
  </w:num>
  <w:num w:numId="29">
    <w:abstractNumId w:val="35"/>
  </w:num>
  <w:num w:numId="30">
    <w:abstractNumId w:val="56"/>
  </w:num>
  <w:num w:numId="31">
    <w:abstractNumId w:val="70"/>
  </w:num>
  <w:num w:numId="32">
    <w:abstractNumId w:val="0"/>
  </w:num>
  <w:num w:numId="33">
    <w:abstractNumId w:val="8"/>
  </w:num>
  <w:num w:numId="34">
    <w:abstractNumId w:val="20"/>
  </w:num>
  <w:num w:numId="35">
    <w:abstractNumId w:val="1"/>
  </w:num>
  <w:num w:numId="36">
    <w:abstractNumId w:val="5"/>
  </w:num>
  <w:num w:numId="37">
    <w:abstractNumId w:val="69"/>
  </w:num>
  <w:num w:numId="38">
    <w:abstractNumId w:val="21"/>
  </w:num>
  <w:num w:numId="39">
    <w:abstractNumId w:val="24"/>
  </w:num>
  <w:num w:numId="40">
    <w:abstractNumId w:val="53"/>
  </w:num>
  <w:num w:numId="41">
    <w:abstractNumId w:val="49"/>
  </w:num>
  <w:num w:numId="42">
    <w:abstractNumId w:val="29"/>
  </w:num>
  <w:num w:numId="43">
    <w:abstractNumId w:val="61"/>
  </w:num>
  <w:num w:numId="44">
    <w:abstractNumId w:val="19"/>
  </w:num>
  <w:num w:numId="45">
    <w:abstractNumId w:val="18"/>
  </w:num>
  <w:num w:numId="46">
    <w:abstractNumId w:val="6"/>
  </w:num>
  <w:num w:numId="47">
    <w:abstractNumId w:val="15"/>
  </w:num>
  <w:num w:numId="48">
    <w:abstractNumId w:val="54"/>
  </w:num>
  <w:num w:numId="49">
    <w:abstractNumId w:val="39"/>
  </w:num>
  <w:num w:numId="50">
    <w:abstractNumId w:val="68"/>
  </w:num>
  <w:num w:numId="51">
    <w:abstractNumId w:val="27"/>
  </w:num>
  <w:num w:numId="52">
    <w:abstractNumId w:val="60"/>
  </w:num>
  <w:num w:numId="53">
    <w:abstractNumId w:val="10"/>
  </w:num>
  <w:num w:numId="54">
    <w:abstractNumId w:val="51"/>
  </w:num>
  <w:num w:numId="55">
    <w:abstractNumId w:val="55"/>
  </w:num>
  <w:num w:numId="56">
    <w:abstractNumId w:val="16"/>
  </w:num>
  <w:num w:numId="57">
    <w:abstractNumId w:val="12"/>
  </w:num>
  <w:num w:numId="58">
    <w:abstractNumId w:val="65"/>
  </w:num>
  <w:num w:numId="59">
    <w:abstractNumId w:val="37"/>
  </w:num>
  <w:num w:numId="60">
    <w:abstractNumId w:val="9"/>
  </w:num>
  <w:num w:numId="61">
    <w:abstractNumId w:val="26"/>
  </w:num>
  <w:num w:numId="62">
    <w:abstractNumId w:val="67"/>
  </w:num>
  <w:num w:numId="63">
    <w:abstractNumId w:val="52"/>
  </w:num>
  <w:num w:numId="64">
    <w:abstractNumId w:val="43"/>
  </w:num>
  <w:num w:numId="65">
    <w:abstractNumId w:val="7"/>
  </w:num>
  <w:num w:numId="66">
    <w:abstractNumId w:val="32"/>
  </w:num>
  <w:num w:numId="67">
    <w:abstractNumId w:val="76"/>
  </w:num>
  <w:num w:numId="68">
    <w:abstractNumId w:val="50"/>
  </w:num>
  <w:num w:numId="69">
    <w:abstractNumId w:val="17"/>
  </w:num>
  <w:num w:numId="70">
    <w:abstractNumId w:val="58"/>
  </w:num>
  <w:num w:numId="71">
    <w:abstractNumId w:val="41"/>
  </w:num>
  <w:num w:numId="72">
    <w:abstractNumId w:val="47"/>
  </w:num>
  <w:num w:numId="73">
    <w:abstractNumId w:val="63"/>
  </w:num>
  <w:num w:numId="74">
    <w:abstractNumId w:val="28"/>
  </w:num>
  <w:num w:numId="75">
    <w:abstractNumId w:val="30"/>
  </w:num>
  <w:num w:numId="76">
    <w:abstractNumId w:val="23"/>
  </w:num>
  <w:num w:numId="77">
    <w:abstractNumId w:val="75"/>
  </w:num>
  <w:num w:numId="78">
    <w:abstractNumId w:val="74"/>
  </w:num>
  <w:num w:numId="79">
    <w:abstractNumId w:val="14"/>
  </w:num>
  <w:num w:numId="80">
    <w:abstractNumId w:val="36"/>
  </w:num>
  <w:num w:numId="81">
    <w:abstractNumId w:val="81"/>
  </w:num>
  <w:num w:numId="82">
    <w:abstractNumId w:val="34"/>
  </w:num>
  <w:num w:numId="8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kash Ur Rehman">
    <w15:presenceInfo w15:providerId="Windows Live" w15:userId="50c1162e0568e1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GB" w:vendorID="64" w:dllVersion="6" w:nlCheck="1" w:checkStyle="0"/>
  <w:activeWritingStyle w:appName="MSWord" w:lang="en-IE" w:vendorID="64" w:dllVersion="6" w:nlCheck="1" w:checkStyle="0"/>
  <w:activeWritingStyle w:appName="MSWord" w:lang="en-I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IE" w:vendorID="64" w:dllVersion="0" w:nlCheck="1" w:checkStyle="0"/>
  <w:activeWritingStyle w:appName="MSWord" w:lang="en-GB" w:vendorID="64" w:dllVersion="0" w:nlCheck="1" w:checkStyle="0"/>
  <w:proofState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EF7"/>
    <w:rsid w:val="000032D0"/>
    <w:rsid w:val="0001213C"/>
    <w:rsid w:val="00012F0D"/>
    <w:rsid w:val="00016437"/>
    <w:rsid w:val="0001649B"/>
    <w:rsid w:val="000177AA"/>
    <w:rsid w:val="00021D8D"/>
    <w:rsid w:val="00024AE6"/>
    <w:rsid w:val="00025198"/>
    <w:rsid w:val="00025F4F"/>
    <w:rsid w:val="000268A6"/>
    <w:rsid w:val="00034E34"/>
    <w:rsid w:val="00035B12"/>
    <w:rsid w:val="00041210"/>
    <w:rsid w:val="000502EB"/>
    <w:rsid w:val="000562DB"/>
    <w:rsid w:val="0007586D"/>
    <w:rsid w:val="00076F78"/>
    <w:rsid w:val="00083C2B"/>
    <w:rsid w:val="00086238"/>
    <w:rsid w:val="00093EBD"/>
    <w:rsid w:val="00094DFA"/>
    <w:rsid w:val="000A5B85"/>
    <w:rsid w:val="000A794C"/>
    <w:rsid w:val="000B0A7F"/>
    <w:rsid w:val="000B5897"/>
    <w:rsid w:val="000C0E6E"/>
    <w:rsid w:val="000C6255"/>
    <w:rsid w:val="000E3A21"/>
    <w:rsid w:val="000E5A0D"/>
    <w:rsid w:val="000E7FCC"/>
    <w:rsid w:val="000F2BAB"/>
    <w:rsid w:val="00100305"/>
    <w:rsid w:val="00106792"/>
    <w:rsid w:val="00112D8F"/>
    <w:rsid w:val="0011769D"/>
    <w:rsid w:val="001336FB"/>
    <w:rsid w:val="00137278"/>
    <w:rsid w:val="00137F39"/>
    <w:rsid w:val="001401F0"/>
    <w:rsid w:val="00144AFC"/>
    <w:rsid w:val="00150436"/>
    <w:rsid w:val="0015112F"/>
    <w:rsid w:val="00151D09"/>
    <w:rsid w:val="00152193"/>
    <w:rsid w:val="001552E2"/>
    <w:rsid w:val="0017397B"/>
    <w:rsid w:val="001805DF"/>
    <w:rsid w:val="00181287"/>
    <w:rsid w:val="00192F1E"/>
    <w:rsid w:val="00194FCD"/>
    <w:rsid w:val="001970F2"/>
    <w:rsid w:val="001A3C9A"/>
    <w:rsid w:val="001D685A"/>
    <w:rsid w:val="001D6C69"/>
    <w:rsid w:val="001D7C30"/>
    <w:rsid w:val="001E341E"/>
    <w:rsid w:val="001E7BEA"/>
    <w:rsid w:val="001F6B02"/>
    <w:rsid w:val="0021430F"/>
    <w:rsid w:val="002277A8"/>
    <w:rsid w:val="0023243A"/>
    <w:rsid w:val="00233C38"/>
    <w:rsid w:val="0023478C"/>
    <w:rsid w:val="00234F6D"/>
    <w:rsid w:val="002351F2"/>
    <w:rsid w:val="002355D1"/>
    <w:rsid w:val="00241D12"/>
    <w:rsid w:val="00244DE3"/>
    <w:rsid w:val="002500F8"/>
    <w:rsid w:val="0025260B"/>
    <w:rsid w:val="00252667"/>
    <w:rsid w:val="0025365A"/>
    <w:rsid w:val="0026565E"/>
    <w:rsid w:val="00267753"/>
    <w:rsid w:val="00272D23"/>
    <w:rsid w:val="00275A5C"/>
    <w:rsid w:val="00280D68"/>
    <w:rsid w:val="00282453"/>
    <w:rsid w:val="002852AB"/>
    <w:rsid w:val="002870B0"/>
    <w:rsid w:val="002902A0"/>
    <w:rsid w:val="00293505"/>
    <w:rsid w:val="002949E3"/>
    <w:rsid w:val="00294F16"/>
    <w:rsid w:val="002A0C5E"/>
    <w:rsid w:val="002A24DA"/>
    <w:rsid w:val="002A7713"/>
    <w:rsid w:val="002A7F1F"/>
    <w:rsid w:val="002C1089"/>
    <w:rsid w:val="002C35F6"/>
    <w:rsid w:val="002D0A59"/>
    <w:rsid w:val="002D11A9"/>
    <w:rsid w:val="002D5E77"/>
    <w:rsid w:val="002E030E"/>
    <w:rsid w:val="002E68D5"/>
    <w:rsid w:val="002F5D18"/>
    <w:rsid w:val="002F7B9E"/>
    <w:rsid w:val="00301E0B"/>
    <w:rsid w:val="00305E59"/>
    <w:rsid w:val="00322C39"/>
    <w:rsid w:val="00325B4A"/>
    <w:rsid w:val="00347BBD"/>
    <w:rsid w:val="003547E6"/>
    <w:rsid w:val="003614B0"/>
    <w:rsid w:val="00374013"/>
    <w:rsid w:val="00383288"/>
    <w:rsid w:val="003873B6"/>
    <w:rsid w:val="00387D12"/>
    <w:rsid w:val="00394086"/>
    <w:rsid w:val="0039635F"/>
    <w:rsid w:val="00397B92"/>
    <w:rsid w:val="003A6270"/>
    <w:rsid w:val="003B04EF"/>
    <w:rsid w:val="003B38A2"/>
    <w:rsid w:val="003B65B7"/>
    <w:rsid w:val="003C0EAF"/>
    <w:rsid w:val="003C1620"/>
    <w:rsid w:val="003D3269"/>
    <w:rsid w:val="003D5AE1"/>
    <w:rsid w:val="003E1940"/>
    <w:rsid w:val="003E2D5F"/>
    <w:rsid w:val="003F163A"/>
    <w:rsid w:val="003F3987"/>
    <w:rsid w:val="003F3D87"/>
    <w:rsid w:val="003F4998"/>
    <w:rsid w:val="003F579D"/>
    <w:rsid w:val="003F5E47"/>
    <w:rsid w:val="00401DB7"/>
    <w:rsid w:val="00401F76"/>
    <w:rsid w:val="0042048F"/>
    <w:rsid w:val="004262E9"/>
    <w:rsid w:val="004351E4"/>
    <w:rsid w:val="00442273"/>
    <w:rsid w:val="00445AE2"/>
    <w:rsid w:val="004505F4"/>
    <w:rsid w:val="004519A3"/>
    <w:rsid w:val="0045443E"/>
    <w:rsid w:val="00455EFB"/>
    <w:rsid w:val="00466CAA"/>
    <w:rsid w:val="004701D6"/>
    <w:rsid w:val="004769C0"/>
    <w:rsid w:val="004773B5"/>
    <w:rsid w:val="0048249D"/>
    <w:rsid w:val="00483B7D"/>
    <w:rsid w:val="00491EF7"/>
    <w:rsid w:val="004B3C34"/>
    <w:rsid w:val="004B4780"/>
    <w:rsid w:val="004C2D46"/>
    <w:rsid w:val="004C738C"/>
    <w:rsid w:val="004D167D"/>
    <w:rsid w:val="004D16AA"/>
    <w:rsid w:val="004D3BB2"/>
    <w:rsid w:val="004D5BA3"/>
    <w:rsid w:val="004D6559"/>
    <w:rsid w:val="004E18B0"/>
    <w:rsid w:val="004E6055"/>
    <w:rsid w:val="004E7AB3"/>
    <w:rsid w:val="004F0209"/>
    <w:rsid w:val="004F5F3E"/>
    <w:rsid w:val="004F60D7"/>
    <w:rsid w:val="00510C37"/>
    <w:rsid w:val="005158AB"/>
    <w:rsid w:val="00525601"/>
    <w:rsid w:val="005307F1"/>
    <w:rsid w:val="0053347F"/>
    <w:rsid w:val="005353FB"/>
    <w:rsid w:val="0053705C"/>
    <w:rsid w:val="00546A90"/>
    <w:rsid w:val="00553D17"/>
    <w:rsid w:val="00560179"/>
    <w:rsid w:val="00560A7B"/>
    <w:rsid w:val="00571BAD"/>
    <w:rsid w:val="005852FB"/>
    <w:rsid w:val="005926E2"/>
    <w:rsid w:val="00592C62"/>
    <w:rsid w:val="00594099"/>
    <w:rsid w:val="005A07FB"/>
    <w:rsid w:val="005A2C7C"/>
    <w:rsid w:val="005A35F9"/>
    <w:rsid w:val="005A498F"/>
    <w:rsid w:val="005C70AF"/>
    <w:rsid w:val="005C783C"/>
    <w:rsid w:val="005D3AC7"/>
    <w:rsid w:val="005D5349"/>
    <w:rsid w:val="005D6F0A"/>
    <w:rsid w:val="005E30E1"/>
    <w:rsid w:val="005F13E9"/>
    <w:rsid w:val="005F31BD"/>
    <w:rsid w:val="00600048"/>
    <w:rsid w:val="00601A48"/>
    <w:rsid w:val="00613C64"/>
    <w:rsid w:val="006158AC"/>
    <w:rsid w:val="00617BE3"/>
    <w:rsid w:val="00621C75"/>
    <w:rsid w:val="00625F1E"/>
    <w:rsid w:val="0063175A"/>
    <w:rsid w:val="006433CA"/>
    <w:rsid w:val="0064452E"/>
    <w:rsid w:val="00645F5C"/>
    <w:rsid w:val="0065429C"/>
    <w:rsid w:val="006622B8"/>
    <w:rsid w:val="00663F35"/>
    <w:rsid w:val="00665C5D"/>
    <w:rsid w:val="00666574"/>
    <w:rsid w:val="00667B67"/>
    <w:rsid w:val="00683025"/>
    <w:rsid w:val="00684C37"/>
    <w:rsid w:val="00684D63"/>
    <w:rsid w:val="00694FA4"/>
    <w:rsid w:val="006B3251"/>
    <w:rsid w:val="006B58C5"/>
    <w:rsid w:val="006B5DA6"/>
    <w:rsid w:val="006C4C46"/>
    <w:rsid w:val="006C4D74"/>
    <w:rsid w:val="006C6352"/>
    <w:rsid w:val="006D28F1"/>
    <w:rsid w:val="006D3DAE"/>
    <w:rsid w:val="006E0F29"/>
    <w:rsid w:val="006E3C7A"/>
    <w:rsid w:val="006E7AC7"/>
    <w:rsid w:val="006F2FBE"/>
    <w:rsid w:val="006F6097"/>
    <w:rsid w:val="00701CA5"/>
    <w:rsid w:val="00702039"/>
    <w:rsid w:val="007044AC"/>
    <w:rsid w:val="007061D3"/>
    <w:rsid w:val="00707572"/>
    <w:rsid w:val="00715379"/>
    <w:rsid w:val="007237ED"/>
    <w:rsid w:val="00732E23"/>
    <w:rsid w:val="00733331"/>
    <w:rsid w:val="00734186"/>
    <w:rsid w:val="00740D88"/>
    <w:rsid w:val="00742C97"/>
    <w:rsid w:val="007513F1"/>
    <w:rsid w:val="00753E44"/>
    <w:rsid w:val="00755A57"/>
    <w:rsid w:val="00756175"/>
    <w:rsid w:val="00763919"/>
    <w:rsid w:val="00763BE2"/>
    <w:rsid w:val="00771341"/>
    <w:rsid w:val="00776251"/>
    <w:rsid w:val="0077682C"/>
    <w:rsid w:val="00781D45"/>
    <w:rsid w:val="00782149"/>
    <w:rsid w:val="007835FF"/>
    <w:rsid w:val="00793D1D"/>
    <w:rsid w:val="00796874"/>
    <w:rsid w:val="007A0C61"/>
    <w:rsid w:val="007A3971"/>
    <w:rsid w:val="007A3A4B"/>
    <w:rsid w:val="007A72F4"/>
    <w:rsid w:val="007B02C8"/>
    <w:rsid w:val="007B321C"/>
    <w:rsid w:val="007B3CE3"/>
    <w:rsid w:val="007C288E"/>
    <w:rsid w:val="007C4845"/>
    <w:rsid w:val="007C78E1"/>
    <w:rsid w:val="007D6560"/>
    <w:rsid w:val="007F3605"/>
    <w:rsid w:val="007F65D5"/>
    <w:rsid w:val="007F74F8"/>
    <w:rsid w:val="00800D66"/>
    <w:rsid w:val="0080272E"/>
    <w:rsid w:val="00806296"/>
    <w:rsid w:val="008071BD"/>
    <w:rsid w:val="00812081"/>
    <w:rsid w:val="00816CD7"/>
    <w:rsid w:val="00825203"/>
    <w:rsid w:val="00833CF7"/>
    <w:rsid w:val="008353DC"/>
    <w:rsid w:val="0085411D"/>
    <w:rsid w:val="0085609E"/>
    <w:rsid w:val="00862D2A"/>
    <w:rsid w:val="0086612D"/>
    <w:rsid w:val="0086679C"/>
    <w:rsid w:val="008668E0"/>
    <w:rsid w:val="008879DF"/>
    <w:rsid w:val="00890F78"/>
    <w:rsid w:val="00891893"/>
    <w:rsid w:val="00892F91"/>
    <w:rsid w:val="00894B7F"/>
    <w:rsid w:val="008A42AE"/>
    <w:rsid w:val="008B4647"/>
    <w:rsid w:val="008B7AAF"/>
    <w:rsid w:val="008C24FE"/>
    <w:rsid w:val="008C3567"/>
    <w:rsid w:val="008C63CE"/>
    <w:rsid w:val="008D3F64"/>
    <w:rsid w:val="008D4985"/>
    <w:rsid w:val="008E0B11"/>
    <w:rsid w:val="008E153C"/>
    <w:rsid w:val="008E50D0"/>
    <w:rsid w:val="008E58EF"/>
    <w:rsid w:val="00902D9B"/>
    <w:rsid w:val="00903CE6"/>
    <w:rsid w:val="0091482A"/>
    <w:rsid w:val="00915BE0"/>
    <w:rsid w:val="00916413"/>
    <w:rsid w:val="00917549"/>
    <w:rsid w:val="00922378"/>
    <w:rsid w:val="00923155"/>
    <w:rsid w:val="00927209"/>
    <w:rsid w:val="00946676"/>
    <w:rsid w:val="00946D78"/>
    <w:rsid w:val="009522E9"/>
    <w:rsid w:val="00953E0E"/>
    <w:rsid w:val="0095782F"/>
    <w:rsid w:val="0096654E"/>
    <w:rsid w:val="00972DBE"/>
    <w:rsid w:val="00974DCB"/>
    <w:rsid w:val="009760CE"/>
    <w:rsid w:val="00976D21"/>
    <w:rsid w:val="00976DC4"/>
    <w:rsid w:val="00980B4E"/>
    <w:rsid w:val="009810CB"/>
    <w:rsid w:val="00982D29"/>
    <w:rsid w:val="0098380C"/>
    <w:rsid w:val="0098769B"/>
    <w:rsid w:val="00987FCF"/>
    <w:rsid w:val="009919C1"/>
    <w:rsid w:val="00991FA7"/>
    <w:rsid w:val="009922EF"/>
    <w:rsid w:val="00993B58"/>
    <w:rsid w:val="0099640E"/>
    <w:rsid w:val="009A1051"/>
    <w:rsid w:val="009A48EE"/>
    <w:rsid w:val="009A77C8"/>
    <w:rsid w:val="009C109E"/>
    <w:rsid w:val="009C2862"/>
    <w:rsid w:val="009C58E2"/>
    <w:rsid w:val="009C7ED5"/>
    <w:rsid w:val="009D158B"/>
    <w:rsid w:val="009D24F6"/>
    <w:rsid w:val="009E09D1"/>
    <w:rsid w:val="009E5325"/>
    <w:rsid w:val="009F21E0"/>
    <w:rsid w:val="009F3938"/>
    <w:rsid w:val="009F6AB0"/>
    <w:rsid w:val="00A01777"/>
    <w:rsid w:val="00A03A21"/>
    <w:rsid w:val="00A050D4"/>
    <w:rsid w:val="00A22D2E"/>
    <w:rsid w:val="00A32453"/>
    <w:rsid w:val="00A34143"/>
    <w:rsid w:val="00A3632B"/>
    <w:rsid w:val="00A50B06"/>
    <w:rsid w:val="00A50FC0"/>
    <w:rsid w:val="00A53ABA"/>
    <w:rsid w:val="00A559D4"/>
    <w:rsid w:val="00A5724C"/>
    <w:rsid w:val="00A574CB"/>
    <w:rsid w:val="00A611B9"/>
    <w:rsid w:val="00A614C1"/>
    <w:rsid w:val="00A7131F"/>
    <w:rsid w:val="00A76C4B"/>
    <w:rsid w:val="00A86AEB"/>
    <w:rsid w:val="00A90E51"/>
    <w:rsid w:val="00A930BA"/>
    <w:rsid w:val="00A97CD8"/>
    <w:rsid w:val="00AA54BD"/>
    <w:rsid w:val="00AA6AE9"/>
    <w:rsid w:val="00AB3D0F"/>
    <w:rsid w:val="00AC0F6E"/>
    <w:rsid w:val="00AC17C1"/>
    <w:rsid w:val="00AC1F9E"/>
    <w:rsid w:val="00AD3A9D"/>
    <w:rsid w:val="00AD45B9"/>
    <w:rsid w:val="00AD75ED"/>
    <w:rsid w:val="00AE0DB0"/>
    <w:rsid w:val="00AE71DB"/>
    <w:rsid w:val="00AF7014"/>
    <w:rsid w:val="00AF74F3"/>
    <w:rsid w:val="00B02119"/>
    <w:rsid w:val="00B042B6"/>
    <w:rsid w:val="00B042F4"/>
    <w:rsid w:val="00B1299E"/>
    <w:rsid w:val="00B1576D"/>
    <w:rsid w:val="00B201E5"/>
    <w:rsid w:val="00B27A49"/>
    <w:rsid w:val="00B32B81"/>
    <w:rsid w:val="00B333F7"/>
    <w:rsid w:val="00B36275"/>
    <w:rsid w:val="00B4026E"/>
    <w:rsid w:val="00B41ABC"/>
    <w:rsid w:val="00B42044"/>
    <w:rsid w:val="00B54C42"/>
    <w:rsid w:val="00B558AD"/>
    <w:rsid w:val="00B55C3B"/>
    <w:rsid w:val="00B61F70"/>
    <w:rsid w:val="00B629C8"/>
    <w:rsid w:val="00B72FCE"/>
    <w:rsid w:val="00B7432E"/>
    <w:rsid w:val="00B7762B"/>
    <w:rsid w:val="00B905B3"/>
    <w:rsid w:val="00B92885"/>
    <w:rsid w:val="00B9354F"/>
    <w:rsid w:val="00B96DEF"/>
    <w:rsid w:val="00B971A5"/>
    <w:rsid w:val="00BA0290"/>
    <w:rsid w:val="00BB0539"/>
    <w:rsid w:val="00BB4958"/>
    <w:rsid w:val="00BB5197"/>
    <w:rsid w:val="00BC02C2"/>
    <w:rsid w:val="00BC631D"/>
    <w:rsid w:val="00BD6247"/>
    <w:rsid w:val="00BD6BFB"/>
    <w:rsid w:val="00BE015C"/>
    <w:rsid w:val="00BF0837"/>
    <w:rsid w:val="00BF5A00"/>
    <w:rsid w:val="00C05392"/>
    <w:rsid w:val="00C147F3"/>
    <w:rsid w:val="00C17129"/>
    <w:rsid w:val="00C21123"/>
    <w:rsid w:val="00C27278"/>
    <w:rsid w:val="00C303C2"/>
    <w:rsid w:val="00C32588"/>
    <w:rsid w:val="00C36502"/>
    <w:rsid w:val="00C3716B"/>
    <w:rsid w:val="00C41C17"/>
    <w:rsid w:val="00C4589C"/>
    <w:rsid w:val="00C4713D"/>
    <w:rsid w:val="00C60800"/>
    <w:rsid w:val="00C613F0"/>
    <w:rsid w:val="00C63375"/>
    <w:rsid w:val="00C63FF0"/>
    <w:rsid w:val="00C715D0"/>
    <w:rsid w:val="00C71E2C"/>
    <w:rsid w:val="00C727CB"/>
    <w:rsid w:val="00C75C7E"/>
    <w:rsid w:val="00C76944"/>
    <w:rsid w:val="00C814AD"/>
    <w:rsid w:val="00C833E8"/>
    <w:rsid w:val="00C83639"/>
    <w:rsid w:val="00C85C14"/>
    <w:rsid w:val="00C87D54"/>
    <w:rsid w:val="00C93657"/>
    <w:rsid w:val="00C955E4"/>
    <w:rsid w:val="00CB240B"/>
    <w:rsid w:val="00CB6A62"/>
    <w:rsid w:val="00CD0065"/>
    <w:rsid w:val="00CD5645"/>
    <w:rsid w:val="00CE3848"/>
    <w:rsid w:val="00CE3AC6"/>
    <w:rsid w:val="00CE58D5"/>
    <w:rsid w:val="00CE64CB"/>
    <w:rsid w:val="00CF4D2A"/>
    <w:rsid w:val="00CF5403"/>
    <w:rsid w:val="00CF5743"/>
    <w:rsid w:val="00D0180A"/>
    <w:rsid w:val="00D02311"/>
    <w:rsid w:val="00D06A6D"/>
    <w:rsid w:val="00D120F6"/>
    <w:rsid w:val="00D123D9"/>
    <w:rsid w:val="00D14386"/>
    <w:rsid w:val="00D14D6C"/>
    <w:rsid w:val="00D17E3C"/>
    <w:rsid w:val="00D226C8"/>
    <w:rsid w:val="00D23D7E"/>
    <w:rsid w:val="00D4184F"/>
    <w:rsid w:val="00D42796"/>
    <w:rsid w:val="00D44FEA"/>
    <w:rsid w:val="00D465F7"/>
    <w:rsid w:val="00D51F7B"/>
    <w:rsid w:val="00D5474D"/>
    <w:rsid w:val="00D56AFF"/>
    <w:rsid w:val="00D60BE2"/>
    <w:rsid w:val="00D65EB0"/>
    <w:rsid w:val="00D66AEF"/>
    <w:rsid w:val="00D7145B"/>
    <w:rsid w:val="00D72022"/>
    <w:rsid w:val="00D7249F"/>
    <w:rsid w:val="00D775D9"/>
    <w:rsid w:val="00D83E2D"/>
    <w:rsid w:val="00D87FBB"/>
    <w:rsid w:val="00D95135"/>
    <w:rsid w:val="00D96FF7"/>
    <w:rsid w:val="00DA1F4B"/>
    <w:rsid w:val="00DA2A18"/>
    <w:rsid w:val="00DA5A12"/>
    <w:rsid w:val="00DA61E0"/>
    <w:rsid w:val="00DB01B8"/>
    <w:rsid w:val="00DB21DD"/>
    <w:rsid w:val="00DB51AC"/>
    <w:rsid w:val="00DB66BD"/>
    <w:rsid w:val="00DC0079"/>
    <w:rsid w:val="00DC55E7"/>
    <w:rsid w:val="00DC5DD5"/>
    <w:rsid w:val="00DC6772"/>
    <w:rsid w:val="00DE1BF7"/>
    <w:rsid w:val="00DE2D30"/>
    <w:rsid w:val="00DE3D9B"/>
    <w:rsid w:val="00DF35C7"/>
    <w:rsid w:val="00DF5063"/>
    <w:rsid w:val="00DF6368"/>
    <w:rsid w:val="00E13DDF"/>
    <w:rsid w:val="00E22282"/>
    <w:rsid w:val="00E23278"/>
    <w:rsid w:val="00E259E0"/>
    <w:rsid w:val="00E271ED"/>
    <w:rsid w:val="00E54622"/>
    <w:rsid w:val="00E566F6"/>
    <w:rsid w:val="00E62643"/>
    <w:rsid w:val="00E635A4"/>
    <w:rsid w:val="00E64196"/>
    <w:rsid w:val="00E66DA7"/>
    <w:rsid w:val="00E741D5"/>
    <w:rsid w:val="00E9098E"/>
    <w:rsid w:val="00E9308A"/>
    <w:rsid w:val="00E94B32"/>
    <w:rsid w:val="00E97897"/>
    <w:rsid w:val="00EA3B0B"/>
    <w:rsid w:val="00EA3C51"/>
    <w:rsid w:val="00EB0CAF"/>
    <w:rsid w:val="00EB0E3D"/>
    <w:rsid w:val="00EB43E6"/>
    <w:rsid w:val="00EB50F0"/>
    <w:rsid w:val="00EB5F4D"/>
    <w:rsid w:val="00EB6D82"/>
    <w:rsid w:val="00EB750F"/>
    <w:rsid w:val="00EB7F44"/>
    <w:rsid w:val="00EC4FA4"/>
    <w:rsid w:val="00ED3905"/>
    <w:rsid w:val="00ED398E"/>
    <w:rsid w:val="00EE0A9C"/>
    <w:rsid w:val="00EE13D3"/>
    <w:rsid w:val="00EE3CE3"/>
    <w:rsid w:val="00EE7252"/>
    <w:rsid w:val="00EF0651"/>
    <w:rsid w:val="00EF2C74"/>
    <w:rsid w:val="00EF5FE8"/>
    <w:rsid w:val="00EF69D1"/>
    <w:rsid w:val="00EF7046"/>
    <w:rsid w:val="00F043EB"/>
    <w:rsid w:val="00F056DD"/>
    <w:rsid w:val="00F07375"/>
    <w:rsid w:val="00F14210"/>
    <w:rsid w:val="00F168BF"/>
    <w:rsid w:val="00F20211"/>
    <w:rsid w:val="00F22768"/>
    <w:rsid w:val="00F24E63"/>
    <w:rsid w:val="00F27976"/>
    <w:rsid w:val="00F35253"/>
    <w:rsid w:val="00F52418"/>
    <w:rsid w:val="00F530ED"/>
    <w:rsid w:val="00F536C6"/>
    <w:rsid w:val="00F573F0"/>
    <w:rsid w:val="00F57E1E"/>
    <w:rsid w:val="00F6137D"/>
    <w:rsid w:val="00F669AF"/>
    <w:rsid w:val="00F71D25"/>
    <w:rsid w:val="00F7590D"/>
    <w:rsid w:val="00F76137"/>
    <w:rsid w:val="00F76978"/>
    <w:rsid w:val="00F76AC6"/>
    <w:rsid w:val="00F80610"/>
    <w:rsid w:val="00F85349"/>
    <w:rsid w:val="00F853C2"/>
    <w:rsid w:val="00F860E2"/>
    <w:rsid w:val="00F96C96"/>
    <w:rsid w:val="00F97739"/>
    <w:rsid w:val="00FA0D82"/>
    <w:rsid w:val="00FA661C"/>
    <w:rsid w:val="00FA6727"/>
    <w:rsid w:val="00FA7319"/>
    <w:rsid w:val="00FD5BCD"/>
    <w:rsid w:val="00FD680C"/>
    <w:rsid w:val="00FE0F05"/>
    <w:rsid w:val="00FE441E"/>
    <w:rsid w:val="00FE64BA"/>
    <w:rsid w:val="00FF2B78"/>
    <w:rsid w:val="00FF2E8B"/>
    <w:rsid w:val="00FF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8CB5A"/>
  <w15:chartTrackingRefBased/>
  <w15:docId w15:val="{C8036AC6-DAA9-4544-BC52-15184ED9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C69"/>
  </w:style>
  <w:style w:type="paragraph" w:styleId="Heading1">
    <w:name w:val="heading 1"/>
    <w:basedOn w:val="Normal"/>
    <w:next w:val="Normal"/>
    <w:link w:val="Heading1Char"/>
    <w:qFormat/>
    <w:rsid w:val="0049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491E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91E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491E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EB5F4D"/>
    <w:pPr>
      <w:tabs>
        <w:tab w:val="num" w:pos="1008"/>
      </w:tabs>
      <w:spacing w:before="240" w:after="60" w:line="240" w:lineRule="auto"/>
      <w:ind w:left="1008" w:hanging="1008"/>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EB5F4D"/>
    <w:pPr>
      <w:tabs>
        <w:tab w:val="num" w:pos="1152"/>
      </w:tabs>
      <w:spacing w:before="240" w:after="60" w:line="240" w:lineRule="auto"/>
      <w:ind w:left="1152" w:hanging="1152"/>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EB5F4D"/>
    <w:pPr>
      <w:tabs>
        <w:tab w:val="num" w:pos="1296"/>
      </w:tabs>
      <w:spacing w:before="240" w:after="60" w:line="240" w:lineRule="auto"/>
      <w:ind w:left="1296" w:hanging="1296"/>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EB5F4D"/>
    <w:pPr>
      <w:tabs>
        <w:tab w:val="num" w:pos="1440"/>
      </w:tabs>
      <w:spacing w:before="240" w:after="60" w:line="240" w:lineRule="auto"/>
      <w:ind w:left="1440" w:hanging="1440"/>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EB5F4D"/>
    <w:pPr>
      <w:tabs>
        <w:tab w:val="num" w:pos="1584"/>
      </w:tabs>
      <w:spacing w:before="240" w:after="60" w:line="240" w:lineRule="auto"/>
      <w:ind w:left="1584" w:hanging="1584"/>
      <w:jc w:val="both"/>
      <w:outlineLvl w:val="8"/>
    </w:pPr>
    <w:rPr>
      <w:rFonts w:ascii="Arial" w:eastAsia="Times New Roman" w:hAnsi="Arial"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1E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491EF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91EF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491E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EB5F4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EB5F4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EB5F4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EB5F4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EB5F4D"/>
    <w:rPr>
      <w:rFonts w:ascii="Arial" w:eastAsia="Times New Roman" w:hAnsi="Arial" w:cs="Times New Roman"/>
      <w:lang w:val="en-IE"/>
    </w:rPr>
  </w:style>
  <w:style w:type="paragraph" w:styleId="TOCHeading">
    <w:name w:val="TOC Heading"/>
    <w:basedOn w:val="Heading1"/>
    <w:next w:val="Normal"/>
    <w:uiPriority w:val="39"/>
    <w:unhideWhenUsed/>
    <w:qFormat/>
    <w:rsid w:val="00491EF7"/>
    <w:pPr>
      <w:outlineLvl w:val="9"/>
    </w:pPr>
  </w:style>
  <w:style w:type="paragraph" w:styleId="ListParagraph">
    <w:name w:val="List Paragraph"/>
    <w:basedOn w:val="Normal"/>
    <w:uiPriority w:val="34"/>
    <w:qFormat/>
    <w:rsid w:val="00491EF7"/>
    <w:pPr>
      <w:ind w:left="720"/>
      <w:contextualSpacing/>
    </w:pPr>
  </w:style>
  <w:style w:type="paragraph" w:styleId="TOC1">
    <w:name w:val="toc 1"/>
    <w:basedOn w:val="Normal"/>
    <w:next w:val="Normal"/>
    <w:autoRedefine/>
    <w:uiPriority w:val="39"/>
    <w:unhideWhenUsed/>
    <w:rsid w:val="004773B5"/>
    <w:pPr>
      <w:spacing w:after="100"/>
    </w:pPr>
  </w:style>
  <w:style w:type="paragraph" w:styleId="TOC2">
    <w:name w:val="toc 2"/>
    <w:basedOn w:val="Normal"/>
    <w:next w:val="Normal"/>
    <w:autoRedefine/>
    <w:uiPriority w:val="39"/>
    <w:unhideWhenUsed/>
    <w:rsid w:val="004773B5"/>
    <w:pPr>
      <w:spacing w:after="100"/>
      <w:ind w:left="220"/>
    </w:pPr>
  </w:style>
  <w:style w:type="paragraph" w:styleId="TOC3">
    <w:name w:val="toc 3"/>
    <w:basedOn w:val="Normal"/>
    <w:next w:val="Normal"/>
    <w:autoRedefine/>
    <w:uiPriority w:val="39"/>
    <w:unhideWhenUsed/>
    <w:rsid w:val="004773B5"/>
    <w:pPr>
      <w:spacing w:after="100"/>
      <w:ind w:left="440"/>
    </w:pPr>
  </w:style>
  <w:style w:type="character" w:styleId="Hyperlink">
    <w:name w:val="Hyperlink"/>
    <w:basedOn w:val="DefaultParagraphFont"/>
    <w:uiPriority w:val="99"/>
    <w:unhideWhenUsed/>
    <w:rsid w:val="004773B5"/>
    <w:rPr>
      <w:color w:val="0563C1" w:themeColor="hyperlink"/>
      <w:u w:val="single"/>
    </w:rPr>
  </w:style>
  <w:style w:type="paragraph" w:styleId="TOC4">
    <w:name w:val="toc 4"/>
    <w:basedOn w:val="Normal"/>
    <w:next w:val="Normal"/>
    <w:autoRedefine/>
    <w:uiPriority w:val="39"/>
    <w:unhideWhenUsed/>
    <w:rsid w:val="00AB3D0F"/>
    <w:pPr>
      <w:spacing w:after="100"/>
      <w:ind w:left="660"/>
    </w:pPr>
    <w:rPr>
      <w:rFonts w:eastAsiaTheme="minorEastAsia"/>
    </w:rPr>
  </w:style>
  <w:style w:type="paragraph" w:styleId="TOC5">
    <w:name w:val="toc 5"/>
    <w:basedOn w:val="Normal"/>
    <w:next w:val="Normal"/>
    <w:autoRedefine/>
    <w:uiPriority w:val="39"/>
    <w:unhideWhenUsed/>
    <w:rsid w:val="00AB3D0F"/>
    <w:pPr>
      <w:spacing w:after="100"/>
      <w:ind w:left="880"/>
    </w:pPr>
    <w:rPr>
      <w:rFonts w:eastAsiaTheme="minorEastAsia"/>
    </w:rPr>
  </w:style>
  <w:style w:type="paragraph" w:styleId="TOC6">
    <w:name w:val="toc 6"/>
    <w:basedOn w:val="Normal"/>
    <w:next w:val="Normal"/>
    <w:autoRedefine/>
    <w:uiPriority w:val="39"/>
    <w:unhideWhenUsed/>
    <w:rsid w:val="00AB3D0F"/>
    <w:pPr>
      <w:spacing w:after="100"/>
      <w:ind w:left="1100"/>
    </w:pPr>
    <w:rPr>
      <w:rFonts w:eastAsiaTheme="minorEastAsia"/>
    </w:rPr>
  </w:style>
  <w:style w:type="paragraph" w:styleId="TOC7">
    <w:name w:val="toc 7"/>
    <w:basedOn w:val="Normal"/>
    <w:next w:val="Normal"/>
    <w:autoRedefine/>
    <w:uiPriority w:val="39"/>
    <w:unhideWhenUsed/>
    <w:rsid w:val="00AB3D0F"/>
    <w:pPr>
      <w:spacing w:after="100"/>
      <w:ind w:left="1320"/>
    </w:pPr>
    <w:rPr>
      <w:rFonts w:eastAsiaTheme="minorEastAsia"/>
    </w:rPr>
  </w:style>
  <w:style w:type="paragraph" w:styleId="TOC8">
    <w:name w:val="toc 8"/>
    <w:basedOn w:val="Normal"/>
    <w:next w:val="Normal"/>
    <w:autoRedefine/>
    <w:uiPriority w:val="39"/>
    <w:unhideWhenUsed/>
    <w:rsid w:val="00AB3D0F"/>
    <w:pPr>
      <w:spacing w:after="100"/>
      <w:ind w:left="1540"/>
    </w:pPr>
    <w:rPr>
      <w:rFonts w:eastAsiaTheme="minorEastAsia"/>
    </w:rPr>
  </w:style>
  <w:style w:type="paragraph" w:styleId="TOC9">
    <w:name w:val="toc 9"/>
    <w:basedOn w:val="Normal"/>
    <w:next w:val="Normal"/>
    <w:autoRedefine/>
    <w:uiPriority w:val="39"/>
    <w:unhideWhenUsed/>
    <w:rsid w:val="00AB3D0F"/>
    <w:pPr>
      <w:spacing w:after="100"/>
      <w:ind w:left="1760"/>
    </w:pPr>
    <w:rPr>
      <w:rFonts w:eastAsiaTheme="minorEastAsia"/>
    </w:rPr>
  </w:style>
  <w:style w:type="paragraph" w:styleId="NormalWeb">
    <w:name w:val="Normal (Web)"/>
    <w:basedOn w:val="Normal"/>
    <w:uiPriority w:val="99"/>
    <w:unhideWhenUsed/>
    <w:rsid w:val="00EA3B0B"/>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3">
    <w:name w:val="Grid Table 4 Accent 3"/>
    <w:basedOn w:val="TableNormal"/>
    <w:uiPriority w:val="49"/>
    <w:rsid w:val="00401F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C75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Grid">
    <w:name w:val="TableGrid"/>
    <w:rsid w:val="00C3716B"/>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59"/>
    <w:rsid w:val="00A050D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36C6"/>
    <w:pPr>
      <w:spacing w:after="0" w:line="276" w:lineRule="auto"/>
    </w:pPr>
    <w:rPr>
      <w:rFonts w:ascii="Arial" w:eastAsia="Arial" w:hAnsi="Arial" w:cs="Arial"/>
      <w:lang w:val="en"/>
    </w:rPr>
  </w:style>
  <w:style w:type="paragraph" w:customStyle="1" w:styleId="Author">
    <w:name w:val="Author"/>
    <w:basedOn w:val="Subtitle"/>
    <w:rsid w:val="00445AE2"/>
    <w:pPr>
      <w:spacing w:before="480"/>
    </w:pPr>
  </w:style>
  <w:style w:type="paragraph" w:styleId="Subtitle">
    <w:name w:val="Subtitle"/>
    <w:basedOn w:val="Normal"/>
    <w:link w:val="SubtitleChar"/>
    <w:qFormat/>
    <w:rsid w:val="00445AE2"/>
    <w:pPr>
      <w:spacing w:before="360" w:after="360" w:line="240" w:lineRule="auto"/>
      <w:jc w:val="center"/>
      <w:outlineLvl w:val="1"/>
    </w:pPr>
    <w:rPr>
      <w:rFonts w:ascii="Arial" w:eastAsia="Times New Roman" w:hAnsi="Arial" w:cs="Times New Roman"/>
      <w:b/>
      <w:bCs/>
      <w:sz w:val="28"/>
      <w:szCs w:val="24"/>
      <w:lang w:val="en-IE"/>
    </w:rPr>
  </w:style>
  <w:style w:type="character" w:customStyle="1" w:styleId="SubtitleChar">
    <w:name w:val="Subtitle Char"/>
    <w:basedOn w:val="DefaultParagraphFont"/>
    <w:link w:val="Subtitle"/>
    <w:rsid w:val="00445AE2"/>
    <w:rPr>
      <w:rFonts w:ascii="Arial" w:eastAsia="Times New Roman" w:hAnsi="Arial" w:cs="Times New Roman"/>
      <w:b/>
      <w:bCs/>
      <w:sz w:val="28"/>
      <w:szCs w:val="24"/>
      <w:lang w:val="en-IE"/>
    </w:rPr>
  </w:style>
  <w:style w:type="paragraph" w:styleId="Title">
    <w:name w:val="Title"/>
    <w:basedOn w:val="Normal"/>
    <w:link w:val="TitleChar"/>
    <w:qFormat/>
    <w:rsid w:val="00445AE2"/>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445AE2"/>
    <w:rPr>
      <w:rFonts w:ascii="Arial" w:eastAsia="Times New Roman" w:hAnsi="Arial" w:cs="Times New Roman"/>
      <w:b/>
      <w:bCs/>
      <w:kern w:val="28"/>
      <w:sz w:val="40"/>
      <w:szCs w:val="32"/>
      <w:lang w:val="en-IE"/>
    </w:rPr>
  </w:style>
  <w:style w:type="paragraph" w:styleId="BlockText">
    <w:name w:val="Block Text"/>
    <w:basedOn w:val="Normal"/>
    <w:semiHidden/>
    <w:rsid w:val="00445AE2"/>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445AE2"/>
    <w:pPr>
      <w:spacing w:before="120" w:after="240" w:line="240" w:lineRule="auto"/>
      <w:jc w:val="center"/>
    </w:pPr>
    <w:rPr>
      <w:rFonts w:ascii="Times New Roman" w:eastAsia="Times New Roman" w:hAnsi="Times New Roman" w:cs="Times New Roman"/>
      <w:szCs w:val="24"/>
      <w:lang w:val="en-IE"/>
    </w:rPr>
  </w:style>
  <w:style w:type="paragraph" w:styleId="Salutation">
    <w:name w:val="Salutation"/>
    <w:basedOn w:val="Normal"/>
    <w:next w:val="Normal"/>
    <w:link w:val="SalutationChar"/>
    <w:semiHidden/>
    <w:rsid w:val="00EB5F4D"/>
    <w:pPr>
      <w:spacing w:before="120" w:after="240" w:line="240" w:lineRule="auto"/>
      <w:jc w:val="both"/>
    </w:pPr>
    <w:rPr>
      <w:rFonts w:ascii="Times New Roman" w:eastAsia="Times New Roman" w:hAnsi="Times New Roman" w:cs="Times New Roman"/>
      <w:szCs w:val="24"/>
      <w:lang w:val="en-IE"/>
    </w:rPr>
  </w:style>
  <w:style w:type="character" w:customStyle="1" w:styleId="SalutationChar">
    <w:name w:val="Salutation Char"/>
    <w:basedOn w:val="DefaultParagraphFont"/>
    <w:link w:val="Salutation"/>
    <w:semiHidden/>
    <w:rsid w:val="00EB5F4D"/>
    <w:rPr>
      <w:rFonts w:ascii="Times New Roman" w:eastAsia="Times New Roman" w:hAnsi="Times New Roman" w:cs="Times New Roman"/>
      <w:szCs w:val="24"/>
      <w:lang w:val="en-IE"/>
    </w:rPr>
  </w:style>
  <w:style w:type="paragraph" w:styleId="Header">
    <w:name w:val="header"/>
    <w:basedOn w:val="Normal"/>
    <w:link w:val="Head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HeaderChar">
    <w:name w:val="Header Char"/>
    <w:basedOn w:val="DefaultParagraphFont"/>
    <w:link w:val="Header"/>
    <w:semiHidden/>
    <w:rsid w:val="00EB5F4D"/>
    <w:rPr>
      <w:rFonts w:ascii="Times New Roman" w:eastAsia="Times New Roman" w:hAnsi="Times New Roman" w:cs="Times New Roman"/>
      <w:sz w:val="18"/>
      <w:szCs w:val="24"/>
      <w:lang w:val="en-IE"/>
    </w:rPr>
  </w:style>
  <w:style w:type="paragraph" w:styleId="Footer">
    <w:name w:val="footer"/>
    <w:basedOn w:val="Normal"/>
    <w:link w:val="Foot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FooterChar">
    <w:name w:val="Footer Char"/>
    <w:basedOn w:val="DefaultParagraphFont"/>
    <w:link w:val="Footer"/>
    <w:semiHidden/>
    <w:rsid w:val="00EB5F4D"/>
    <w:rPr>
      <w:rFonts w:ascii="Times New Roman" w:eastAsia="Times New Roman" w:hAnsi="Times New Roman" w:cs="Times New Roman"/>
      <w:sz w:val="18"/>
      <w:szCs w:val="24"/>
      <w:lang w:val="en-IE"/>
    </w:rPr>
  </w:style>
  <w:style w:type="character" w:styleId="PageNumber">
    <w:name w:val="page number"/>
    <w:basedOn w:val="DefaultParagraphFont"/>
    <w:semiHidden/>
    <w:rsid w:val="00EB5F4D"/>
  </w:style>
  <w:style w:type="paragraph" w:customStyle="1" w:styleId="AbstractHeading">
    <w:name w:val="Abstract Heading"/>
    <w:basedOn w:val="Heading1"/>
    <w:next w:val="Normal"/>
    <w:rsid w:val="00EB5F4D"/>
    <w:pPr>
      <w:keepLines w:val="0"/>
      <w:spacing w:before="600" w:after="240" w:line="240" w:lineRule="auto"/>
      <w:jc w:val="both"/>
    </w:pPr>
    <w:rPr>
      <w:rFonts w:ascii="Arial" w:eastAsia="Times New Roman" w:hAnsi="Arial" w:cs="Times New Roman"/>
      <w:b/>
      <w:bCs/>
      <w:color w:val="auto"/>
      <w:kern w:val="32"/>
      <w:lang w:val="en-GB"/>
    </w:rPr>
  </w:style>
  <w:style w:type="paragraph" w:customStyle="1" w:styleId="Bullet">
    <w:name w:val="Bullet"/>
    <w:basedOn w:val="Normal"/>
    <w:rsid w:val="00EB5F4D"/>
    <w:pPr>
      <w:numPr>
        <w:numId w:val="37"/>
      </w:numPr>
      <w:spacing w:before="120" w:after="240" w:line="240" w:lineRule="auto"/>
      <w:jc w:val="both"/>
    </w:pPr>
    <w:rPr>
      <w:rFonts w:ascii="Times New Roman" w:eastAsia="Times New Roman" w:hAnsi="Times New Roman" w:cs="Times New Roman"/>
      <w:szCs w:val="24"/>
      <w:lang w:val="en-GB"/>
    </w:rPr>
  </w:style>
  <w:style w:type="paragraph" w:customStyle="1" w:styleId="figure">
    <w:name w:val="figure"/>
    <w:basedOn w:val="Normal"/>
    <w:next w:val="Normal"/>
    <w:rsid w:val="00EB5F4D"/>
    <w:pPr>
      <w:numPr>
        <w:numId w:val="39"/>
      </w:numPr>
      <w:spacing w:before="120" w:after="360" w:line="240" w:lineRule="auto"/>
      <w:jc w:val="center"/>
    </w:pPr>
    <w:rPr>
      <w:rFonts w:ascii="Times New Roman" w:eastAsia="Times New Roman" w:hAnsi="Times New Roman" w:cs="Times New Roman"/>
      <w:i/>
      <w:iCs/>
      <w:szCs w:val="24"/>
      <w:lang w:val="en-GB"/>
    </w:rPr>
  </w:style>
  <w:style w:type="paragraph" w:customStyle="1" w:styleId="Code">
    <w:name w:val="Code"/>
    <w:basedOn w:val="Normal"/>
    <w:rsid w:val="00EB5F4D"/>
    <w:pPr>
      <w:spacing w:after="0" w:line="240" w:lineRule="auto"/>
      <w:ind w:left="357" w:right="357"/>
      <w:jc w:val="both"/>
    </w:pPr>
    <w:rPr>
      <w:rFonts w:ascii="Courier New" w:eastAsia="Times New Roman" w:hAnsi="Courier New" w:cs="Times New Roman"/>
      <w:sz w:val="18"/>
      <w:szCs w:val="24"/>
      <w:lang w:val="en-GB"/>
    </w:rPr>
  </w:style>
  <w:style w:type="paragraph" w:customStyle="1" w:styleId="Numbered">
    <w:name w:val="Numbered"/>
    <w:basedOn w:val="Bullet"/>
    <w:rsid w:val="00EB5F4D"/>
    <w:pPr>
      <w:numPr>
        <w:numId w:val="38"/>
      </w:numPr>
    </w:pPr>
  </w:style>
  <w:style w:type="paragraph" w:styleId="BalloonText">
    <w:name w:val="Balloon Text"/>
    <w:basedOn w:val="Normal"/>
    <w:link w:val="BalloonTextChar"/>
    <w:uiPriority w:val="99"/>
    <w:semiHidden/>
    <w:unhideWhenUsed/>
    <w:rsid w:val="00EB5F4D"/>
    <w:pPr>
      <w:spacing w:after="0" w:line="240" w:lineRule="auto"/>
      <w:jc w:val="both"/>
    </w:pPr>
    <w:rPr>
      <w:rFonts w:ascii="Tahoma" w:eastAsia="Times New Roman" w:hAnsi="Tahoma" w:cs="Tahoma"/>
      <w:sz w:val="16"/>
      <w:szCs w:val="16"/>
      <w:lang w:val="en-IE"/>
    </w:rPr>
  </w:style>
  <w:style w:type="character" w:customStyle="1" w:styleId="BalloonTextChar">
    <w:name w:val="Balloon Text Char"/>
    <w:basedOn w:val="DefaultParagraphFont"/>
    <w:link w:val="BalloonText"/>
    <w:uiPriority w:val="99"/>
    <w:semiHidden/>
    <w:rsid w:val="00EB5F4D"/>
    <w:rPr>
      <w:rFonts w:ascii="Tahoma" w:eastAsia="Times New Roman" w:hAnsi="Tahoma" w:cs="Tahoma"/>
      <w:sz w:val="16"/>
      <w:szCs w:val="16"/>
      <w:lang w:val="en-IE"/>
    </w:rPr>
  </w:style>
  <w:style w:type="paragraph" w:styleId="BodyTextIndent">
    <w:name w:val="Body Text Indent"/>
    <w:basedOn w:val="Normal"/>
    <w:link w:val="BodyTextIndentChar"/>
    <w:rsid w:val="00EB5F4D"/>
    <w:pPr>
      <w:spacing w:after="0" w:line="240" w:lineRule="auto"/>
      <w:ind w:left="9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EB5F4D"/>
    <w:rPr>
      <w:rFonts w:ascii="Times New Roman" w:eastAsia="Times New Roman" w:hAnsi="Times New Roman" w:cs="Times New Roman"/>
      <w:sz w:val="24"/>
      <w:szCs w:val="24"/>
    </w:rPr>
  </w:style>
  <w:style w:type="paragraph" w:styleId="BodyTextIndent2">
    <w:name w:val="Body Text Indent 2"/>
    <w:basedOn w:val="Normal"/>
    <w:link w:val="BodyTextIndent2Char"/>
    <w:rsid w:val="00EB5F4D"/>
    <w:pPr>
      <w:spacing w:after="0" w:line="240" w:lineRule="auto"/>
      <w:ind w:left="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B5F4D"/>
    <w:rPr>
      <w:rFonts w:ascii="Times New Roman" w:eastAsia="Times New Roman" w:hAnsi="Times New Roman" w:cs="Times New Roman"/>
      <w:sz w:val="24"/>
      <w:szCs w:val="24"/>
    </w:rPr>
  </w:style>
  <w:style w:type="paragraph" w:styleId="BodyTextIndent3">
    <w:name w:val="Body Text Indent 3"/>
    <w:basedOn w:val="Normal"/>
    <w:link w:val="BodyTextIndent3Char"/>
    <w:rsid w:val="00EB5F4D"/>
    <w:pPr>
      <w:spacing w:after="0" w:line="240" w:lineRule="auto"/>
      <w:ind w:left="900" w:hanging="540"/>
      <w:jc w:val="both"/>
    </w:pPr>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rsid w:val="00EB5F4D"/>
    <w:rPr>
      <w:rFonts w:ascii="Times New Roman" w:eastAsia="Times New Roman" w:hAnsi="Times New Roman" w:cs="Times New Roman"/>
      <w:szCs w:val="24"/>
    </w:rPr>
  </w:style>
  <w:style w:type="character" w:customStyle="1" w:styleId="apple-converted-space">
    <w:name w:val="apple-converted-space"/>
    <w:basedOn w:val="DefaultParagraphFont"/>
    <w:rsid w:val="00EB5F4D"/>
  </w:style>
  <w:style w:type="paragraph" w:customStyle="1" w:styleId="MyTableStyle">
    <w:name w:val="MyTableStyle"/>
    <w:basedOn w:val="Normal"/>
    <w:link w:val="MyTableStyleChar"/>
    <w:qFormat/>
    <w:rsid w:val="00EB5F4D"/>
    <w:pPr>
      <w:spacing w:after="200" w:line="360" w:lineRule="auto"/>
    </w:pPr>
    <w:rPr>
      <w:rFonts w:ascii="Times New Roman" w:eastAsiaTheme="minorEastAsia" w:hAnsi="Times New Roman" w:cs="Times New Roman"/>
      <w:b/>
      <w:sz w:val="24"/>
      <w:szCs w:val="24"/>
    </w:rPr>
  </w:style>
  <w:style w:type="character" w:customStyle="1" w:styleId="MyTableStyleChar">
    <w:name w:val="MyTableStyle Char"/>
    <w:basedOn w:val="DefaultParagraphFont"/>
    <w:link w:val="MyTableStyle"/>
    <w:rsid w:val="00EB5F4D"/>
    <w:rPr>
      <w:rFonts w:ascii="Times New Roman" w:eastAsiaTheme="minorEastAsia" w:hAnsi="Times New Roman" w:cs="Times New Roman"/>
      <w:b/>
      <w:sz w:val="24"/>
      <w:szCs w:val="24"/>
    </w:rPr>
  </w:style>
  <w:style w:type="character" w:styleId="FollowedHyperlink">
    <w:name w:val="FollowedHyperlink"/>
    <w:basedOn w:val="DefaultParagraphFont"/>
    <w:uiPriority w:val="99"/>
    <w:semiHidden/>
    <w:unhideWhenUsed/>
    <w:rsid w:val="00EB5F4D"/>
    <w:rPr>
      <w:color w:val="954F72" w:themeColor="followedHyperlink"/>
      <w:u w:val="single"/>
    </w:rPr>
  </w:style>
  <w:style w:type="paragraph" w:styleId="Caption">
    <w:name w:val="caption"/>
    <w:basedOn w:val="Normal"/>
    <w:next w:val="Normal"/>
    <w:uiPriority w:val="35"/>
    <w:unhideWhenUsed/>
    <w:qFormat/>
    <w:rsid w:val="00A22D2E"/>
    <w:pPr>
      <w:spacing w:after="200" w:line="240" w:lineRule="auto"/>
    </w:pPr>
    <w:rPr>
      <w:i/>
      <w:iCs/>
      <w:color w:val="44546A" w:themeColor="text2"/>
      <w:sz w:val="18"/>
      <w:szCs w:val="18"/>
    </w:rPr>
  </w:style>
  <w:style w:type="table" w:styleId="TableGridLight">
    <w:name w:val="Grid Table Light"/>
    <w:basedOn w:val="TableNormal"/>
    <w:uiPriority w:val="40"/>
    <w:rsid w:val="00D465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980B4E"/>
    <w:rPr>
      <w:color w:val="605E5C"/>
      <w:shd w:val="clear" w:color="auto" w:fill="E1DFDD"/>
    </w:rPr>
  </w:style>
  <w:style w:type="paragraph" w:styleId="TableofFigures">
    <w:name w:val="table of figures"/>
    <w:basedOn w:val="Normal"/>
    <w:next w:val="Normal"/>
    <w:uiPriority w:val="99"/>
    <w:unhideWhenUsed/>
    <w:rsid w:val="00FE441E"/>
    <w:pPr>
      <w:spacing w:after="0"/>
    </w:pPr>
  </w:style>
  <w:style w:type="character" w:styleId="Strong">
    <w:name w:val="Strong"/>
    <w:basedOn w:val="DefaultParagraphFont"/>
    <w:uiPriority w:val="22"/>
    <w:qFormat/>
    <w:rsid w:val="00DB51AC"/>
    <w:rPr>
      <w:b/>
      <w:bCs/>
    </w:rPr>
  </w:style>
  <w:style w:type="character" w:customStyle="1" w:styleId="apple-tab-span">
    <w:name w:val="apple-tab-span"/>
    <w:basedOn w:val="DefaultParagraphFont"/>
    <w:rsid w:val="00684D63"/>
  </w:style>
  <w:style w:type="character" w:styleId="UnresolvedMention">
    <w:name w:val="Unresolved Mention"/>
    <w:basedOn w:val="DefaultParagraphFont"/>
    <w:uiPriority w:val="99"/>
    <w:semiHidden/>
    <w:unhideWhenUsed/>
    <w:rsid w:val="00DA5A12"/>
    <w:rPr>
      <w:color w:val="605E5C"/>
      <w:shd w:val="clear" w:color="auto" w:fill="E1DFDD"/>
    </w:rPr>
  </w:style>
  <w:style w:type="paragraph" w:styleId="Revision">
    <w:name w:val="Revision"/>
    <w:hidden/>
    <w:uiPriority w:val="99"/>
    <w:semiHidden/>
    <w:rsid w:val="003E2D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98642">
      <w:bodyDiv w:val="1"/>
      <w:marLeft w:val="0"/>
      <w:marRight w:val="0"/>
      <w:marTop w:val="0"/>
      <w:marBottom w:val="0"/>
      <w:divBdr>
        <w:top w:val="none" w:sz="0" w:space="0" w:color="auto"/>
        <w:left w:val="none" w:sz="0" w:space="0" w:color="auto"/>
        <w:bottom w:val="none" w:sz="0" w:space="0" w:color="auto"/>
        <w:right w:val="none" w:sz="0" w:space="0" w:color="auto"/>
      </w:divBdr>
    </w:div>
    <w:div w:id="582371206">
      <w:bodyDiv w:val="1"/>
      <w:marLeft w:val="0"/>
      <w:marRight w:val="0"/>
      <w:marTop w:val="0"/>
      <w:marBottom w:val="0"/>
      <w:divBdr>
        <w:top w:val="none" w:sz="0" w:space="0" w:color="auto"/>
        <w:left w:val="none" w:sz="0" w:space="0" w:color="auto"/>
        <w:bottom w:val="none" w:sz="0" w:space="0" w:color="auto"/>
        <w:right w:val="none" w:sz="0" w:space="0" w:color="auto"/>
      </w:divBdr>
    </w:div>
    <w:div w:id="1046568114">
      <w:bodyDiv w:val="1"/>
      <w:marLeft w:val="0"/>
      <w:marRight w:val="0"/>
      <w:marTop w:val="0"/>
      <w:marBottom w:val="0"/>
      <w:divBdr>
        <w:top w:val="none" w:sz="0" w:space="0" w:color="auto"/>
        <w:left w:val="none" w:sz="0" w:space="0" w:color="auto"/>
        <w:bottom w:val="none" w:sz="0" w:space="0" w:color="auto"/>
        <w:right w:val="none" w:sz="0" w:space="0" w:color="auto"/>
      </w:divBdr>
    </w:div>
    <w:div w:id="1291863377">
      <w:bodyDiv w:val="1"/>
      <w:marLeft w:val="0"/>
      <w:marRight w:val="0"/>
      <w:marTop w:val="0"/>
      <w:marBottom w:val="0"/>
      <w:divBdr>
        <w:top w:val="none" w:sz="0" w:space="0" w:color="auto"/>
        <w:left w:val="none" w:sz="0" w:space="0" w:color="auto"/>
        <w:bottom w:val="none" w:sz="0" w:space="0" w:color="auto"/>
        <w:right w:val="none" w:sz="0" w:space="0" w:color="auto"/>
      </w:divBdr>
    </w:div>
    <w:div w:id="1313295780">
      <w:bodyDiv w:val="1"/>
      <w:marLeft w:val="0"/>
      <w:marRight w:val="0"/>
      <w:marTop w:val="0"/>
      <w:marBottom w:val="0"/>
      <w:divBdr>
        <w:top w:val="none" w:sz="0" w:space="0" w:color="auto"/>
        <w:left w:val="none" w:sz="0" w:space="0" w:color="auto"/>
        <w:bottom w:val="none" w:sz="0" w:space="0" w:color="auto"/>
        <w:right w:val="none" w:sz="0" w:space="0" w:color="auto"/>
      </w:divBdr>
    </w:div>
    <w:div w:id="1324315257">
      <w:bodyDiv w:val="1"/>
      <w:marLeft w:val="0"/>
      <w:marRight w:val="0"/>
      <w:marTop w:val="0"/>
      <w:marBottom w:val="0"/>
      <w:divBdr>
        <w:top w:val="none" w:sz="0" w:space="0" w:color="auto"/>
        <w:left w:val="none" w:sz="0" w:space="0" w:color="auto"/>
        <w:bottom w:val="none" w:sz="0" w:space="0" w:color="auto"/>
        <w:right w:val="none" w:sz="0" w:space="0" w:color="auto"/>
      </w:divBdr>
    </w:div>
    <w:div w:id="1430736913">
      <w:bodyDiv w:val="1"/>
      <w:marLeft w:val="0"/>
      <w:marRight w:val="0"/>
      <w:marTop w:val="0"/>
      <w:marBottom w:val="0"/>
      <w:divBdr>
        <w:top w:val="none" w:sz="0" w:space="0" w:color="auto"/>
        <w:left w:val="none" w:sz="0" w:space="0" w:color="auto"/>
        <w:bottom w:val="none" w:sz="0" w:space="0" w:color="auto"/>
        <w:right w:val="none" w:sz="0" w:space="0" w:color="auto"/>
      </w:divBdr>
    </w:div>
    <w:div w:id="1461026479">
      <w:bodyDiv w:val="1"/>
      <w:marLeft w:val="0"/>
      <w:marRight w:val="0"/>
      <w:marTop w:val="0"/>
      <w:marBottom w:val="0"/>
      <w:divBdr>
        <w:top w:val="none" w:sz="0" w:space="0" w:color="auto"/>
        <w:left w:val="none" w:sz="0" w:space="0" w:color="auto"/>
        <w:bottom w:val="none" w:sz="0" w:space="0" w:color="auto"/>
        <w:right w:val="none" w:sz="0" w:space="0" w:color="auto"/>
      </w:divBdr>
    </w:div>
    <w:div w:id="1565607705">
      <w:bodyDiv w:val="1"/>
      <w:marLeft w:val="0"/>
      <w:marRight w:val="0"/>
      <w:marTop w:val="0"/>
      <w:marBottom w:val="0"/>
      <w:divBdr>
        <w:top w:val="none" w:sz="0" w:space="0" w:color="auto"/>
        <w:left w:val="none" w:sz="0" w:space="0" w:color="auto"/>
        <w:bottom w:val="none" w:sz="0" w:space="0" w:color="auto"/>
        <w:right w:val="none" w:sz="0" w:space="0" w:color="auto"/>
      </w:divBdr>
    </w:div>
    <w:div w:id="1654681867">
      <w:bodyDiv w:val="1"/>
      <w:marLeft w:val="0"/>
      <w:marRight w:val="0"/>
      <w:marTop w:val="0"/>
      <w:marBottom w:val="0"/>
      <w:divBdr>
        <w:top w:val="none" w:sz="0" w:space="0" w:color="auto"/>
        <w:left w:val="none" w:sz="0" w:space="0" w:color="auto"/>
        <w:bottom w:val="none" w:sz="0" w:space="0" w:color="auto"/>
        <w:right w:val="none" w:sz="0" w:space="0" w:color="auto"/>
      </w:divBdr>
    </w:div>
    <w:div w:id="1691181947">
      <w:bodyDiv w:val="1"/>
      <w:marLeft w:val="0"/>
      <w:marRight w:val="0"/>
      <w:marTop w:val="0"/>
      <w:marBottom w:val="0"/>
      <w:divBdr>
        <w:top w:val="none" w:sz="0" w:space="0" w:color="auto"/>
        <w:left w:val="none" w:sz="0" w:space="0" w:color="auto"/>
        <w:bottom w:val="none" w:sz="0" w:space="0" w:color="auto"/>
        <w:right w:val="none" w:sz="0" w:space="0" w:color="auto"/>
      </w:divBdr>
    </w:div>
    <w:div w:id="208143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3.vsdx"/><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43.emf"/><Relationship Id="rId84" Type="http://schemas.openxmlformats.org/officeDocument/2006/relationships/image" Target="media/image55.png"/><Relationship Id="rId138" Type="http://schemas.openxmlformats.org/officeDocument/2006/relationships/image" Target="media/image85.emf"/><Relationship Id="rId159" Type="http://schemas.openxmlformats.org/officeDocument/2006/relationships/image" Target="media/image96.emf"/><Relationship Id="rId170" Type="http://schemas.openxmlformats.org/officeDocument/2006/relationships/package" Target="embeddings/Microsoft_Visio_Drawing49.vsdx"/><Relationship Id="rId191" Type="http://schemas.openxmlformats.org/officeDocument/2006/relationships/image" Target="media/image112.emf"/><Relationship Id="rId205" Type="http://schemas.openxmlformats.org/officeDocument/2006/relationships/image" Target="media/image118.png"/><Relationship Id="rId107" Type="http://schemas.openxmlformats.org/officeDocument/2006/relationships/package" Target="embeddings/Microsoft_Visio_Drawing18.vsdx"/><Relationship Id="rId11" Type="http://schemas.openxmlformats.org/officeDocument/2006/relationships/hyperlink" Target="mailto:Abuhurairahishtiaq37@gmail.com" TargetMode="External"/><Relationship Id="rId32" Type="http://schemas.openxmlformats.org/officeDocument/2006/relationships/image" Target="media/image22.emf"/><Relationship Id="rId53" Type="http://schemas.openxmlformats.org/officeDocument/2006/relationships/image" Target="media/image38.png"/><Relationship Id="rId74" Type="http://schemas.openxmlformats.org/officeDocument/2006/relationships/package" Target="embeddings/Microsoft_Visio_Drawing6.vsdx"/><Relationship Id="rId128" Type="http://schemas.openxmlformats.org/officeDocument/2006/relationships/image" Target="media/image80.emf"/><Relationship Id="rId149" Type="http://schemas.openxmlformats.org/officeDocument/2006/relationships/image" Target="media/image91.emf"/><Relationship Id="rId5" Type="http://schemas.openxmlformats.org/officeDocument/2006/relationships/webSettings" Target="webSettings.xml"/><Relationship Id="rId95" Type="http://schemas.openxmlformats.org/officeDocument/2006/relationships/package" Target="embeddings/Microsoft_Visio_Drawing12.vsdx"/><Relationship Id="rId160" Type="http://schemas.openxmlformats.org/officeDocument/2006/relationships/package" Target="embeddings/Microsoft_Visio_Drawing44.vsdx"/><Relationship Id="rId181" Type="http://schemas.openxmlformats.org/officeDocument/2006/relationships/image" Target="media/image107.emf"/><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package" Target="embeddings/Microsoft_Visio_Drawing1.vsdx"/><Relationship Id="rId118" Type="http://schemas.openxmlformats.org/officeDocument/2006/relationships/image" Target="media/image75.emf"/><Relationship Id="rId139" Type="http://schemas.openxmlformats.org/officeDocument/2006/relationships/package" Target="embeddings/Microsoft_Visio_Drawing34.vsdx"/><Relationship Id="rId85" Type="http://schemas.openxmlformats.org/officeDocument/2006/relationships/image" Target="media/image56.png"/><Relationship Id="rId150" Type="http://schemas.openxmlformats.org/officeDocument/2006/relationships/package" Target="embeddings/Microsoft_Visio_Drawing39.vsdx"/><Relationship Id="rId171" Type="http://schemas.openxmlformats.org/officeDocument/2006/relationships/image" Target="media/image102.emf"/><Relationship Id="rId192" Type="http://schemas.openxmlformats.org/officeDocument/2006/relationships/package" Target="embeddings/Microsoft_Visio_Drawing60.vsdx"/><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70.emf"/><Relationship Id="rId129" Type="http://schemas.openxmlformats.org/officeDocument/2006/relationships/package" Target="embeddings/Microsoft_Visio_Drawing29.vsdx"/><Relationship Id="rId54" Type="http://schemas.microsoft.com/office/2007/relationships/hdphoto" Target="media/hdphoto5.wdp"/><Relationship Id="rId75" Type="http://schemas.openxmlformats.org/officeDocument/2006/relationships/image" Target="media/image49.emf"/><Relationship Id="rId96" Type="http://schemas.openxmlformats.org/officeDocument/2006/relationships/image" Target="media/image64.emf"/><Relationship Id="rId140" Type="http://schemas.openxmlformats.org/officeDocument/2006/relationships/image" Target="media/image86.emf"/><Relationship Id="rId161" Type="http://schemas.openxmlformats.org/officeDocument/2006/relationships/image" Target="media/image97.emf"/><Relationship Id="rId182" Type="http://schemas.openxmlformats.org/officeDocument/2006/relationships/package" Target="embeddings/Microsoft_Visio_Drawing55.vsdx"/><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package" Target="embeddings/Microsoft_Visio_Drawing24.vsdx"/><Relationship Id="rId44" Type="http://schemas.openxmlformats.org/officeDocument/2006/relationships/package" Target="embeddings/Microsoft_Visio_Drawing.vsdx"/><Relationship Id="rId65" Type="http://schemas.openxmlformats.org/officeDocument/2006/relationships/image" Target="media/image44.emf"/><Relationship Id="rId86" Type="http://schemas.openxmlformats.org/officeDocument/2006/relationships/image" Target="media/image57.png"/><Relationship Id="rId130" Type="http://schemas.openxmlformats.org/officeDocument/2006/relationships/image" Target="media/image81.emf"/><Relationship Id="rId151" Type="http://schemas.openxmlformats.org/officeDocument/2006/relationships/image" Target="media/image92.emf"/><Relationship Id="rId172" Type="http://schemas.openxmlformats.org/officeDocument/2006/relationships/package" Target="embeddings/Microsoft_Visio_Drawing50.vsdx"/><Relationship Id="rId193" Type="http://schemas.openxmlformats.org/officeDocument/2006/relationships/image" Target="media/image113.emf"/><Relationship Id="rId207" Type="http://schemas.microsoft.com/office/2011/relationships/people" Target="people.xml"/><Relationship Id="rId13" Type="http://schemas.openxmlformats.org/officeDocument/2006/relationships/hyperlink" Target="mailto:Salman.ahmed.9373@gmail.com" TargetMode="External"/><Relationship Id="rId109" Type="http://schemas.openxmlformats.org/officeDocument/2006/relationships/package" Target="embeddings/Microsoft_Visio_Drawing19.vsdx"/><Relationship Id="rId34" Type="http://schemas.openxmlformats.org/officeDocument/2006/relationships/image" Target="media/image24.emf"/><Relationship Id="rId55" Type="http://schemas.openxmlformats.org/officeDocument/2006/relationships/image" Target="media/image39.png"/><Relationship Id="rId76" Type="http://schemas.openxmlformats.org/officeDocument/2006/relationships/package" Target="embeddings/Microsoft_Visio_Drawing7.vsdx"/><Relationship Id="rId97" Type="http://schemas.openxmlformats.org/officeDocument/2006/relationships/package" Target="embeddings/Microsoft_Visio_Drawing13.vsdx"/><Relationship Id="rId120" Type="http://schemas.openxmlformats.org/officeDocument/2006/relationships/image" Target="media/image76.emf"/><Relationship Id="rId141" Type="http://schemas.openxmlformats.org/officeDocument/2006/relationships/package" Target="embeddings/Microsoft_Visio_Drawing35.vsdx"/><Relationship Id="rId7" Type="http://schemas.openxmlformats.org/officeDocument/2006/relationships/endnotes" Target="endnotes.xml"/><Relationship Id="rId162" Type="http://schemas.openxmlformats.org/officeDocument/2006/relationships/package" Target="embeddings/Microsoft_Visio_Drawing45.vsdx"/><Relationship Id="rId183" Type="http://schemas.openxmlformats.org/officeDocument/2006/relationships/image" Target="media/image108.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4.png"/><Relationship Id="rId66" Type="http://schemas.openxmlformats.org/officeDocument/2006/relationships/package" Target="embeddings/Microsoft_Visio_Drawing2.vsdx"/><Relationship Id="rId87" Type="http://schemas.openxmlformats.org/officeDocument/2006/relationships/image" Target="media/image58.png"/><Relationship Id="rId110" Type="http://schemas.openxmlformats.org/officeDocument/2006/relationships/image" Target="media/image71.emf"/><Relationship Id="rId115" Type="http://schemas.openxmlformats.org/officeDocument/2006/relationships/package" Target="embeddings/Microsoft_Visio_Drawing22.vsdx"/><Relationship Id="rId131" Type="http://schemas.openxmlformats.org/officeDocument/2006/relationships/package" Target="embeddings/Microsoft_Visio_Drawing30.vsdx"/><Relationship Id="rId136" Type="http://schemas.openxmlformats.org/officeDocument/2006/relationships/image" Target="media/image84.emf"/><Relationship Id="rId157" Type="http://schemas.openxmlformats.org/officeDocument/2006/relationships/image" Target="media/image95.emf"/><Relationship Id="rId178" Type="http://schemas.openxmlformats.org/officeDocument/2006/relationships/package" Target="embeddings/Microsoft_Visio_Drawing53.vsdx"/><Relationship Id="rId61" Type="http://schemas.openxmlformats.org/officeDocument/2006/relationships/image" Target="media/image42.png"/><Relationship Id="rId82" Type="http://schemas.openxmlformats.org/officeDocument/2006/relationships/image" Target="media/image53.png"/><Relationship Id="rId152" Type="http://schemas.openxmlformats.org/officeDocument/2006/relationships/package" Target="embeddings/Microsoft_Visio_Drawing40.vsdx"/><Relationship Id="rId173" Type="http://schemas.openxmlformats.org/officeDocument/2006/relationships/image" Target="media/image103.emf"/><Relationship Id="rId194" Type="http://schemas.openxmlformats.org/officeDocument/2006/relationships/package" Target="embeddings/Microsoft_Visio_Drawing61.vsdx"/><Relationship Id="rId199" Type="http://schemas.openxmlformats.org/officeDocument/2006/relationships/image" Target="media/image116.emf"/><Relationship Id="rId203" Type="http://schemas.openxmlformats.org/officeDocument/2006/relationships/hyperlink" Target="https://scholar.google.com/scholar_lookup?journal=Inf.+Technol.+Manag.&amp;title=Ontology+learning:+state+of+the+art+and+open+issues&amp;author=L.+Zhou&amp;volume=8&amp;publication_year=2007&amp;pages=241-252&amp;" TargetMode="External"/><Relationship Id="rId208"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microsoft.com/office/2007/relationships/hdphoto" Target="media/hdphoto6.wdp"/><Relationship Id="rId77" Type="http://schemas.openxmlformats.org/officeDocument/2006/relationships/image" Target="media/image50.emf"/><Relationship Id="rId100" Type="http://schemas.openxmlformats.org/officeDocument/2006/relationships/image" Target="media/image66.emf"/><Relationship Id="rId105" Type="http://schemas.openxmlformats.org/officeDocument/2006/relationships/package" Target="embeddings/Microsoft_Visio_Drawing17.vsdx"/><Relationship Id="rId126" Type="http://schemas.openxmlformats.org/officeDocument/2006/relationships/image" Target="media/image79.emf"/><Relationship Id="rId147" Type="http://schemas.openxmlformats.org/officeDocument/2006/relationships/image" Target="media/image90.emf"/><Relationship Id="rId168" Type="http://schemas.openxmlformats.org/officeDocument/2006/relationships/package" Target="embeddings/Microsoft_Visio_Drawing48.vsdx"/><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package" Target="embeddings/Microsoft_Visio_Drawing5.vsdx"/><Relationship Id="rId93" Type="http://schemas.openxmlformats.org/officeDocument/2006/relationships/package" Target="embeddings/Microsoft_Visio_Drawing11.vsdx"/><Relationship Id="rId98" Type="http://schemas.openxmlformats.org/officeDocument/2006/relationships/image" Target="media/image65.emf"/><Relationship Id="rId121" Type="http://schemas.openxmlformats.org/officeDocument/2006/relationships/package" Target="embeddings/Microsoft_Visio_Drawing25.vsdx"/><Relationship Id="rId142" Type="http://schemas.openxmlformats.org/officeDocument/2006/relationships/image" Target="media/image87.emf"/><Relationship Id="rId163" Type="http://schemas.openxmlformats.org/officeDocument/2006/relationships/image" Target="media/image98.emf"/><Relationship Id="rId184" Type="http://schemas.openxmlformats.org/officeDocument/2006/relationships/package" Target="embeddings/Microsoft_Visio_Drawing56.vsdx"/><Relationship Id="rId189" Type="http://schemas.openxmlformats.org/officeDocument/2006/relationships/image" Target="media/image111.emf"/><Relationship Id="rId3" Type="http://schemas.openxmlformats.org/officeDocument/2006/relationships/styles" Target="styles.xml"/><Relationship Id="rId25" Type="http://schemas.openxmlformats.org/officeDocument/2006/relationships/image" Target="media/image15.emf"/><Relationship Id="rId46" Type="http://schemas.microsoft.com/office/2007/relationships/hdphoto" Target="media/hdphoto1.wdp"/><Relationship Id="rId67" Type="http://schemas.openxmlformats.org/officeDocument/2006/relationships/image" Target="media/image45.emf"/><Relationship Id="rId116" Type="http://schemas.openxmlformats.org/officeDocument/2006/relationships/image" Target="media/image74.emf"/><Relationship Id="rId137" Type="http://schemas.openxmlformats.org/officeDocument/2006/relationships/package" Target="embeddings/Microsoft_Visio_Drawing33.vsdx"/><Relationship Id="rId158" Type="http://schemas.openxmlformats.org/officeDocument/2006/relationships/package" Target="embeddings/Microsoft_Visio_Drawing43.vsdx"/><Relationship Id="rId20" Type="http://schemas.openxmlformats.org/officeDocument/2006/relationships/image" Target="media/image10.emf"/><Relationship Id="rId41" Type="http://schemas.openxmlformats.org/officeDocument/2006/relationships/image" Target="media/image31.emf"/><Relationship Id="rId62" Type="http://schemas.microsoft.com/office/2007/relationships/hdphoto" Target="media/hdphoto9.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package" Target="embeddings/Microsoft_Visio_Drawing20.vsdx"/><Relationship Id="rId132" Type="http://schemas.openxmlformats.org/officeDocument/2006/relationships/image" Target="media/image82.emf"/><Relationship Id="rId153" Type="http://schemas.openxmlformats.org/officeDocument/2006/relationships/image" Target="media/image93.emf"/><Relationship Id="rId174" Type="http://schemas.openxmlformats.org/officeDocument/2006/relationships/package" Target="embeddings/Microsoft_Visio_Drawing51.vsdx"/><Relationship Id="rId179" Type="http://schemas.openxmlformats.org/officeDocument/2006/relationships/image" Target="media/image106.emf"/><Relationship Id="rId195" Type="http://schemas.openxmlformats.org/officeDocument/2006/relationships/image" Target="media/image114.emf"/><Relationship Id="rId190" Type="http://schemas.openxmlformats.org/officeDocument/2006/relationships/package" Target="embeddings/Microsoft_Visio_Drawing59.vsdx"/><Relationship Id="rId204" Type="http://schemas.openxmlformats.org/officeDocument/2006/relationships/hyperlink" Target="https://www.ncbi.nlm.nih.gov/pmc/articles/PMC6173224/" TargetMode="External"/><Relationship Id="rId15" Type="http://schemas.openxmlformats.org/officeDocument/2006/relationships/image" Target="media/image5.png"/><Relationship Id="rId36" Type="http://schemas.openxmlformats.org/officeDocument/2006/relationships/image" Target="media/image26.emf"/><Relationship Id="rId57" Type="http://schemas.openxmlformats.org/officeDocument/2006/relationships/image" Target="media/image40.png"/><Relationship Id="rId106" Type="http://schemas.openxmlformats.org/officeDocument/2006/relationships/image" Target="media/image69.emf"/><Relationship Id="rId127" Type="http://schemas.openxmlformats.org/officeDocument/2006/relationships/package" Target="embeddings/Microsoft_Visio_Drawing28.vsdx"/><Relationship Id="rId10" Type="http://schemas.openxmlformats.org/officeDocument/2006/relationships/image" Target="media/image2.png"/><Relationship Id="rId31" Type="http://schemas.openxmlformats.org/officeDocument/2006/relationships/image" Target="media/image21.emf"/><Relationship Id="rId52" Type="http://schemas.microsoft.com/office/2007/relationships/hdphoto" Target="media/hdphoto4.wdp"/><Relationship Id="rId73" Type="http://schemas.openxmlformats.org/officeDocument/2006/relationships/image" Target="media/image48.emf"/><Relationship Id="rId78" Type="http://schemas.openxmlformats.org/officeDocument/2006/relationships/package" Target="embeddings/Microsoft_Visio_Drawing8.vsdx"/><Relationship Id="rId94" Type="http://schemas.openxmlformats.org/officeDocument/2006/relationships/image" Target="media/image63.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77.emf"/><Relationship Id="rId143" Type="http://schemas.openxmlformats.org/officeDocument/2006/relationships/package" Target="embeddings/Microsoft_Visio_Drawing36.vsdx"/><Relationship Id="rId148" Type="http://schemas.openxmlformats.org/officeDocument/2006/relationships/package" Target="embeddings/Microsoft_Visio_Drawing38.vsdx"/><Relationship Id="rId164" Type="http://schemas.openxmlformats.org/officeDocument/2006/relationships/package" Target="embeddings/Microsoft_Visio_Drawing46.vsdx"/><Relationship Id="rId169" Type="http://schemas.openxmlformats.org/officeDocument/2006/relationships/image" Target="media/image101.emf"/><Relationship Id="rId185"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hyperlink" Target="mailto:akashurrehman456@gmail.com" TargetMode="External"/><Relationship Id="rId180" Type="http://schemas.openxmlformats.org/officeDocument/2006/relationships/package" Target="embeddings/Microsoft_Visio_Drawing54.vsdx"/><Relationship Id="rId26" Type="http://schemas.openxmlformats.org/officeDocument/2006/relationships/image" Target="media/image16.emf"/><Relationship Id="rId47" Type="http://schemas.openxmlformats.org/officeDocument/2006/relationships/image" Target="media/image35.png"/><Relationship Id="rId68" Type="http://schemas.openxmlformats.org/officeDocument/2006/relationships/package" Target="embeddings/Microsoft_Visio_Drawing3.vsdx"/><Relationship Id="rId89" Type="http://schemas.openxmlformats.org/officeDocument/2006/relationships/image" Target="media/image60.png"/><Relationship Id="rId112" Type="http://schemas.openxmlformats.org/officeDocument/2006/relationships/image" Target="media/image72.emf"/><Relationship Id="rId133" Type="http://schemas.openxmlformats.org/officeDocument/2006/relationships/package" Target="embeddings/Microsoft_Visio_Drawing31.vsdx"/><Relationship Id="rId154" Type="http://schemas.openxmlformats.org/officeDocument/2006/relationships/package" Target="embeddings/Microsoft_Visio_Drawing41.vsdx"/><Relationship Id="rId175" Type="http://schemas.openxmlformats.org/officeDocument/2006/relationships/image" Target="media/image104.emf"/><Relationship Id="rId196" Type="http://schemas.openxmlformats.org/officeDocument/2006/relationships/package" Target="embeddings/Microsoft_Visio_Drawing62.vsdx"/><Relationship Id="rId200" Type="http://schemas.openxmlformats.org/officeDocument/2006/relationships/package" Target="embeddings/Microsoft_Visio_Drawing64.vsdx"/><Relationship Id="rId16" Type="http://schemas.openxmlformats.org/officeDocument/2006/relationships/image" Target="media/image6.emf"/><Relationship Id="rId37" Type="http://schemas.openxmlformats.org/officeDocument/2006/relationships/image" Target="media/image27.emf"/><Relationship Id="rId58" Type="http://schemas.microsoft.com/office/2007/relationships/hdphoto" Target="media/hdphoto7.wdp"/><Relationship Id="rId79" Type="http://schemas.openxmlformats.org/officeDocument/2006/relationships/image" Target="media/image51.emf"/><Relationship Id="rId102" Type="http://schemas.openxmlformats.org/officeDocument/2006/relationships/image" Target="media/image67.emf"/><Relationship Id="rId123" Type="http://schemas.openxmlformats.org/officeDocument/2006/relationships/package" Target="embeddings/Microsoft_Visio_Drawing26.vsdx"/><Relationship Id="rId144" Type="http://schemas.openxmlformats.org/officeDocument/2006/relationships/image" Target="media/image88.png"/><Relationship Id="rId90" Type="http://schemas.openxmlformats.org/officeDocument/2006/relationships/image" Target="media/image61.emf"/><Relationship Id="rId165" Type="http://schemas.openxmlformats.org/officeDocument/2006/relationships/image" Target="media/image99.emf"/><Relationship Id="rId186" Type="http://schemas.openxmlformats.org/officeDocument/2006/relationships/package" Target="embeddings/Microsoft_Visio_Drawing57.vsdx"/><Relationship Id="rId27" Type="http://schemas.openxmlformats.org/officeDocument/2006/relationships/image" Target="media/image17.emf"/><Relationship Id="rId48" Type="http://schemas.microsoft.com/office/2007/relationships/hdphoto" Target="media/hdphoto2.wdp"/><Relationship Id="rId69" Type="http://schemas.openxmlformats.org/officeDocument/2006/relationships/image" Target="media/image46.emf"/><Relationship Id="rId113" Type="http://schemas.openxmlformats.org/officeDocument/2006/relationships/package" Target="embeddings/Microsoft_Visio_Drawing21.vsdx"/><Relationship Id="rId134" Type="http://schemas.openxmlformats.org/officeDocument/2006/relationships/image" Target="media/image83.emf"/><Relationship Id="rId80" Type="http://schemas.openxmlformats.org/officeDocument/2006/relationships/package" Target="embeddings/Microsoft_Visio_Drawing9.vsdx"/><Relationship Id="rId155" Type="http://schemas.openxmlformats.org/officeDocument/2006/relationships/image" Target="media/image94.emf"/><Relationship Id="rId176" Type="http://schemas.openxmlformats.org/officeDocument/2006/relationships/package" Target="embeddings/Microsoft_Visio_Drawing52.vsdx"/><Relationship Id="rId197" Type="http://schemas.openxmlformats.org/officeDocument/2006/relationships/image" Target="media/image115.emf"/><Relationship Id="rId201" Type="http://schemas.openxmlformats.org/officeDocument/2006/relationships/image" Target="media/image117.emf"/><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image" Target="media/image41.png"/><Relationship Id="rId103" Type="http://schemas.openxmlformats.org/officeDocument/2006/relationships/package" Target="embeddings/Microsoft_Visio_Drawing16.vsdx"/><Relationship Id="rId124" Type="http://schemas.openxmlformats.org/officeDocument/2006/relationships/image" Target="media/image78.emf"/><Relationship Id="rId70" Type="http://schemas.openxmlformats.org/officeDocument/2006/relationships/package" Target="embeddings/Microsoft_Visio_Drawing4.vsdx"/><Relationship Id="rId91" Type="http://schemas.openxmlformats.org/officeDocument/2006/relationships/package" Target="embeddings/Microsoft_Visio_Drawing10.vsdx"/><Relationship Id="rId145" Type="http://schemas.openxmlformats.org/officeDocument/2006/relationships/image" Target="media/image89.emf"/><Relationship Id="rId166" Type="http://schemas.openxmlformats.org/officeDocument/2006/relationships/package" Target="embeddings/Microsoft_Visio_Drawing47.vsdx"/><Relationship Id="rId187" Type="http://schemas.openxmlformats.org/officeDocument/2006/relationships/image" Target="media/image110.emf"/><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73.emf"/><Relationship Id="rId60" Type="http://schemas.microsoft.com/office/2007/relationships/hdphoto" Target="media/hdphoto8.wdp"/><Relationship Id="rId81" Type="http://schemas.openxmlformats.org/officeDocument/2006/relationships/image" Target="media/image52.png"/><Relationship Id="rId135" Type="http://schemas.openxmlformats.org/officeDocument/2006/relationships/package" Target="embeddings/Microsoft_Visio_Drawing32.vsdx"/><Relationship Id="rId156" Type="http://schemas.openxmlformats.org/officeDocument/2006/relationships/package" Target="embeddings/Microsoft_Visio_Drawing42.vsdx"/><Relationship Id="rId177" Type="http://schemas.openxmlformats.org/officeDocument/2006/relationships/image" Target="media/image105.emf"/><Relationship Id="rId198" Type="http://schemas.openxmlformats.org/officeDocument/2006/relationships/package" Target="embeddings/Microsoft_Visio_Drawing63.vsdx"/><Relationship Id="rId202" Type="http://schemas.openxmlformats.org/officeDocument/2006/relationships/package" Target="embeddings/Microsoft_Visio_Drawing65.vsdx"/><Relationship Id="rId18" Type="http://schemas.openxmlformats.org/officeDocument/2006/relationships/image" Target="media/image8.emf"/><Relationship Id="rId39" Type="http://schemas.openxmlformats.org/officeDocument/2006/relationships/image" Target="media/image29.emf"/><Relationship Id="rId50" Type="http://schemas.microsoft.com/office/2007/relationships/hdphoto" Target="media/hdphoto3.wdp"/><Relationship Id="rId104" Type="http://schemas.openxmlformats.org/officeDocument/2006/relationships/image" Target="media/image68.emf"/><Relationship Id="rId125" Type="http://schemas.openxmlformats.org/officeDocument/2006/relationships/package" Target="embeddings/Microsoft_Visio_Drawing27.vsdx"/><Relationship Id="rId146" Type="http://schemas.openxmlformats.org/officeDocument/2006/relationships/package" Target="embeddings/Microsoft_Visio_Drawing37.vsdx"/><Relationship Id="rId167" Type="http://schemas.openxmlformats.org/officeDocument/2006/relationships/image" Target="media/image100.emf"/><Relationship Id="rId188" Type="http://schemas.openxmlformats.org/officeDocument/2006/relationships/package" Target="embeddings/Microsoft_Visio_Drawing58.vsdx"/><Relationship Id="rId71" Type="http://schemas.openxmlformats.org/officeDocument/2006/relationships/image" Target="media/image47.emf"/><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Raj18</b:Tag>
    <b:SourceType>JournalArticle</b:SourceType>
    <b:Guid>{8879F665-D434-4614-A113-6AF2A57F32D8}</b:Guid>
    <b:Title>PREDICTING DONOR'S LIKELIHOOD OF DONATING BLOOD GIVEN VARIOUS Factors</b:Title>
    <b:JournalName>International Journal of Pure and Applied Mathematics</b:JournalName>
    <b:Year>2018</b:Year>
    <b:Pages>491-495</b:Pages>
    <b:Author>
      <b:Author>
        <b:NameList>
          <b:Person>
            <b:Last>Raj</b:Last>
            <b:First>1Archit</b:First>
          </b:Person>
          <b:Person>
            <b:Last>Anurag Gupta</b:Last>
          </b:Person>
          <b:Person>
            <b:Last>S. Poornima </b:Last>
          </b:Person>
        </b:NameList>
      </b:Author>
    </b:Author>
    <b:RefOrder>2</b:RefOrder>
  </b:Source>
  <b:Source>
    <b:Tag>Wij12</b:Tag>
    <b:SourceType>JournalArticle</b:SourceType>
    <b:Guid>{7396620B-22AA-421F-9037-7FA834DCF94F}</b:Guid>
    <b:Author>
      <b:Author>
        <b:NameList>
          <b:Person>
            <b:Last>Boonyanusith</b:Last>
            <b:First>Wijai</b:First>
          </b:Person>
          <b:Person>
            <b:Last>Jittamai</b:Last>
            <b:First>Phongchai</b:First>
          </b:Person>
        </b:NameList>
      </b:Author>
    </b:Author>
    <b:Title>Blood Donor Classification Using Neural Network and Decision Tree Techniques</b:Title>
    <b:JournalName>Proceedings of the World Congress on Engineering and Computer Science</b:JournalName>
    <b:Year>2012</b:Year>
    <b:Pages>1--5</b:Pages>
    <b:RefOrder>1</b:RefOrder>
  </b:Source>
</b:Sources>
</file>

<file path=customXml/itemProps1.xml><?xml version="1.0" encoding="utf-8"?>
<ds:datastoreItem xmlns:ds="http://schemas.openxmlformats.org/officeDocument/2006/customXml" ds:itemID="{82CB6291-6C91-43C4-AC4F-4ACD9855B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221</Pages>
  <Words>29130</Words>
  <Characters>166042</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Akash Ur Rehman</cp:lastModifiedBy>
  <cp:revision>30</cp:revision>
  <cp:lastPrinted>2022-12-31T15:29:00Z</cp:lastPrinted>
  <dcterms:created xsi:type="dcterms:W3CDTF">2023-05-18T19:39:00Z</dcterms:created>
  <dcterms:modified xsi:type="dcterms:W3CDTF">2023-06-08T13:29:00Z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4c6b576a13a3ffe4414e9bd416170cf4e1ad0f593382f9c792131e7e53c56e9b</vt:lpwstr>
  </property>
</Properties>
</file>